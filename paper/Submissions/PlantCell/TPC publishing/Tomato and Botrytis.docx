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A3C9F" w14:textId="77777777" w:rsidR="004F0E52" w:rsidRPr="00E358F4" w:rsidRDefault="004F0E52">
      <w:pPr>
        <w:rPr>
          <w:rFonts w:ascii="Arial" w:hAnsi="Arial" w:cs="Arial"/>
          <w:b/>
          <w:lang w:val="en-GB"/>
        </w:rPr>
      </w:pPr>
      <w:r w:rsidRPr="00E358F4">
        <w:rPr>
          <w:rFonts w:ascii="Arial" w:hAnsi="Arial" w:cs="Arial"/>
          <w:b/>
          <w:lang w:val="en-GB"/>
        </w:rPr>
        <w:t>IN BRIEF</w:t>
      </w:r>
    </w:p>
    <w:p w14:paraId="79A44F0A" w14:textId="77777777" w:rsidR="00C25728" w:rsidRPr="00E358F4" w:rsidRDefault="00C25728">
      <w:pPr>
        <w:rPr>
          <w:rFonts w:ascii="Arial" w:hAnsi="Arial" w:cs="Arial"/>
          <w:b/>
          <w:lang w:val="en-GB"/>
        </w:rPr>
      </w:pPr>
    </w:p>
    <w:p w14:paraId="2F792413" w14:textId="1BBAF9D8" w:rsidR="00C25728" w:rsidRPr="00E358F4" w:rsidRDefault="00F43C19">
      <w:pPr>
        <w:rPr>
          <w:rFonts w:ascii="Arial" w:hAnsi="Arial" w:cs="Arial"/>
          <w:b/>
          <w:lang w:val="en-GB"/>
        </w:rPr>
      </w:pPr>
      <w:r w:rsidRPr="00E358F4">
        <w:rPr>
          <w:rFonts w:ascii="Arial" w:hAnsi="Arial" w:cs="Arial"/>
          <w:b/>
          <w:lang w:val="en-GB"/>
        </w:rPr>
        <w:t>97 Shades of Grey</w:t>
      </w:r>
      <w:r w:rsidR="00364291" w:rsidRPr="00E358F4">
        <w:rPr>
          <w:rFonts w:ascii="Arial" w:hAnsi="Arial" w:cs="Arial"/>
          <w:b/>
          <w:lang w:val="en-GB"/>
        </w:rPr>
        <w:t xml:space="preserve">: </w:t>
      </w:r>
      <w:r w:rsidR="00BA11E6">
        <w:rPr>
          <w:rFonts w:ascii="Arial" w:hAnsi="Arial" w:cs="Arial"/>
          <w:b/>
          <w:lang w:val="en-GB"/>
        </w:rPr>
        <w:t>Genetic i</w:t>
      </w:r>
      <w:r w:rsidR="00364291" w:rsidRPr="00E358F4">
        <w:rPr>
          <w:rFonts w:ascii="Arial" w:hAnsi="Arial" w:cs="Arial"/>
          <w:b/>
          <w:lang w:val="en-GB"/>
        </w:rPr>
        <w:t xml:space="preserve">nteractions of </w:t>
      </w:r>
      <w:r w:rsidR="00BA11E6">
        <w:rPr>
          <w:rFonts w:ascii="Arial" w:hAnsi="Arial" w:cs="Arial"/>
          <w:b/>
          <w:lang w:val="en-GB"/>
        </w:rPr>
        <w:t xml:space="preserve">the grey mold, </w:t>
      </w:r>
      <w:r w:rsidR="00BA11E6" w:rsidRPr="00BA11E6">
        <w:rPr>
          <w:rFonts w:ascii="Arial" w:hAnsi="Arial" w:cs="Arial"/>
          <w:b/>
          <w:i/>
          <w:lang w:val="en-GB"/>
        </w:rPr>
        <w:t>Botrytis cinerea</w:t>
      </w:r>
      <w:r w:rsidR="00BA11E6">
        <w:rPr>
          <w:rFonts w:ascii="Arial" w:hAnsi="Arial" w:cs="Arial"/>
          <w:b/>
          <w:lang w:val="en-GB"/>
        </w:rPr>
        <w:t xml:space="preserve">, </w:t>
      </w:r>
      <w:r w:rsidR="009F185C">
        <w:rPr>
          <w:rFonts w:ascii="Arial" w:hAnsi="Arial" w:cs="Arial"/>
          <w:b/>
          <w:lang w:val="en-GB"/>
        </w:rPr>
        <w:t xml:space="preserve">with wild and domesticated </w:t>
      </w:r>
      <w:r w:rsidR="00BA11E6">
        <w:rPr>
          <w:rFonts w:ascii="Arial" w:hAnsi="Arial" w:cs="Arial"/>
          <w:b/>
          <w:lang w:val="en-GB"/>
        </w:rPr>
        <w:t>tomato</w:t>
      </w:r>
    </w:p>
    <w:p w14:paraId="5569C70A" w14:textId="77777777" w:rsidR="004F0E52" w:rsidRPr="00E358F4" w:rsidRDefault="004F0E52">
      <w:pPr>
        <w:rPr>
          <w:rFonts w:ascii="Arial" w:hAnsi="Arial" w:cs="Arial"/>
          <w:lang w:val="en-GB"/>
        </w:rPr>
      </w:pPr>
    </w:p>
    <w:p w14:paraId="5605B82D" w14:textId="56312976" w:rsidR="006242E5" w:rsidRPr="00E358F4" w:rsidRDefault="00C25728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Although a vineyard full of decaying grapes infected with noble rot is </w:t>
      </w:r>
      <w:r w:rsidR="00FB3639" w:rsidRPr="00E358F4">
        <w:rPr>
          <w:rFonts w:ascii="Arial" w:hAnsi="Arial" w:cs="Arial"/>
          <w:lang w:val="en-GB"/>
        </w:rPr>
        <w:t xml:space="preserve">a blessing for sweet wine producers, </w:t>
      </w:r>
      <w:del w:id="0" w:author="N S" w:date="2019-01-06T12:37:00Z">
        <w:r w:rsidR="00157536" w:rsidRPr="00E358F4" w:rsidDel="002F6CBF">
          <w:rPr>
            <w:rFonts w:ascii="Arial" w:hAnsi="Arial" w:cs="Arial"/>
            <w:lang w:val="en-GB"/>
          </w:rPr>
          <w:delText xml:space="preserve">globally </w:delText>
        </w:r>
      </w:del>
      <w:r w:rsidR="00FB3639" w:rsidRPr="00E358F4">
        <w:rPr>
          <w:rFonts w:ascii="Arial" w:hAnsi="Arial" w:cs="Arial"/>
          <w:lang w:val="en-GB"/>
        </w:rPr>
        <w:t xml:space="preserve">the causal agent, </w:t>
      </w:r>
      <w:r w:rsidR="00FB3639" w:rsidRPr="00E358F4">
        <w:rPr>
          <w:rFonts w:ascii="Arial" w:hAnsi="Arial" w:cs="Arial"/>
          <w:i/>
          <w:lang w:val="en-GB"/>
        </w:rPr>
        <w:t>Botrytis cinerea</w:t>
      </w:r>
      <w:r w:rsidR="00C25E63" w:rsidRPr="00E358F4">
        <w:rPr>
          <w:rFonts w:ascii="Arial" w:hAnsi="Arial" w:cs="Arial"/>
          <w:i/>
          <w:lang w:val="en-GB"/>
        </w:rPr>
        <w:t xml:space="preserve"> </w:t>
      </w:r>
      <w:r w:rsidR="00C25E63" w:rsidRPr="00E358F4">
        <w:rPr>
          <w:rFonts w:ascii="Arial" w:hAnsi="Arial" w:cs="Arial"/>
          <w:lang w:val="en-GB"/>
        </w:rPr>
        <w:t>(grey mold</w:t>
      </w:r>
      <w:bookmarkStart w:id="1" w:name="_GoBack"/>
      <w:bookmarkEnd w:id="1"/>
      <w:r w:rsidR="00C25E63" w:rsidRPr="00E358F4">
        <w:rPr>
          <w:rFonts w:ascii="Arial" w:hAnsi="Arial" w:cs="Arial"/>
          <w:lang w:val="en-GB"/>
        </w:rPr>
        <w:t>)</w:t>
      </w:r>
      <w:r w:rsidR="00FB3639" w:rsidRPr="00E358F4">
        <w:rPr>
          <w:rFonts w:ascii="Arial" w:hAnsi="Arial" w:cs="Arial"/>
          <w:lang w:val="en-GB"/>
        </w:rPr>
        <w:t xml:space="preserve">, </w:t>
      </w:r>
      <w:r w:rsidR="00797E8B" w:rsidRPr="00E358F4">
        <w:rPr>
          <w:rFonts w:ascii="Arial" w:hAnsi="Arial" w:cs="Arial"/>
          <w:lang w:val="en-GB"/>
        </w:rPr>
        <w:t xml:space="preserve">is responsible for </w:t>
      </w:r>
      <w:r w:rsidR="00FB3639" w:rsidRPr="00E358F4">
        <w:rPr>
          <w:rFonts w:ascii="Arial" w:hAnsi="Arial" w:cs="Arial"/>
          <w:lang w:val="en-GB"/>
        </w:rPr>
        <w:t xml:space="preserve">huge </w:t>
      </w:r>
      <w:r w:rsidR="00797E8B" w:rsidRPr="00E358F4">
        <w:rPr>
          <w:rFonts w:ascii="Arial" w:hAnsi="Arial" w:cs="Arial"/>
          <w:lang w:val="en-GB"/>
        </w:rPr>
        <w:t xml:space="preserve">crop </w:t>
      </w:r>
      <w:r w:rsidR="00FB3639" w:rsidRPr="00E358F4">
        <w:rPr>
          <w:rFonts w:ascii="Arial" w:hAnsi="Arial" w:cs="Arial"/>
          <w:lang w:val="en-GB"/>
        </w:rPr>
        <w:t>losses</w:t>
      </w:r>
      <w:r w:rsidR="00797E8B" w:rsidRPr="00E358F4">
        <w:rPr>
          <w:rFonts w:ascii="Arial" w:hAnsi="Arial" w:cs="Arial"/>
          <w:lang w:val="en-GB"/>
        </w:rPr>
        <w:t xml:space="preserve"> </w:t>
      </w:r>
      <w:ins w:id="2" w:author="N S" w:date="2019-01-06T12:38:00Z">
        <w:r w:rsidR="00615320">
          <w:rPr>
            <w:rFonts w:ascii="Arial" w:hAnsi="Arial" w:cs="Arial"/>
            <w:lang w:val="en-GB"/>
          </w:rPr>
          <w:t xml:space="preserve">globally </w:t>
        </w:r>
      </w:ins>
      <w:r w:rsidR="00FB3639" w:rsidRPr="00E358F4">
        <w:rPr>
          <w:rFonts w:ascii="Arial" w:hAnsi="Arial" w:cs="Arial"/>
          <w:lang w:val="en-GB"/>
        </w:rPr>
        <w:t xml:space="preserve">both pre- and post-harvest. Individual isolates of the necrotrophic fungus can infect an extremely broad </w:t>
      </w:r>
      <w:r w:rsidR="00D26C7F" w:rsidRPr="00E358F4">
        <w:rPr>
          <w:rFonts w:ascii="Arial" w:hAnsi="Arial" w:cs="Arial"/>
          <w:lang w:val="en-GB"/>
        </w:rPr>
        <w:t xml:space="preserve">host </w:t>
      </w:r>
      <w:r w:rsidR="00FB3639" w:rsidRPr="00E358F4">
        <w:rPr>
          <w:rFonts w:ascii="Arial" w:hAnsi="Arial" w:cs="Arial"/>
          <w:lang w:val="en-GB"/>
        </w:rPr>
        <w:t>range</w:t>
      </w:r>
      <w:ins w:id="3" w:author="N S" w:date="2019-01-06T12:38:00Z">
        <w:r w:rsidR="00041755">
          <w:rPr>
            <w:rFonts w:ascii="Arial" w:hAnsi="Arial" w:cs="Arial"/>
            <w:lang w:val="en-GB"/>
          </w:rPr>
          <w:t>,</w:t>
        </w:r>
      </w:ins>
      <w:r w:rsidR="004E3531" w:rsidRPr="00E358F4">
        <w:rPr>
          <w:rFonts w:ascii="Arial" w:hAnsi="Arial" w:cs="Arial"/>
          <w:lang w:val="en-GB"/>
        </w:rPr>
        <w:t xml:space="preserve"> which includes</w:t>
      </w:r>
      <w:r w:rsidR="00116C7E" w:rsidRPr="00E358F4">
        <w:rPr>
          <w:rFonts w:ascii="Arial" w:hAnsi="Arial" w:cs="Arial"/>
          <w:lang w:val="en-GB"/>
        </w:rPr>
        <w:t xml:space="preserve"> cereals, fruits, vegetables and ornamentals</w:t>
      </w:r>
      <w:r w:rsidR="002F5013" w:rsidRPr="00E358F4">
        <w:rPr>
          <w:rFonts w:ascii="Arial" w:hAnsi="Arial" w:cs="Arial"/>
          <w:lang w:val="en-GB"/>
        </w:rPr>
        <w:t xml:space="preserve"> </w:t>
      </w:r>
      <w:r w:rsidR="008964E5" w:rsidRPr="00E358F4">
        <w:rPr>
          <w:rFonts w:ascii="Arial" w:hAnsi="Arial" w:cs="Arial"/>
        </w:rPr>
        <w:fldChar w:fldCharType="begin"/>
      </w:r>
      <w:r w:rsidR="002A2F70" w:rsidRPr="00E358F4">
        <w:rPr>
          <w:rFonts w:ascii="Arial" w:hAnsi="Arial" w:cs="Arial"/>
        </w:rPr>
        <w:instrText xml:space="preserve"> ADDIN PAPERS2_CITATIONS &lt;citation&gt;&lt;priority&gt;0&lt;/priority&gt;&lt;uuid&gt;5451ED49-592E-49A3-BD48-003D39507F8D&lt;/uuid&gt;&lt;publications&gt;&lt;publication&gt;&lt;subtype&gt;-1000&lt;/subtype&gt;&lt;place&gt;Cham&lt;/place&gt;&lt;publisher&gt;Springer International Publishing&lt;/publisher&gt;&lt;title&gt;Plant Hosts of Botrytis spp.&lt;/title&gt;&lt;url&gt;http://link.springer.com/10.1007/978-3-319-23371-0_20&lt;/url&gt;&lt;volume&gt;14&lt;/volume&gt;&lt;publication_date&gt;99201512171200000000222000&lt;/publication_date&gt;&lt;uuid&gt;AB0127B3-15F6-436C-8F0B-872566593F79&lt;/uuid&gt;&lt;type&gt;-1000&lt;/type&gt;&lt;number&gt;Chapter 20&lt;/number&gt;&lt;doi&gt;10.1007/978-3-319-23371-0_20&lt;/doi&gt;&lt;startpage&gt;413&lt;/startpage&gt;&lt;endpage&gt;486&lt;/endpage&gt;&lt;bundle&gt;&lt;publication&gt;&lt;subtype&gt;0&lt;/subtype&gt;&lt;place&gt;Cham&lt;/place&gt;&lt;publisher&gt;Springer International Publishing&lt;/publisher&gt;&lt;title&gt;Botrytis – the Fungus, the Pathogen and its Management in Agricultural Systems&lt;/title&gt;&lt;publication_date&gt;99201512171200000000222000&lt;/publication_date&gt;&lt;uuid&gt;CBEF22BC-CB56-43ED-BBF4-15979BE09566&lt;/uuid&gt;&lt;type&gt;0&lt;/type&gt;&lt;/publication&gt;&lt;/bundle&gt;&lt;authors&gt;&lt;author&gt;&lt;lastName&gt;Elad&lt;/lastName&gt;&lt;firstName&gt;Yigal&lt;/firstName&gt;&lt;/author&gt;&lt;author&gt;&lt;lastName&gt;Pertot&lt;/lastName&gt;&lt;firstName&gt;Ilaria&lt;/firstName&gt;&lt;/author&gt;&lt;author&gt;&lt;lastName&gt;Cotes Prado&lt;/lastName&gt;&lt;firstName&gt;Alba&lt;/firstName&gt;&lt;middleNames&gt;Marina&lt;/middleNames&gt;&lt;/author&gt;&lt;author&gt;&lt;lastName&gt;Stewart&lt;/lastName&gt;&lt;firstName&gt;Alison&lt;/firstName&gt;&lt;/author&gt;&lt;/authors&gt;&lt;/publication&gt;&lt;/publications&gt;&lt;cites&gt;&lt;/cites&gt;&lt;/citation&gt;</w:instrText>
      </w:r>
      <w:r w:rsidR="008964E5" w:rsidRPr="00E358F4">
        <w:rPr>
          <w:rFonts w:ascii="Arial" w:hAnsi="Arial" w:cs="Arial"/>
        </w:rPr>
        <w:fldChar w:fldCharType="separate"/>
      </w:r>
      <w:r w:rsidR="008964E5" w:rsidRPr="00E358F4">
        <w:rPr>
          <w:rFonts w:ascii="Arial" w:hAnsi="Arial" w:cs="Arial"/>
        </w:rPr>
        <w:t>(Elad et al., 2015)</w:t>
      </w:r>
      <w:r w:rsidR="008964E5" w:rsidRPr="00E358F4">
        <w:rPr>
          <w:rFonts w:ascii="Arial" w:hAnsi="Arial" w:cs="Arial"/>
        </w:rPr>
        <w:fldChar w:fldCharType="end"/>
      </w:r>
      <w:r w:rsidR="00116C7E" w:rsidRPr="00E358F4">
        <w:rPr>
          <w:rFonts w:ascii="Arial" w:hAnsi="Arial" w:cs="Arial"/>
          <w:lang w:val="en-GB"/>
        </w:rPr>
        <w:t>.</w:t>
      </w:r>
      <w:r w:rsidR="000E276E" w:rsidRPr="00E358F4">
        <w:rPr>
          <w:rFonts w:ascii="Arial" w:hAnsi="Arial" w:cs="Arial"/>
          <w:lang w:val="en-GB"/>
        </w:rPr>
        <w:t xml:space="preserve"> </w:t>
      </w:r>
      <w:r w:rsidR="003D4410" w:rsidRPr="00E358F4">
        <w:rPr>
          <w:rFonts w:ascii="Arial" w:hAnsi="Arial" w:cs="Arial"/>
          <w:lang w:val="en-GB"/>
        </w:rPr>
        <w:t xml:space="preserve">Such host promiscuity is due, in part, to the high level of genetic variation observed </w:t>
      </w:r>
      <w:del w:id="4" w:author="N S" w:date="2019-01-06T12:16:00Z">
        <w:r w:rsidR="003D4410" w:rsidRPr="00E358F4" w:rsidDel="00A00E8D">
          <w:rPr>
            <w:rFonts w:ascii="Arial" w:hAnsi="Arial" w:cs="Arial"/>
            <w:lang w:val="en-GB"/>
          </w:rPr>
          <w:delText xml:space="preserve">between </w:delText>
        </w:r>
      </w:del>
      <w:ins w:id="5" w:author="N S" w:date="2019-01-06T12:16:00Z">
        <w:r w:rsidR="00A00E8D">
          <w:rPr>
            <w:rFonts w:ascii="Arial" w:hAnsi="Arial" w:cs="Arial"/>
            <w:lang w:val="en-GB"/>
          </w:rPr>
          <w:t>among</w:t>
        </w:r>
        <w:r w:rsidR="00A00E8D" w:rsidRPr="00E358F4">
          <w:rPr>
            <w:rFonts w:ascii="Arial" w:hAnsi="Arial" w:cs="Arial"/>
            <w:lang w:val="en-GB"/>
          </w:rPr>
          <w:t xml:space="preserve"> </w:t>
        </w:r>
      </w:ins>
      <w:r w:rsidR="003D4410" w:rsidRPr="00E358F4">
        <w:rPr>
          <w:rFonts w:ascii="Arial" w:hAnsi="Arial" w:cs="Arial"/>
          <w:i/>
          <w:lang w:val="en-GB"/>
        </w:rPr>
        <w:t>B. cinerea</w:t>
      </w:r>
      <w:r w:rsidR="003D4410" w:rsidRPr="00E358F4">
        <w:rPr>
          <w:rFonts w:ascii="Arial" w:hAnsi="Arial" w:cs="Arial"/>
          <w:lang w:val="en-GB"/>
        </w:rPr>
        <w:t xml:space="preserve"> isolates in multiple </w:t>
      </w:r>
      <w:r w:rsidR="00CC12D1" w:rsidRPr="00E358F4">
        <w:rPr>
          <w:rFonts w:ascii="Arial" w:hAnsi="Arial" w:cs="Arial"/>
          <w:lang w:val="en-GB"/>
        </w:rPr>
        <w:t>infection</w:t>
      </w:r>
      <w:r w:rsidR="00B1262A" w:rsidRPr="00E358F4">
        <w:rPr>
          <w:rFonts w:ascii="Arial" w:hAnsi="Arial" w:cs="Arial"/>
          <w:lang w:val="en-GB"/>
        </w:rPr>
        <w:t xml:space="preserve"> </w:t>
      </w:r>
      <w:r w:rsidR="003D4410" w:rsidRPr="00E358F4">
        <w:rPr>
          <w:rFonts w:ascii="Arial" w:hAnsi="Arial" w:cs="Arial"/>
          <w:lang w:val="en-GB"/>
        </w:rPr>
        <w:t xml:space="preserve">mechanisms which, when coupled with polygenic resistance in the host plant, </w:t>
      </w:r>
      <w:r w:rsidR="00CC12D1" w:rsidRPr="00E358F4">
        <w:rPr>
          <w:rFonts w:ascii="Arial" w:hAnsi="Arial" w:cs="Arial"/>
          <w:lang w:val="en-GB"/>
        </w:rPr>
        <w:t>results in</w:t>
      </w:r>
      <w:r w:rsidR="003D4410" w:rsidRPr="00E358F4">
        <w:rPr>
          <w:rFonts w:ascii="Arial" w:hAnsi="Arial" w:cs="Arial"/>
          <w:lang w:val="en-GB"/>
        </w:rPr>
        <w:t xml:space="preserve"> quantitative </w:t>
      </w:r>
      <w:r w:rsidR="004D3035" w:rsidRPr="00E358F4">
        <w:rPr>
          <w:rFonts w:ascii="Arial" w:hAnsi="Arial" w:cs="Arial"/>
          <w:lang w:val="en-GB"/>
        </w:rPr>
        <w:t>variation</w:t>
      </w:r>
      <w:r w:rsidR="00CC12D1" w:rsidRPr="00E358F4">
        <w:rPr>
          <w:rFonts w:ascii="Arial" w:hAnsi="Arial" w:cs="Arial"/>
          <w:lang w:val="en-GB"/>
        </w:rPr>
        <w:t xml:space="preserve"> in </w:t>
      </w:r>
      <w:r w:rsidR="00B1262A" w:rsidRPr="00E358F4">
        <w:rPr>
          <w:rFonts w:ascii="Arial" w:hAnsi="Arial" w:cs="Arial"/>
          <w:lang w:val="en-GB"/>
        </w:rPr>
        <w:t>virulence</w:t>
      </w:r>
      <w:r w:rsidR="00FD2AD9" w:rsidRPr="00E358F4">
        <w:rPr>
          <w:rFonts w:ascii="Arial" w:hAnsi="Arial" w:cs="Arial"/>
          <w:lang w:val="en-GB"/>
        </w:rPr>
        <w:t xml:space="preserve"> </w:t>
      </w:r>
      <w:r w:rsidR="00FD2AD9" w:rsidRPr="00E358F4">
        <w:rPr>
          <w:rFonts w:ascii="Arial" w:hAnsi="Arial" w:cs="Arial"/>
        </w:rPr>
        <w:fldChar w:fldCharType="begin"/>
      </w:r>
      <w:r w:rsidR="002A2F70" w:rsidRPr="00E358F4">
        <w:rPr>
          <w:rFonts w:ascii="Arial" w:hAnsi="Arial" w:cs="Arial"/>
        </w:rPr>
        <w:instrText xml:space="preserve"> ADDIN PAPERS2_CITATIONS &lt;citation&gt;&lt;priority&gt;1&lt;/priority&gt;&lt;uuid&gt;7EDE57AC-1769-4A0B-83C1-5FA5D1748BA2&lt;/uuid&gt;&lt;publications&gt;&lt;publication&gt;&lt;subtype&gt;400&lt;/subtype&gt;&lt;title&gt;Complex Genetics Control Natural Variation in Arabidopsis thaliana Resistance to Botrytis cinerea&lt;/title&gt;&lt;url&gt;http://www.genetics.org/cgi/doi/10.1534/genetics.108.091439&lt;/url&gt;&lt;volume&gt;180&lt;/volume&gt;&lt;publication_date&gt;99200810091200000000222000&lt;/publication_date&gt;&lt;uuid&gt;A776ADDE-4526-4B2A-B359-882326B4279C&lt;/uuid&gt;&lt;type&gt;400&lt;/type&gt;&lt;number&gt;4&lt;/number&gt;&lt;doi&gt;10.1534/genetics.108.091439&lt;/doi&gt;&lt;startpage&gt;2237&lt;/startpage&gt;&lt;endpage&gt;2250&lt;/endpage&gt;&lt;bundle&gt;&lt;publication&gt;&lt;title&gt;Genetics&lt;/title&gt;&lt;uuid&gt;BAC77DF8-B237-4BD5-9E2D-999FCD377C5C&lt;/uuid&gt;&lt;subtype&gt;-100&lt;/subtype&gt;&lt;type&gt;-100&lt;/type&gt;&lt;/publication&gt;&lt;/bundle&gt;&lt;authors&gt;&lt;author&gt;&lt;lastName&gt;Rowe&lt;/lastName&gt;&lt;firstName&gt;H&lt;/firstName&gt;&lt;middleNames&gt;C&lt;/middleNames&gt;&lt;/author&gt;&lt;author&gt;&lt;lastName&gt;Kliebenstein&lt;/lastName&gt;&lt;firstName&gt;D&lt;/firstName&gt;&lt;middleNames&gt;J&lt;/middleNames&gt;&lt;/author&gt;&lt;/authors&gt;&lt;/publication&gt;&lt;/publications&gt;&lt;cites&gt;&lt;/cites&gt;&lt;/citation&gt;</w:instrText>
      </w:r>
      <w:r w:rsidR="00FD2AD9" w:rsidRPr="00E358F4">
        <w:rPr>
          <w:rFonts w:ascii="Arial" w:hAnsi="Arial" w:cs="Arial"/>
        </w:rPr>
        <w:fldChar w:fldCharType="separate"/>
      </w:r>
      <w:r w:rsidR="00FD2AD9" w:rsidRPr="00E358F4">
        <w:rPr>
          <w:rFonts w:ascii="Arial" w:hAnsi="Arial" w:cs="Arial"/>
        </w:rPr>
        <w:t>(Rowe and Kliebenstein, 2008)</w:t>
      </w:r>
      <w:r w:rsidR="00FD2AD9" w:rsidRPr="00E358F4">
        <w:rPr>
          <w:rFonts w:ascii="Arial" w:hAnsi="Arial" w:cs="Arial"/>
        </w:rPr>
        <w:fldChar w:fldCharType="end"/>
      </w:r>
      <w:r w:rsidR="00B1262A" w:rsidRPr="00E358F4">
        <w:rPr>
          <w:rFonts w:ascii="Arial" w:hAnsi="Arial" w:cs="Arial"/>
          <w:lang w:val="en-GB"/>
        </w:rPr>
        <w:t>.</w:t>
      </w:r>
    </w:p>
    <w:p w14:paraId="1D6234E8" w14:textId="23D8F491" w:rsidR="008158DD" w:rsidRPr="00E358F4" w:rsidRDefault="006242E5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>A new study by</w:t>
      </w:r>
      <w:r w:rsidR="004D3035" w:rsidRPr="00E358F4">
        <w:rPr>
          <w:rFonts w:ascii="Arial" w:hAnsi="Arial" w:cs="Arial"/>
          <w:lang w:val="en-GB"/>
        </w:rPr>
        <w:t xml:space="preserve"> Soltis and colleagues</w:t>
      </w:r>
      <w:r w:rsidR="002E1B00" w:rsidRPr="00E358F4">
        <w:rPr>
          <w:rFonts w:ascii="Arial" w:hAnsi="Arial" w:cs="Arial"/>
          <w:lang w:val="en-GB"/>
        </w:rPr>
        <w:t xml:space="preserve"> </w:t>
      </w:r>
      <w:r w:rsidR="00523CF0" w:rsidRPr="00E358F4">
        <w:rPr>
          <w:rFonts w:ascii="Arial" w:hAnsi="Arial" w:cs="Arial"/>
          <w:lang w:val="en-GB"/>
        </w:rPr>
        <w:t>utilises the tomato-</w:t>
      </w:r>
      <w:r w:rsidR="00523CF0" w:rsidRPr="00E358F4">
        <w:rPr>
          <w:rFonts w:ascii="Arial" w:hAnsi="Arial" w:cs="Arial"/>
          <w:i/>
          <w:lang w:val="en-GB"/>
        </w:rPr>
        <w:t>B. cinerea</w:t>
      </w:r>
      <w:r w:rsidR="00523CF0" w:rsidRPr="00E358F4">
        <w:rPr>
          <w:rFonts w:ascii="Arial" w:hAnsi="Arial" w:cs="Arial"/>
          <w:lang w:val="en-GB"/>
        </w:rPr>
        <w:t xml:space="preserve"> pathosystem to </w:t>
      </w:r>
      <w:r w:rsidRPr="00E358F4">
        <w:rPr>
          <w:rFonts w:ascii="Arial" w:hAnsi="Arial" w:cs="Arial"/>
          <w:lang w:val="en-GB"/>
        </w:rPr>
        <w:t>examine</w:t>
      </w:r>
      <w:r w:rsidR="00A21DE5" w:rsidRPr="00E358F4">
        <w:rPr>
          <w:rFonts w:ascii="Arial" w:hAnsi="Arial" w:cs="Arial"/>
          <w:lang w:val="en-GB"/>
        </w:rPr>
        <w:t xml:space="preserve"> </w:t>
      </w:r>
      <w:r w:rsidR="00E903BA" w:rsidRPr="00E358F4">
        <w:rPr>
          <w:rFonts w:ascii="Arial" w:hAnsi="Arial" w:cs="Arial"/>
          <w:lang w:val="en-GB"/>
        </w:rPr>
        <w:t>in detail</w:t>
      </w:r>
      <w:r w:rsidR="00523CF0" w:rsidRPr="00E358F4">
        <w:rPr>
          <w:rFonts w:ascii="Arial" w:hAnsi="Arial" w:cs="Arial"/>
          <w:lang w:val="en-GB"/>
        </w:rPr>
        <w:t xml:space="preserve"> how genetic </w:t>
      </w:r>
      <w:r w:rsidR="00364291" w:rsidRPr="00E358F4">
        <w:rPr>
          <w:rFonts w:ascii="Arial" w:hAnsi="Arial" w:cs="Arial"/>
          <w:lang w:val="en-GB"/>
        </w:rPr>
        <w:t>diversity</w:t>
      </w:r>
      <w:r w:rsidR="00523CF0" w:rsidRPr="00E358F4">
        <w:rPr>
          <w:rFonts w:ascii="Arial" w:hAnsi="Arial" w:cs="Arial"/>
          <w:lang w:val="en-GB"/>
        </w:rPr>
        <w:t xml:space="preserve"> in both the host</w:t>
      </w:r>
      <w:r w:rsidR="00E57E84" w:rsidRPr="00E358F4">
        <w:rPr>
          <w:rFonts w:ascii="Arial" w:hAnsi="Arial" w:cs="Arial"/>
          <w:lang w:val="en-GB"/>
        </w:rPr>
        <w:t xml:space="preserve"> plant</w:t>
      </w:r>
      <w:r w:rsidR="00523CF0" w:rsidRPr="00E358F4">
        <w:rPr>
          <w:rFonts w:ascii="Arial" w:hAnsi="Arial" w:cs="Arial"/>
          <w:lang w:val="en-GB"/>
        </w:rPr>
        <w:t xml:space="preserve"> and a generalist pathogen</w:t>
      </w:r>
      <w:r w:rsidR="00142130" w:rsidRPr="00E358F4">
        <w:rPr>
          <w:rFonts w:ascii="Arial" w:hAnsi="Arial" w:cs="Arial"/>
          <w:lang w:val="en-GB"/>
        </w:rPr>
        <w:t xml:space="preserve"> interact to</w:t>
      </w:r>
      <w:r w:rsidR="00523CF0" w:rsidRPr="00E358F4">
        <w:rPr>
          <w:rFonts w:ascii="Arial" w:hAnsi="Arial" w:cs="Arial"/>
          <w:lang w:val="en-GB"/>
        </w:rPr>
        <w:t xml:space="preserve"> </w:t>
      </w:r>
      <w:r w:rsidR="00E903BA" w:rsidRPr="00E358F4">
        <w:rPr>
          <w:rFonts w:ascii="Arial" w:hAnsi="Arial" w:cs="Arial"/>
          <w:lang w:val="en-GB"/>
        </w:rPr>
        <w:t>impact resistance/susceptibility</w:t>
      </w:r>
      <w:r w:rsidR="00523CF0" w:rsidRPr="00E358F4">
        <w:rPr>
          <w:rFonts w:ascii="Arial" w:hAnsi="Arial" w:cs="Arial"/>
          <w:lang w:val="en-GB"/>
        </w:rPr>
        <w:t xml:space="preserve">. </w:t>
      </w:r>
      <w:r w:rsidR="00621377" w:rsidRPr="00E358F4">
        <w:rPr>
          <w:rFonts w:ascii="Arial" w:hAnsi="Arial" w:cs="Arial"/>
          <w:lang w:val="en-GB"/>
        </w:rPr>
        <w:t xml:space="preserve">A collection of </w:t>
      </w:r>
      <w:r w:rsidR="005A1961" w:rsidRPr="00E358F4">
        <w:rPr>
          <w:rFonts w:ascii="Arial" w:hAnsi="Arial" w:cs="Arial"/>
          <w:lang w:val="en-GB"/>
        </w:rPr>
        <w:t>6 domesticated (</w:t>
      </w:r>
      <w:r w:rsidR="005A1961" w:rsidRPr="00E358F4">
        <w:rPr>
          <w:rFonts w:ascii="Arial" w:hAnsi="Arial" w:cs="Arial"/>
          <w:i/>
          <w:lang w:val="en-GB"/>
        </w:rPr>
        <w:t>Solanum lycopersicum</w:t>
      </w:r>
      <w:r w:rsidR="005A1961" w:rsidRPr="00E358F4">
        <w:rPr>
          <w:rFonts w:ascii="Arial" w:hAnsi="Arial" w:cs="Arial"/>
          <w:lang w:val="en-GB"/>
        </w:rPr>
        <w:t>) and 6 wild (</w:t>
      </w:r>
      <w:r w:rsidR="005A1961" w:rsidRPr="00E358F4">
        <w:rPr>
          <w:rFonts w:ascii="Arial" w:hAnsi="Arial" w:cs="Arial"/>
          <w:i/>
          <w:lang w:val="en-GB"/>
        </w:rPr>
        <w:t>S. pimpinellifolium</w:t>
      </w:r>
      <w:r w:rsidR="005A1961" w:rsidRPr="00E358F4">
        <w:rPr>
          <w:rFonts w:ascii="Arial" w:hAnsi="Arial" w:cs="Arial"/>
          <w:lang w:val="en-GB"/>
        </w:rPr>
        <w:t>)</w:t>
      </w:r>
      <w:r w:rsidR="008577DF" w:rsidRPr="00E358F4">
        <w:rPr>
          <w:rFonts w:ascii="Arial" w:hAnsi="Arial" w:cs="Arial"/>
          <w:lang w:val="en-GB"/>
        </w:rPr>
        <w:t xml:space="preserve"> tomato accessions were infected with 97 </w:t>
      </w:r>
      <w:r w:rsidR="008577DF" w:rsidRPr="00E358F4">
        <w:rPr>
          <w:rFonts w:ascii="Arial" w:hAnsi="Arial" w:cs="Arial"/>
          <w:i/>
          <w:lang w:val="en-GB"/>
        </w:rPr>
        <w:t>B. cinerea</w:t>
      </w:r>
      <w:r w:rsidR="008577DF" w:rsidRPr="00E358F4">
        <w:rPr>
          <w:rFonts w:ascii="Arial" w:hAnsi="Arial" w:cs="Arial"/>
          <w:lang w:val="en-GB"/>
        </w:rPr>
        <w:t xml:space="preserve"> isolates and the resulting lesion area</w:t>
      </w:r>
      <w:ins w:id="6" w:author="N S" w:date="2019-01-06T12:38:00Z">
        <w:r w:rsidR="00285744">
          <w:rPr>
            <w:rFonts w:ascii="Arial" w:hAnsi="Arial" w:cs="Arial"/>
            <w:lang w:val="en-GB"/>
          </w:rPr>
          <w:t>s were</w:t>
        </w:r>
      </w:ins>
      <w:r w:rsidR="008577DF" w:rsidRPr="00E358F4">
        <w:rPr>
          <w:rFonts w:ascii="Arial" w:hAnsi="Arial" w:cs="Arial"/>
          <w:lang w:val="en-GB"/>
        </w:rPr>
        <w:t xml:space="preserve"> measured.</w:t>
      </w:r>
    </w:p>
    <w:p w14:paraId="3477859E" w14:textId="679E6BE7" w:rsidR="00E903BA" w:rsidRPr="00E358F4" w:rsidRDefault="00854B7E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General linear modelling of this dataset showed that lesion size was </w:t>
      </w:r>
      <w:r w:rsidR="004E1362" w:rsidRPr="00E358F4">
        <w:rPr>
          <w:rFonts w:ascii="Arial" w:hAnsi="Arial" w:cs="Arial"/>
          <w:lang w:val="en-GB"/>
        </w:rPr>
        <w:t xml:space="preserve">significantly and equally affected by tomato genotype and pathogen isolate. </w:t>
      </w:r>
      <w:r w:rsidR="00E217D5" w:rsidRPr="00E358F4">
        <w:rPr>
          <w:rFonts w:ascii="Arial" w:hAnsi="Arial" w:cs="Arial"/>
          <w:lang w:val="en-GB"/>
        </w:rPr>
        <w:t xml:space="preserve">More surprising, however, was the finding that tomato domestication </w:t>
      </w:r>
      <w:r w:rsidR="002D19E1" w:rsidRPr="00E358F4">
        <w:rPr>
          <w:rFonts w:ascii="Arial" w:hAnsi="Arial" w:cs="Arial"/>
          <w:lang w:val="en-GB"/>
        </w:rPr>
        <w:t xml:space="preserve">status </w:t>
      </w:r>
      <w:r w:rsidR="00E217D5" w:rsidRPr="00E358F4">
        <w:rPr>
          <w:rFonts w:ascii="Arial" w:hAnsi="Arial" w:cs="Arial"/>
          <w:lang w:val="en-GB"/>
        </w:rPr>
        <w:t xml:space="preserve">was associated with </w:t>
      </w:r>
      <w:r w:rsidR="004E1362" w:rsidRPr="00E358F4">
        <w:rPr>
          <w:rFonts w:ascii="Arial" w:hAnsi="Arial" w:cs="Arial"/>
          <w:lang w:val="en-GB"/>
        </w:rPr>
        <w:t>only</w:t>
      </w:r>
      <w:r w:rsidR="00E217D5" w:rsidRPr="00E358F4">
        <w:rPr>
          <w:rFonts w:ascii="Arial" w:hAnsi="Arial" w:cs="Arial"/>
          <w:lang w:val="en-GB"/>
        </w:rPr>
        <w:t xml:space="preserve"> </w:t>
      </w:r>
      <w:r w:rsidR="004E1362" w:rsidRPr="00E358F4">
        <w:rPr>
          <w:rFonts w:ascii="Arial" w:hAnsi="Arial" w:cs="Arial"/>
          <w:lang w:val="en-GB"/>
        </w:rPr>
        <w:t>a small, albeit significant</w:t>
      </w:r>
      <w:r w:rsidR="003B019C" w:rsidRPr="00E358F4">
        <w:rPr>
          <w:rFonts w:ascii="Arial" w:hAnsi="Arial" w:cs="Arial"/>
          <w:lang w:val="en-GB"/>
        </w:rPr>
        <w:t>,</w:t>
      </w:r>
      <w:r w:rsidR="004E1362" w:rsidRPr="00E358F4">
        <w:rPr>
          <w:rFonts w:ascii="Arial" w:hAnsi="Arial" w:cs="Arial"/>
          <w:lang w:val="en-GB"/>
        </w:rPr>
        <w:t xml:space="preserve"> increase in </w:t>
      </w:r>
      <w:r w:rsidR="00E217D5" w:rsidRPr="00E358F4">
        <w:rPr>
          <w:rFonts w:ascii="Arial" w:hAnsi="Arial" w:cs="Arial"/>
          <w:lang w:val="en-GB"/>
        </w:rPr>
        <w:t xml:space="preserve">pathogen </w:t>
      </w:r>
      <w:r w:rsidR="004E1362" w:rsidRPr="00E358F4">
        <w:rPr>
          <w:rFonts w:ascii="Arial" w:hAnsi="Arial" w:cs="Arial"/>
          <w:lang w:val="en-GB"/>
        </w:rPr>
        <w:t>susceptibility.</w:t>
      </w:r>
      <w:r w:rsidR="008158DD" w:rsidRPr="00E358F4">
        <w:rPr>
          <w:rFonts w:ascii="Arial" w:hAnsi="Arial" w:cs="Arial"/>
          <w:lang w:val="en-GB"/>
        </w:rPr>
        <w:t xml:space="preserve"> Generally, crop domestication not only decreases resistance to pathogens but also reduces genetic diversity in comparison to wild relatives, which is exemplified by lower phenotypic variation</w:t>
      </w:r>
      <w:r w:rsidR="008449F7" w:rsidRPr="00E358F4">
        <w:rPr>
          <w:rFonts w:ascii="Arial" w:hAnsi="Arial" w:cs="Arial"/>
          <w:lang w:val="en-GB"/>
        </w:rPr>
        <w:t xml:space="preserve">. In this study, however, such phenotypic bottlenecks were not observed, </w:t>
      </w:r>
      <w:r w:rsidR="00D94AA5" w:rsidRPr="00E358F4">
        <w:rPr>
          <w:rFonts w:ascii="Arial" w:hAnsi="Arial" w:cs="Arial"/>
          <w:lang w:val="en-GB"/>
        </w:rPr>
        <w:t>lea</w:t>
      </w:r>
      <w:r w:rsidR="008449F7" w:rsidRPr="00E358F4">
        <w:rPr>
          <w:rFonts w:ascii="Arial" w:hAnsi="Arial" w:cs="Arial"/>
          <w:lang w:val="en-GB"/>
        </w:rPr>
        <w:t xml:space="preserve">ding the authors to conclude that </w:t>
      </w:r>
      <w:r w:rsidR="00D94AA5" w:rsidRPr="00E358F4">
        <w:rPr>
          <w:rFonts w:ascii="Arial" w:hAnsi="Arial" w:cs="Arial"/>
          <w:lang w:val="en-GB"/>
        </w:rPr>
        <w:t>in tomato at least,</w:t>
      </w:r>
      <w:r w:rsidR="008449F7" w:rsidRPr="00E358F4">
        <w:rPr>
          <w:rFonts w:ascii="Arial" w:hAnsi="Arial" w:cs="Arial"/>
          <w:lang w:val="en-GB"/>
        </w:rPr>
        <w:t xml:space="preserve"> domestication makes only a minor contribution to the virulence of </w:t>
      </w:r>
      <w:r w:rsidR="008449F7" w:rsidRPr="00E358F4">
        <w:rPr>
          <w:rFonts w:ascii="Arial" w:hAnsi="Arial" w:cs="Arial"/>
          <w:i/>
          <w:lang w:val="en-GB"/>
        </w:rPr>
        <w:t>B. cinerea</w:t>
      </w:r>
      <w:r w:rsidR="008449F7" w:rsidRPr="00E358F4">
        <w:rPr>
          <w:rFonts w:ascii="Arial" w:hAnsi="Arial" w:cs="Arial"/>
          <w:lang w:val="en-GB"/>
        </w:rPr>
        <w:t>.</w:t>
      </w:r>
      <w:r w:rsidR="00D94AA5" w:rsidRPr="00E358F4">
        <w:rPr>
          <w:rFonts w:ascii="Arial" w:hAnsi="Arial" w:cs="Arial"/>
          <w:lang w:val="en-GB"/>
        </w:rPr>
        <w:t xml:space="preserve"> </w:t>
      </w:r>
      <w:r w:rsidR="003B019C" w:rsidRPr="00E358F4">
        <w:rPr>
          <w:rFonts w:ascii="Arial" w:hAnsi="Arial" w:cs="Arial"/>
          <w:lang w:val="en-GB"/>
        </w:rPr>
        <w:t xml:space="preserve">In testimony to </w:t>
      </w:r>
      <w:del w:id="7" w:author="N S" w:date="2019-01-06T12:18:00Z">
        <w:r w:rsidR="003B019C" w:rsidRPr="00E358F4" w:rsidDel="00A00E8D">
          <w:rPr>
            <w:rFonts w:ascii="Arial" w:hAnsi="Arial" w:cs="Arial"/>
            <w:i/>
            <w:lang w:val="en-GB"/>
          </w:rPr>
          <w:delText>B. cinerea’s</w:delText>
        </w:r>
        <w:r w:rsidR="003B019C" w:rsidRPr="00E358F4" w:rsidDel="00A00E8D">
          <w:rPr>
            <w:rFonts w:ascii="Arial" w:hAnsi="Arial" w:cs="Arial"/>
            <w:lang w:val="en-GB"/>
          </w:rPr>
          <w:delText xml:space="preserve"> </w:delText>
        </w:r>
      </w:del>
      <w:ins w:id="8" w:author="N S" w:date="2019-01-06T12:18:00Z">
        <w:r w:rsidR="00A00E8D">
          <w:rPr>
            <w:rFonts w:ascii="Arial" w:hAnsi="Arial" w:cs="Arial"/>
            <w:lang w:val="en-GB"/>
          </w:rPr>
          <w:t xml:space="preserve">the </w:t>
        </w:r>
      </w:ins>
      <w:r w:rsidR="003B019C" w:rsidRPr="00E358F4">
        <w:rPr>
          <w:rFonts w:ascii="Arial" w:hAnsi="Arial" w:cs="Arial"/>
          <w:lang w:val="en-GB"/>
        </w:rPr>
        <w:t>unfathomable host range</w:t>
      </w:r>
      <w:ins w:id="9" w:author="N S" w:date="2019-01-06T12:18:00Z">
        <w:r w:rsidR="00A00E8D">
          <w:rPr>
            <w:rFonts w:ascii="Arial" w:hAnsi="Arial" w:cs="Arial"/>
            <w:lang w:val="en-GB"/>
          </w:rPr>
          <w:t xml:space="preserve"> of </w:t>
        </w:r>
        <w:r w:rsidR="00A00E8D">
          <w:rPr>
            <w:rFonts w:ascii="Arial" w:hAnsi="Arial" w:cs="Arial"/>
            <w:i/>
            <w:lang w:val="en-GB"/>
          </w:rPr>
          <w:t>B. cinerea</w:t>
        </w:r>
      </w:ins>
      <w:r w:rsidR="003B019C" w:rsidRPr="00E358F4">
        <w:rPr>
          <w:rFonts w:ascii="Arial" w:hAnsi="Arial" w:cs="Arial"/>
          <w:lang w:val="en-GB"/>
        </w:rPr>
        <w:t>, the</w:t>
      </w:r>
      <w:r w:rsidR="00E217D5" w:rsidRPr="00E358F4">
        <w:rPr>
          <w:rFonts w:ascii="Arial" w:hAnsi="Arial" w:cs="Arial"/>
          <w:lang w:val="en-GB"/>
        </w:rPr>
        <w:t xml:space="preserve"> authors</w:t>
      </w:r>
      <w:r w:rsidR="003B019C" w:rsidRPr="00E358F4">
        <w:rPr>
          <w:rFonts w:ascii="Arial" w:hAnsi="Arial" w:cs="Arial"/>
          <w:lang w:val="en-GB"/>
        </w:rPr>
        <w:t xml:space="preserve"> also found little evidence of isolate </w:t>
      </w:r>
      <w:r w:rsidR="00111ADB" w:rsidRPr="00E358F4">
        <w:rPr>
          <w:rFonts w:ascii="Arial" w:hAnsi="Arial" w:cs="Arial"/>
          <w:lang w:val="en-GB"/>
        </w:rPr>
        <w:t>specificity</w:t>
      </w:r>
      <w:r w:rsidR="003B019C" w:rsidRPr="00E358F4">
        <w:rPr>
          <w:rFonts w:ascii="Arial" w:hAnsi="Arial" w:cs="Arial"/>
          <w:lang w:val="en-GB"/>
        </w:rPr>
        <w:t xml:space="preserve"> to tomato</w:t>
      </w:r>
      <w:r w:rsidR="00E217D5" w:rsidRPr="00E358F4">
        <w:rPr>
          <w:rFonts w:ascii="Arial" w:hAnsi="Arial" w:cs="Arial"/>
          <w:lang w:val="en-GB"/>
        </w:rPr>
        <w:t>.</w:t>
      </w:r>
    </w:p>
    <w:p w14:paraId="6AA88C7E" w14:textId="7C78B6DF" w:rsidR="0070398F" w:rsidRPr="00E358F4" w:rsidRDefault="00041403" w:rsidP="0070398F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So, what then is the genetic basis for the observed variation in </w:t>
      </w:r>
      <w:r w:rsidRPr="00E358F4">
        <w:rPr>
          <w:rFonts w:ascii="Arial" w:hAnsi="Arial" w:cs="Arial"/>
          <w:i/>
          <w:lang w:val="en-GB"/>
        </w:rPr>
        <w:t>B. cinerea</w:t>
      </w:r>
      <w:r w:rsidRPr="00E358F4">
        <w:rPr>
          <w:rFonts w:ascii="Arial" w:hAnsi="Arial" w:cs="Arial"/>
          <w:lang w:val="en-GB"/>
        </w:rPr>
        <w:t xml:space="preserve"> virulence </w:t>
      </w:r>
      <w:r w:rsidR="00EB3A53">
        <w:rPr>
          <w:rFonts w:ascii="Arial" w:hAnsi="Arial" w:cs="Arial"/>
          <w:lang w:val="en-GB"/>
        </w:rPr>
        <w:t>on</w:t>
      </w:r>
      <w:r w:rsidRPr="00E358F4">
        <w:rPr>
          <w:rFonts w:ascii="Arial" w:hAnsi="Arial" w:cs="Arial"/>
          <w:lang w:val="en-GB"/>
        </w:rPr>
        <w:t xml:space="preserve"> different tomato </w:t>
      </w:r>
      <w:r w:rsidR="00F82F7F" w:rsidRPr="00E358F4">
        <w:rPr>
          <w:rFonts w:ascii="Arial" w:hAnsi="Arial" w:cs="Arial"/>
          <w:lang w:val="en-GB"/>
        </w:rPr>
        <w:t>accessions</w:t>
      </w:r>
      <w:r w:rsidRPr="00E358F4">
        <w:rPr>
          <w:rFonts w:ascii="Arial" w:hAnsi="Arial" w:cs="Arial"/>
          <w:lang w:val="en-GB"/>
        </w:rPr>
        <w:t xml:space="preserve">? Genome-wide association (GWA) mapping </w:t>
      </w:r>
      <w:r w:rsidR="00F10259" w:rsidRPr="00E358F4">
        <w:rPr>
          <w:rFonts w:ascii="Arial" w:hAnsi="Arial" w:cs="Arial"/>
          <w:lang w:val="en-GB"/>
        </w:rPr>
        <w:t>across the 97 pathogen isolates</w:t>
      </w:r>
      <w:r w:rsidR="00321438" w:rsidRPr="00E358F4">
        <w:rPr>
          <w:rFonts w:ascii="Arial" w:hAnsi="Arial" w:cs="Arial"/>
          <w:lang w:val="en-GB"/>
        </w:rPr>
        <w:t xml:space="preserve"> was employed to identify </w:t>
      </w:r>
      <w:r w:rsidR="00321438" w:rsidRPr="00E358F4">
        <w:rPr>
          <w:rFonts w:ascii="Arial" w:hAnsi="Arial" w:cs="Arial"/>
          <w:i/>
          <w:lang w:val="en-GB"/>
        </w:rPr>
        <w:t>B. cinerea</w:t>
      </w:r>
      <w:r w:rsidR="00321438" w:rsidRPr="00E358F4">
        <w:rPr>
          <w:rFonts w:ascii="Arial" w:hAnsi="Arial" w:cs="Arial"/>
          <w:lang w:val="en-GB"/>
        </w:rPr>
        <w:t xml:space="preserve"> loci contributing to altered virulence,</w:t>
      </w:r>
      <w:r w:rsidR="00F10259" w:rsidRPr="00E358F4">
        <w:rPr>
          <w:rFonts w:ascii="Arial" w:hAnsi="Arial" w:cs="Arial"/>
          <w:lang w:val="en-GB"/>
        </w:rPr>
        <w:t xml:space="preserve"> with each of the 12 tomato genotypes treated as independent traits</w:t>
      </w:r>
      <w:r w:rsidR="00321438" w:rsidRPr="00E358F4">
        <w:rPr>
          <w:rFonts w:ascii="Arial" w:hAnsi="Arial" w:cs="Arial"/>
          <w:lang w:val="en-GB"/>
        </w:rPr>
        <w:t xml:space="preserve"> for the purposes of the analysis.</w:t>
      </w:r>
      <w:r w:rsidR="00F10259" w:rsidRPr="00E358F4">
        <w:rPr>
          <w:rFonts w:ascii="Arial" w:hAnsi="Arial" w:cs="Arial"/>
          <w:lang w:val="en-GB"/>
        </w:rPr>
        <w:t xml:space="preserve"> Specialist pathogens </w:t>
      </w:r>
      <w:del w:id="10" w:author="N S" w:date="2019-01-06T12:20:00Z">
        <w:r w:rsidR="00F10259" w:rsidRPr="00E358F4" w:rsidDel="00A00E8D">
          <w:rPr>
            <w:rFonts w:ascii="Arial" w:hAnsi="Arial" w:cs="Arial"/>
            <w:lang w:val="en-GB"/>
          </w:rPr>
          <w:delText xml:space="preserve">which </w:delText>
        </w:r>
      </w:del>
      <w:ins w:id="11" w:author="N S" w:date="2019-01-06T12:20:00Z">
        <w:r w:rsidR="00A00E8D">
          <w:rPr>
            <w:rFonts w:ascii="Arial" w:hAnsi="Arial" w:cs="Arial"/>
            <w:lang w:val="en-GB"/>
          </w:rPr>
          <w:t>that</w:t>
        </w:r>
        <w:r w:rsidR="00A00E8D" w:rsidRPr="00E358F4">
          <w:rPr>
            <w:rFonts w:ascii="Arial" w:hAnsi="Arial" w:cs="Arial"/>
            <w:lang w:val="en-GB"/>
          </w:rPr>
          <w:t xml:space="preserve"> </w:t>
        </w:r>
      </w:ins>
      <w:r w:rsidR="00F10259" w:rsidRPr="00E358F4">
        <w:rPr>
          <w:rFonts w:ascii="Arial" w:hAnsi="Arial" w:cs="Arial"/>
          <w:lang w:val="en-GB"/>
        </w:rPr>
        <w:t xml:space="preserve">infect a very narrow host </w:t>
      </w:r>
      <w:r w:rsidR="00F10259" w:rsidRPr="00E358F4">
        <w:rPr>
          <w:rFonts w:ascii="Arial" w:hAnsi="Arial" w:cs="Arial"/>
          <w:lang w:val="en-GB"/>
        </w:rPr>
        <w:lastRenderedPageBreak/>
        <w:t xml:space="preserve">range (often limited to a single species) frequently have only a handful of large-effect </w:t>
      </w:r>
      <w:r w:rsidR="00B82F92" w:rsidRPr="00E358F4">
        <w:rPr>
          <w:rFonts w:ascii="Arial" w:hAnsi="Arial" w:cs="Arial"/>
          <w:lang w:val="en-GB"/>
        </w:rPr>
        <w:t>qualitative loci</w:t>
      </w:r>
      <w:r w:rsidR="00F10259" w:rsidRPr="00E358F4">
        <w:rPr>
          <w:rFonts w:ascii="Arial" w:hAnsi="Arial" w:cs="Arial"/>
          <w:lang w:val="en-GB"/>
        </w:rPr>
        <w:t xml:space="preserve"> controlling virulence.</w:t>
      </w:r>
      <w:r w:rsidR="00B82F92" w:rsidRPr="00E358F4">
        <w:rPr>
          <w:rFonts w:ascii="Arial" w:hAnsi="Arial" w:cs="Arial"/>
          <w:lang w:val="en-GB"/>
        </w:rPr>
        <w:t xml:space="preserve"> In contrast, this GWA analysis revealed that the </w:t>
      </w:r>
      <w:r w:rsidR="00EB3A53">
        <w:rPr>
          <w:rFonts w:ascii="Arial" w:hAnsi="Arial" w:cs="Arial"/>
          <w:lang w:val="en-GB"/>
        </w:rPr>
        <w:t xml:space="preserve">underlying </w:t>
      </w:r>
      <w:r w:rsidR="00B82F92" w:rsidRPr="00E358F4">
        <w:rPr>
          <w:rFonts w:ascii="Arial" w:hAnsi="Arial" w:cs="Arial"/>
          <w:lang w:val="en-GB"/>
        </w:rPr>
        <w:t xml:space="preserve">genetic basis </w:t>
      </w:r>
      <w:r w:rsidR="00EB3A53">
        <w:rPr>
          <w:rFonts w:ascii="Arial" w:hAnsi="Arial" w:cs="Arial"/>
          <w:lang w:val="en-GB"/>
        </w:rPr>
        <w:t>for</w:t>
      </w:r>
      <w:r w:rsidR="00B82F92" w:rsidRPr="00E358F4">
        <w:rPr>
          <w:rFonts w:ascii="Arial" w:hAnsi="Arial" w:cs="Arial"/>
          <w:lang w:val="en-GB"/>
        </w:rPr>
        <w:t xml:space="preserve"> the </w:t>
      </w:r>
      <w:r w:rsidR="00F62352" w:rsidRPr="00E358F4">
        <w:rPr>
          <w:rFonts w:ascii="Arial" w:hAnsi="Arial" w:cs="Arial"/>
          <w:lang w:val="en-GB"/>
        </w:rPr>
        <w:t xml:space="preserve">observed </w:t>
      </w:r>
      <w:r w:rsidR="00B82F92" w:rsidRPr="00E358F4">
        <w:rPr>
          <w:rFonts w:ascii="Arial" w:hAnsi="Arial" w:cs="Arial"/>
          <w:lang w:val="en-GB"/>
        </w:rPr>
        <w:t>quantitative virulence of this generalist pathogen was highly polygenic</w:t>
      </w:r>
      <w:r w:rsidR="00F62352" w:rsidRPr="00E358F4">
        <w:rPr>
          <w:rFonts w:ascii="Arial" w:hAnsi="Arial" w:cs="Arial"/>
          <w:lang w:val="en-GB"/>
        </w:rPr>
        <w:t xml:space="preserve">, with numerous small-effect </w:t>
      </w:r>
      <w:ins w:id="12" w:author="N S" w:date="2019-01-06T12:21:00Z">
        <w:r w:rsidR="00A00E8D">
          <w:rPr>
            <w:rFonts w:ascii="Arial" w:hAnsi="Arial" w:cs="Arial"/>
            <w:lang w:val="en-GB"/>
          </w:rPr>
          <w:t>single nucleotide polymorphisms (</w:t>
        </w:r>
      </w:ins>
      <w:r w:rsidR="00F62352" w:rsidRPr="00E358F4">
        <w:rPr>
          <w:rFonts w:ascii="Arial" w:hAnsi="Arial" w:cs="Arial"/>
          <w:lang w:val="en-GB"/>
        </w:rPr>
        <w:t>SNPs</w:t>
      </w:r>
      <w:ins w:id="13" w:author="N S" w:date="2019-01-06T12:21:00Z">
        <w:r w:rsidR="00A00E8D">
          <w:rPr>
            <w:rFonts w:ascii="Arial" w:hAnsi="Arial" w:cs="Arial"/>
            <w:lang w:val="en-GB"/>
          </w:rPr>
          <w:t>)</w:t>
        </w:r>
      </w:ins>
      <w:r w:rsidR="00F62352" w:rsidRPr="00E358F4">
        <w:rPr>
          <w:rFonts w:ascii="Arial" w:hAnsi="Arial" w:cs="Arial"/>
          <w:lang w:val="en-GB"/>
        </w:rPr>
        <w:t xml:space="preserve"> associated with lesion area</w:t>
      </w:r>
      <w:r w:rsidR="00DF4B08" w:rsidRPr="00E358F4">
        <w:rPr>
          <w:rFonts w:ascii="Arial" w:hAnsi="Arial" w:cs="Arial"/>
          <w:lang w:val="en-GB"/>
        </w:rPr>
        <w:t xml:space="preserve">. This is directly </w:t>
      </w:r>
      <w:r w:rsidR="002828C2" w:rsidRPr="00E358F4">
        <w:rPr>
          <w:rFonts w:ascii="Arial" w:hAnsi="Arial" w:cs="Arial"/>
          <w:lang w:val="en-GB"/>
        </w:rPr>
        <w:t>akin</w:t>
      </w:r>
      <w:r w:rsidR="00DF4B08" w:rsidRPr="00E358F4">
        <w:rPr>
          <w:rFonts w:ascii="Arial" w:hAnsi="Arial" w:cs="Arial"/>
          <w:lang w:val="en-GB"/>
        </w:rPr>
        <w:t xml:space="preserve"> </w:t>
      </w:r>
      <w:r w:rsidR="005F1524" w:rsidRPr="00E358F4">
        <w:rPr>
          <w:rFonts w:ascii="Arial" w:hAnsi="Arial" w:cs="Arial"/>
          <w:lang w:val="en-GB"/>
        </w:rPr>
        <w:t>to</w:t>
      </w:r>
      <w:r w:rsidR="00DF4B08" w:rsidRPr="00E358F4">
        <w:rPr>
          <w:rFonts w:ascii="Arial" w:hAnsi="Arial" w:cs="Arial"/>
          <w:lang w:val="en-GB"/>
        </w:rPr>
        <w:t xml:space="preserve"> the </w:t>
      </w:r>
      <w:r w:rsidR="002828C2" w:rsidRPr="00E358F4">
        <w:rPr>
          <w:rFonts w:ascii="Arial" w:hAnsi="Arial" w:cs="Arial"/>
          <w:lang w:val="en-GB"/>
        </w:rPr>
        <w:t>polygenic</w:t>
      </w:r>
      <w:r w:rsidR="00DF4B08" w:rsidRPr="00E358F4">
        <w:rPr>
          <w:rFonts w:ascii="Arial" w:hAnsi="Arial" w:cs="Arial"/>
          <w:lang w:val="en-GB"/>
        </w:rPr>
        <w:t xml:space="preserve"> genetic architecture </w:t>
      </w:r>
      <w:r w:rsidR="002828C2" w:rsidRPr="00E358F4">
        <w:rPr>
          <w:rFonts w:ascii="Arial" w:hAnsi="Arial" w:cs="Arial"/>
          <w:lang w:val="en-GB"/>
        </w:rPr>
        <w:t>of</w:t>
      </w:r>
      <w:r w:rsidR="00DF4B08" w:rsidRPr="00E358F4">
        <w:rPr>
          <w:rFonts w:ascii="Arial" w:hAnsi="Arial" w:cs="Arial"/>
          <w:lang w:val="en-GB"/>
        </w:rPr>
        <w:t xml:space="preserve"> </w:t>
      </w:r>
      <w:r w:rsidR="002828C2" w:rsidRPr="00E358F4">
        <w:rPr>
          <w:rFonts w:ascii="Arial" w:hAnsi="Arial" w:cs="Arial"/>
          <w:lang w:val="en-GB"/>
        </w:rPr>
        <w:t xml:space="preserve">resistance in </w:t>
      </w:r>
      <w:r w:rsidR="00DF4B08" w:rsidRPr="00E358F4">
        <w:rPr>
          <w:rFonts w:ascii="Arial" w:hAnsi="Arial" w:cs="Arial"/>
          <w:lang w:val="en-GB"/>
        </w:rPr>
        <w:t>the host plant</w:t>
      </w:r>
      <w:r w:rsidR="005F1524" w:rsidRPr="00E358F4">
        <w:rPr>
          <w:rFonts w:ascii="Arial" w:hAnsi="Arial" w:cs="Arial"/>
          <w:lang w:val="en-GB"/>
        </w:rPr>
        <w:t>, as</w:t>
      </w:r>
      <w:r w:rsidR="002828C2" w:rsidRPr="00E358F4">
        <w:rPr>
          <w:rFonts w:ascii="Arial" w:hAnsi="Arial" w:cs="Arial"/>
          <w:lang w:val="en-GB"/>
        </w:rPr>
        <w:t xml:space="preserve"> </w:t>
      </w:r>
      <w:r w:rsidR="00DF4B08" w:rsidRPr="00E358F4">
        <w:rPr>
          <w:rFonts w:ascii="Arial" w:hAnsi="Arial" w:cs="Arial"/>
          <w:lang w:val="en-GB"/>
        </w:rPr>
        <w:t xml:space="preserve">previously described by this group </w:t>
      </w:r>
      <w:r w:rsidR="002A2F70" w:rsidRPr="00E358F4">
        <w:rPr>
          <w:rFonts w:ascii="Arial" w:hAnsi="Arial" w:cs="Arial"/>
        </w:rPr>
        <w:fldChar w:fldCharType="begin"/>
      </w:r>
      <w:r w:rsidR="002A2F70" w:rsidRPr="00E358F4">
        <w:rPr>
          <w:rFonts w:ascii="Arial" w:hAnsi="Arial" w:cs="Arial"/>
        </w:rPr>
        <w:instrText xml:space="preserve"> ADDIN PAPERS2_CITATIONS &lt;citation&gt;&lt;priority&gt;2&lt;/priority&gt;&lt;uuid&gt;3FB807AD-D8BD-45DE-A5E6-006A3BFEEBE7&lt;/uuid&gt;&lt;publications&gt;&lt;publication&gt;&lt;subtype&gt;400&lt;/subtype&gt;&lt;title&gt;Plastic Transcriptomes Stabilize Immunity to Pathogen Diversity: The Jasmonic Acid and Salicylic Acid Networks within the Arabidopsis/ BotrytisPathosystem&lt;/title&gt;&lt;url&gt;http://www.plantcell.org/lookup/doi/10.1105/tpc.17.00348&lt;/url&gt;&lt;volume&gt;29&lt;/volume&gt;&lt;publication_date&gt;99201712081200000000222000&lt;/publication_date&gt;&lt;uuid&gt;1CFC7AFB-425C-41BF-8BE8-E523B8374362&lt;/uuid&gt;&lt;type&gt;400&lt;/type&gt;&lt;number&gt;11&lt;/number&gt;&lt;doi&gt;10.1105/tpc.17.00348&lt;/doi&gt;&lt;startpage&gt;2727&lt;/startpage&gt;&lt;endpage&gt;2752&lt;/endpage&gt;&lt;bundle&gt;&lt;publication&gt;&lt;title&gt;THE PLANT CELL ONLINE&lt;/title&gt;&lt;uuid&gt;F3BE6E38-A151-48A6-8840-6841F9507182&lt;/uuid&gt;&lt;subtype&gt;-100&lt;/subtype&gt;&lt;publisher&gt;American Society of Plant Biologists&lt;/publisher&gt;&lt;type&gt;-100&lt;/type&gt;&lt;/publication&gt;&lt;/bundle&gt;&lt;authors&gt;&lt;author&gt;&lt;lastName&gt;Zhang&lt;/lastName&gt;&lt;firstName&gt;Wei&lt;/firstName&gt;&lt;/author&gt;&lt;author&gt;&lt;lastName&gt;Corwin&lt;/lastName&gt;&lt;firstName&gt;Jason&lt;/firstName&gt;&lt;middleNames&gt;A&lt;/middleNames&gt;&lt;/author&gt;&lt;author&gt;&lt;lastName&gt;Copeland&lt;/lastName&gt;&lt;firstName&gt;Daniel&lt;/firstName&gt;&lt;/author&gt;&lt;author&gt;&lt;lastName&gt;Feusier&lt;/lastName&gt;&lt;firstName&gt;Julie&lt;/firstName&gt;&lt;/author&gt;&lt;author&gt;&lt;lastName&gt;Eshbaugh&lt;/lastName&gt;&lt;firstName&gt;Robert&lt;/firstName&gt;&lt;/author&gt;&lt;author&gt;&lt;lastName&gt;Chen&lt;/lastName&gt;&lt;firstName&gt;Fang&lt;/firstName&gt;&lt;/author&gt;&lt;author&gt;&lt;lastName&gt;Atwell&lt;/lastName&gt;&lt;firstName&gt;Susana&lt;/firstName&gt;&lt;/author&gt;&lt;author&gt;&lt;lastName&gt;Kliebenstein&lt;/lastName&gt;&lt;firstName&gt;Daniel&lt;/firstName&gt;&lt;middleNames&gt;J&lt;/middleNames&gt;&lt;/author&gt;&lt;/authors&gt;&lt;/publication&gt;&lt;/publications&gt;&lt;cites&gt;&lt;/cites&gt;&lt;/citation&gt;</w:instrText>
      </w:r>
      <w:r w:rsidR="002A2F70" w:rsidRPr="00E358F4">
        <w:rPr>
          <w:rFonts w:ascii="Arial" w:hAnsi="Arial" w:cs="Arial"/>
        </w:rPr>
        <w:fldChar w:fldCharType="separate"/>
      </w:r>
      <w:r w:rsidR="002A2F70" w:rsidRPr="00E358F4">
        <w:rPr>
          <w:rFonts w:ascii="Arial" w:hAnsi="Arial" w:cs="Arial"/>
        </w:rPr>
        <w:t>(Zhang et al., 2017)</w:t>
      </w:r>
      <w:r w:rsidR="002A2F70" w:rsidRPr="00E358F4">
        <w:rPr>
          <w:rFonts w:ascii="Arial" w:hAnsi="Arial" w:cs="Arial"/>
        </w:rPr>
        <w:fldChar w:fldCharType="end"/>
      </w:r>
      <w:r w:rsidR="006D29C7" w:rsidRPr="00E358F4">
        <w:rPr>
          <w:rFonts w:ascii="Arial" w:hAnsi="Arial" w:cs="Arial"/>
          <w:lang w:val="en-GB"/>
        </w:rPr>
        <w:t>.</w:t>
      </w:r>
      <w:r w:rsidR="0070398F" w:rsidRPr="00E358F4">
        <w:rPr>
          <w:rFonts w:ascii="Arial" w:hAnsi="Arial" w:cs="Arial"/>
          <w:lang w:val="en-GB"/>
        </w:rPr>
        <w:t xml:space="preserve"> Crucially, few of these SNPs were found to be significantly linked to </w:t>
      </w:r>
      <w:r w:rsidR="0070398F" w:rsidRPr="00E358F4">
        <w:rPr>
          <w:rFonts w:ascii="Arial" w:hAnsi="Arial" w:cs="Arial"/>
          <w:i/>
          <w:lang w:val="en-GB"/>
        </w:rPr>
        <w:t>B. cinerea</w:t>
      </w:r>
      <w:r w:rsidR="0070398F" w:rsidRPr="00E358F4">
        <w:rPr>
          <w:rFonts w:ascii="Arial" w:hAnsi="Arial" w:cs="Arial"/>
          <w:lang w:val="en-GB"/>
        </w:rPr>
        <w:t xml:space="preserve"> virulence on all of the tomato accessions supporting the existence of host x pathogen genotypic interactions.</w:t>
      </w:r>
    </w:p>
    <w:p w14:paraId="15A36C5A" w14:textId="1962C2D5" w:rsidR="0070398F" w:rsidRPr="00E358F4" w:rsidRDefault="002A2F70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>From the GWA mapping t</w:t>
      </w:r>
      <w:r w:rsidR="00BC5E0A" w:rsidRPr="00E358F4">
        <w:rPr>
          <w:rFonts w:ascii="Arial" w:hAnsi="Arial" w:cs="Arial"/>
          <w:lang w:val="en-GB"/>
        </w:rPr>
        <w:t xml:space="preserve">he authors were able to identify several hundred </w:t>
      </w:r>
      <w:r w:rsidR="00BC5E0A" w:rsidRPr="00E358F4">
        <w:rPr>
          <w:rFonts w:ascii="Arial" w:hAnsi="Arial" w:cs="Arial"/>
          <w:i/>
          <w:lang w:val="en-GB"/>
        </w:rPr>
        <w:t>B. cinerea</w:t>
      </w:r>
      <w:r w:rsidR="00BC5E0A" w:rsidRPr="00E358F4">
        <w:rPr>
          <w:rFonts w:ascii="Arial" w:hAnsi="Arial" w:cs="Arial"/>
          <w:lang w:val="en-GB"/>
        </w:rPr>
        <w:t xml:space="preserve"> genes linked to differential resist</w:t>
      </w:r>
      <w:r w:rsidR="00DB191E" w:rsidRPr="00E358F4">
        <w:rPr>
          <w:rFonts w:ascii="Arial" w:hAnsi="Arial" w:cs="Arial"/>
          <w:lang w:val="en-GB"/>
        </w:rPr>
        <w:t>a</w:t>
      </w:r>
      <w:r w:rsidR="00BC5E0A" w:rsidRPr="00E358F4">
        <w:rPr>
          <w:rFonts w:ascii="Arial" w:hAnsi="Arial" w:cs="Arial"/>
          <w:lang w:val="en-GB"/>
        </w:rPr>
        <w:t>nce on tomato, including several novel virulence candidates.</w:t>
      </w:r>
      <w:r w:rsidR="00FE1CCE" w:rsidRPr="00E358F4">
        <w:rPr>
          <w:rFonts w:ascii="Arial" w:hAnsi="Arial" w:cs="Arial"/>
          <w:lang w:val="en-GB"/>
        </w:rPr>
        <w:t xml:space="preserve"> Interestingly, detailed positional examination of the multiple SNPs within one of these genes </w:t>
      </w:r>
      <w:r w:rsidR="00EB3A53">
        <w:rPr>
          <w:rFonts w:ascii="Arial" w:hAnsi="Arial" w:cs="Arial"/>
          <w:lang w:val="en-GB"/>
        </w:rPr>
        <w:t>(</w:t>
      </w:r>
      <w:r w:rsidR="00FE1CCE" w:rsidRPr="00E358F4">
        <w:rPr>
          <w:rFonts w:ascii="Arial" w:hAnsi="Arial" w:cs="Arial"/>
          <w:lang w:val="en-GB"/>
        </w:rPr>
        <w:t xml:space="preserve">encoding a </w:t>
      </w:r>
      <w:proofErr w:type="spellStart"/>
      <w:r w:rsidR="00FE1CCE" w:rsidRPr="00E358F4">
        <w:rPr>
          <w:rFonts w:ascii="Arial" w:hAnsi="Arial" w:cs="Arial"/>
          <w:lang w:val="en-GB"/>
        </w:rPr>
        <w:t>pectinesterase</w:t>
      </w:r>
      <w:proofErr w:type="spellEnd"/>
      <w:r w:rsidR="00EB3A53">
        <w:rPr>
          <w:rFonts w:ascii="Arial" w:hAnsi="Arial" w:cs="Arial"/>
          <w:lang w:val="en-GB"/>
        </w:rPr>
        <w:t>)</w:t>
      </w:r>
      <w:r w:rsidR="00FE1CCE" w:rsidRPr="00E358F4">
        <w:rPr>
          <w:rFonts w:ascii="Arial" w:hAnsi="Arial" w:cs="Arial"/>
          <w:lang w:val="en-GB"/>
        </w:rPr>
        <w:t xml:space="preserve">, revealed that most </w:t>
      </w:r>
      <w:proofErr w:type="gramStart"/>
      <w:r w:rsidR="00FE1CCE" w:rsidRPr="00E358F4">
        <w:rPr>
          <w:rFonts w:ascii="Arial" w:hAnsi="Arial" w:cs="Arial"/>
          <w:lang w:val="en-GB"/>
        </w:rPr>
        <w:t>were located in</w:t>
      </w:r>
      <w:proofErr w:type="gramEnd"/>
      <w:r w:rsidR="00FE1CCE" w:rsidRPr="00E358F4">
        <w:rPr>
          <w:rFonts w:ascii="Arial" w:hAnsi="Arial" w:cs="Arial"/>
          <w:lang w:val="en-GB"/>
        </w:rPr>
        <w:t xml:space="preserve"> </w:t>
      </w:r>
      <w:del w:id="14" w:author="N S" w:date="2019-01-06T12:25:00Z">
        <w:r w:rsidR="00FE1CCE" w:rsidRPr="00E358F4" w:rsidDel="003700D7">
          <w:rPr>
            <w:rFonts w:ascii="Arial" w:hAnsi="Arial" w:cs="Arial"/>
            <w:lang w:val="en-GB"/>
          </w:rPr>
          <w:delText>the</w:delText>
        </w:r>
        <w:r w:rsidR="00FD324C" w:rsidRPr="00E358F4" w:rsidDel="003700D7">
          <w:rPr>
            <w:rFonts w:ascii="Arial" w:hAnsi="Arial" w:cs="Arial"/>
            <w:lang w:val="en-GB"/>
          </w:rPr>
          <w:delText xml:space="preserve"> </w:delText>
        </w:r>
      </w:del>
      <w:r w:rsidR="00FD324C" w:rsidRPr="00E358F4">
        <w:rPr>
          <w:rFonts w:ascii="Arial" w:hAnsi="Arial" w:cs="Arial"/>
          <w:lang w:val="en-GB"/>
        </w:rPr>
        <w:t>upstream</w:t>
      </w:r>
      <w:r w:rsidR="00FE1CCE" w:rsidRPr="00E358F4">
        <w:rPr>
          <w:rFonts w:ascii="Arial" w:hAnsi="Arial" w:cs="Arial"/>
          <w:lang w:val="en-GB"/>
        </w:rPr>
        <w:t xml:space="preserve"> regulatory regions </w:t>
      </w:r>
      <w:r w:rsidR="00FD324C" w:rsidRPr="00E358F4">
        <w:rPr>
          <w:rFonts w:ascii="Arial" w:hAnsi="Arial" w:cs="Arial"/>
          <w:lang w:val="en-GB"/>
        </w:rPr>
        <w:t xml:space="preserve">suggesting that different </w:t>
      </w:r>
      <w:r w:rsidR="00FD324C" w:rsidRPr="00E358F4">
        <w:rPr>
          <w:rFonts w:ascii="Arial" w:hAnsi="Arial" w:cs="Arial"/>
          <w:i/>
          <w:lang w:val="en-GB"/>
        </w:rPr>
        <w:t>B. cinerea</w:t>
      </w:r>
      <w:r w:rsidR="00FD324C" w:rsidRPr="00E358F4">
        <w:rPr>
          <w:rFonts w:ascii="Arial" w:hAnsi="Arial" w:cs="Arial"/>
          <w:lang w:val="en-GB"/>
        </w:rPr>
        <w:t xml:space="preserve"> isolates may </w:t>
      </w:r>
      <w:r w:rsidR="00EB3A53">
        <w:rPr>
          <w:rFonts w:ascii="Arial" w:hAnsi="Arial" w:cs="Arial"/>
          <w:lang w:val="en-GB"/>
        </w:rPr>
        <w:t>deploy</w:t>
      </w:r>
      <w:r w:rsidR="00FD324C" w:rsidRPr="00E358F4">
        <w:rPr>
          <w:rFonts w:ascii="Arial" w:hAnsi="Arial" w:cs="Arial"/>
          <w:lang w:val="en-GB"/>
        </w:rPr>
        <w:t xml:space="preserve"> </w:t>
      </w:r>
      <w:r w:rsidR="000C0460" w:rsidRPr="00E358F4">
        <w:rPr>
          <w:rFonts w:ascii="Arial" w:hAnsi="Arial" w:cs="Arial"/>
          <w:lang w:val="en-GB"/>
        </w:rPr>
        <w:t>differential</w:t>
      </w:r>
      <w:r w:rsidR="001028DD" w:rsidRPr="00E358F4">
        <w:rPr>
          <w:rFonts w:ascii="Arial" w:hAnsi="Arial" w:cs="Arial"/>
          <w:lang w:val="en-GB"/>
        </w:rPr>
        <w:t xml:space="preserve"> transcriptional regulation </w:t>
      </w:r>
      <w:r w:rsidR="00FD324C" w:rsidRPr="00E358F4">
        <w:rPr>
          <w:rFonts w:ascii="Arial" w:hAnsi="Arial" w:cs="Arial"/>
          <w:lang w:val="en-GB"/>
        </w:rPr>
        <w:t>of downstream</w:t>
      </w:r>
      <w:r w:rsidR="00E87CF5" w:rsidRPr="00E358F4">
        <w:rPr>
          <w:rFonts w:ascii="Arial" w:hAnsi="Arial" w:cs="Arial"/>
          <w:lang w:val="en-GB"/>
        </w:rPr>
        <w:t xml:space="preserve"> virulence-related </w:t>
      </w:r>
      <w:r w:rsidR="000C0460" w:rsidRPr="00E358F4">
        <w:rPr>
          <w:rFonts w:ascii="Arial" w:hAnsi="Arial" w:cs="Arial"/>
          <w:lang w:val="en-GB"/>
        </w:rPr>
        <w:t>mechanisms</w:t>
      </w:r>
      <w:r w:rsidR="001028DD" w:rsidRPr="00E358F4">
        <w:rPr>
          <w:rFonts w:ascii="Arial" w:hAnsi="Arial" w:cs="Arial"/>
          <w:lang w:val="en-GB"/>
        </w:rPr>
        <w:t>.</w:t>
      </w:r>
      <w:r w:rsidRPr="00E358F4">
        <w:rPr>
          <w:rFonts w:ascii="Arial" w:hAnsi="Arial" w:cs="Arial"/>
          <w:lang w:val="en-GB"/>
        </w:rPr>
        <w:t xml:space="preserve"> </w:t>
      </w:r>
    </w:p>
    <w:p w14:paraId="60A7038A" w14:textId="7553B668" w:rsidR="00BC5E0A" w:rsidRPr="00E358F4" w:rsidRDefault="0070398F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Two of the </w:t>
      </w:r>
      <w:r w:rsidR="002D46A1" w:rsidRPr="00E358F4">
        <w:rPr>
          <w:rFonts w:ascii="Arial" w:hAnsi="Arial" w:cs="Arial"/>
          <w:i/>
          <w:lang w:val="en-GB"/>
        </w:rPr>
        <w:t>B. cinerea</w:t>
      </w:r>
      <w:r w:rsidR="002D46A1" w:rsidRPr="00E358F4">
        <w:rPr>
          <w:rFonts w:ascii="Arial" w:hAnsi="Arial" w:cs="Arial"/>
          <w:lang w:val="en-GB"/>
        </w:rPr>
        <w:t xml:space="preserve"> isolates </w:t>
      </w:r>
      <w:r w:rsidRPr="00E358F4">
        <w:rPr>
          <w:rFonts w:ascii="Arial" w:hAnsi="Arial" w:cs="Arial"/>
          <w:lang w:val="en-GB"/>
        </w:rPr>
        <w:t xml:space="preserve">exhibited </w:t>
      </w:r>
      <w:r w:rsidR="002D46A1" w:rsidRPr="00E358F4">
        <w:rPr>
          <w:rFonts w:ascii="Arial" w:hAnsi="Arial" w:cs="Arial"/>
          <w:lang w:val="en-GB"/>
        </w:rPr>
        <w:t>significantly increased virulence on the dom</w:t>
      </w:r>
      <w:r w:rsidRPr="00E358F4">
        <w:rPr>
          <w:rFonts w:ascii="Arial" w:hAnsi="Arial" w:cs="Arial"/>
          <w:lang w:val="en-GB"/>
        </w:rPr>
        <w:t>esticated</w:t>
      </w:r>
      <w:r w:rsidR="002D46A1" w:rsidRPr="00E358F4">
        <w:rPr>
          <w:rFonts w:ascii="Arial" w:hAnsi="Arial" w:cs="Arial"/>
          <w:lang w:val="en-GB"/>
        </w:rPr>
        <w:t xml:space="preserve"> tomato cultivars</w:t>
      </w:r>
      <w:r w:rsidRPr="00E358F4">
        <w:rPr>
          <w:rFonts w:ascii="Arial" w:hAnsi="Arial" w:cs="Arial"/>
          <w:lang w:val="en-GB"/>
        </w:rPr>
        <w:t xml:space="preserve"> versus the</w:t>
      </w:r>
      <w:r w:rsidR="00EB3A53">
        <w:rPr>
          <w:rFonts w:ascii="Arial" w:hAnsi="Arial" w:cs="Arial"/>
          <w:lang w:val="en-GB"/>
        </w:rPr>
        <w:t>ir</w:t>
      </w:r>
      <w:r w:rsidRPr="00E358F4">
        <w:rPr>
          <w:rFonts w:ascii="Arial" w:hAnsi="Arial" w:cs="Arial"/>
          <w:lang w:val="en-GB"/>
        </w:rPr>
        <w:t xml:space="preserve"> wild relatives</w:t>
      </w:r>
      <w:r w:rsidR="00194B5D" w:rsidRPr="00E358F4">
        <w:rPr>
          <w:rFonts w:ascii="Arial" w:hAnsi="Arial" w:cs="Arial"/>
          <w:lang w:val="en-GB"/>
        </w:rPr>
        <w:t xml:space="preserve">. Further modelling of these </w:t>
      </w:r>
      <w:r w:rsidR="006577EF" w:rsidRPr="00E358F4">
        <w:rPr>
          <w:rFonts w:ascii="Arial" w:hAnsi="Arial" w:cs="Arial"/>
          <w:lang w:val="en-GB"/>
        </w:rPr>
        <w:t>specif</w:t>
      </w:r>
      <w:r w:rsidR="0085627D" w:rsidRPr="00E358F4">
        <w:rPr>
          <w:rFonts w:ascii="Arial" w:hAnsi="Arial" w:cs="Arial"/>
          <w:lang w:val="en-GB"/>
        </w:rPr>
        <w:t>i</w:t>
      </w:r>
      <w:r w:rsidR="006577EF" w:rsidRPr="00E358F4">
        <w:rPr>
          <w:rFonts w:ascii="Arial" w:hAnsi="Arial" w:cs="Arial"/>
          <w:lang w:val="en-GB"/>
        </w:rPr>
        <w:t>c isolates</w:t>
      </w:r>
      <w:r w:rsidR="002D46A1" w:rsidRPr="00E358F4">
        <w:rPr>
          <w:rFonts w:ascii="Arial" w:hAnsi="Arial" w:cs="Arial"/>
          <w:lang w:val="en-GB"/>
        </w:rPr>
        <w:t xml:space="preserve"> identified a subset of pathogen loci</w:t>
      </w:r>
      <w:r w:rsidR="007A5B8B" w:rsidRPr="00E358F4">
        <w:rPr>
          <w:rFonts w:ascii="Arial" w:hAnsi="Arial" w:cs="Arial"/>
          <w:lang w:val="en-GB"/>
        </w:rPr>
        <w:t>, mainly involved in enzymatic and transport functions,</w:t>
      </w:r>
      <w:r w:rsidRPr="00E358F4">
        <w:rPr>
          <w:rFonts w:ascii="Arial" w:hAnsi="Arial" w:cs="Arial"/>
          <w:lang w:val="en-GB"/>
        </w:rPr>
        <w:t xml:space="preserve"> that are </w:t>
      </w:r>
      <w:r w:rsidR="0065690C" w:rsidRPr="00E358F4">
        <w:rPr>
          <w:rFonts w:ascii="Arial" w:hAnsi="Arial" w:cs="Arial"/>
          <w:lang w:val="en-GB"/>
        </w:rPr>
        <w:t xml:space="preserve">highly </w:t>
      </w:r>
      <w:r w:rsidRPr="00E358F4">
        <w:rPr>
          <w:rFonts w:ascii="Arial" w:hAnsi="Arial" w:cs="Arial"/>
          <w:lang w:val="en-GB"/>
        </w:rPr>
        <w:t xml:space="preserve">responsive to </w:t>
      </w:r>
      <w:r w:rsidR="006577EF" w:rsidRPr="00E358F4">
        <w:rPr>
          <w:rFonts w:ascii="Arial" w:hAnsi="Arial" w:cs="Arial"/>
          <w:lang w:val="en-GB"/>
        </w:rPr>
        <w:t xml:space="preserve">tomato </w:t>
      </w:r>
      <w:r w:rsidRPr="00E358F4">
        <w:rPr>
          <w:rFonts w:ascii="Arial" w:hAnsi="Arial" w:cs="Arial"/>
          <w:lang w:val="en-GB"/>
        </w:rPr>
        <w:t>domestication</w:t>
      </w:r>
      <w:r w:rsidR="006577EF" w:rsidRPr="00E358F4">
        <w:rPr>
          <w:rFonts w:ascii="Arial" w:hAnsi="Arial" w:cs="Arial"/>
          <w:lang w:val="en-GB"/>
        </w:rPr>
        <w:t xml:space="preserve">, and potentially to </w:t>
      </w:r>
      <w:r w:rsidR="0065690C" w:rsidRPr="00E358F4">
        <w:rPr>
          <w:rFonts w:ascii="Arial" w:hAnsi="Arial" w:cs="Arial"/>
          <w:lang w:val="en-GB"/>
        </w:rPr>
        <w:t>domestication of other plant host species</w:t>
      </w:r>
      <w:r w:rsidR="007A264D">
        <w:rPr>
          <w:rFonts w:ascii="Arial" w:hAnsi="Arial" w:cs="Arial"/>
          <w:lang w:val="en-GB"/>
        </w:rPr>
        <w:t xml:space="preserve"> too</w:t>
      </w:r>
      <w:r w:rsidR="0065690C" w:rsidRPr="00E358F4">
        <w:rPr>
          <w:rFonts w:ascii="Arial" w:hAnsi="Arial" w:cs="Arial"/>
          <w:lang w:val="en-GB"/>
        </w:rPr>
        <w:t>.</w:t>
      </w:r>
    </w:p>
    <w:p w14:paraId="6E2CB94E" w14:textId="4739D4DE" w:rsidR="002C741F" w:rsidRPr="00E358F4" w:rsidRDefault="005F5E83" w:rsidP="00CD638B">
      <w:pPr>
        <w:spacing w:after="120" w:line="360" w:lineRule="auto"/>
        <w:jc w:val="both"/>
        <w:rPr>
          <w:rFonts w:ascii="Arial" w:hAnsi="Arial" w:cs="Arial"/>
        </w:rPr>
      </w:pPr>
      <w:r w:rsidRPr="00E358F4">
        <w:rPr>
          <w:rFonts w:ascii="Arial" w:hAnsi="Arial" w:cs="Arial"/>
          <w:lang w:val="en-GB"/>
        </w:rPr>
        <w:t xml:space="preserve">Taken together, the findings of Soltis and </w:t>
      </w:r>
      <w:proofErr w:type="spellStart"/>
      <w:r w:rsidRPr="00E358F4">
        <w:rPr>
          <w:rFonts w:ascii="Arial" w:hAnsi="Arial" w:cs="Arial"/>
          <w:lang w:val="en-GB"/>
        </w:rPr>
        <w:t>coworkers</w:t>
      </w:r>
      <w:proofErr w:type="spellEnd"/>
      <w:r w:rsidRPr="00E358F4">
        <w:rPr>
          <w:rFonts w:ascii="Arial" w:hAnsi="Arial" w:cs="Arial"/>
          <w:lang w:val="en-GB"/>
        </w:rPr>
        <w:t xml:space="preserve"> truly highlight the tenacity of </w:t>
      </w:r>
      <w:r w:rsidRPr="00E358F4">
        <w:rPr>
          <w:rFonts w:ascii="Arial" w:hAnsi="Arial" w:cs="Arial"/>
          <w:i/>
          <w:lang w:val="en-GB"/>
        </w:rPr>
        <w:t>B. cinerea</w:t>
      </w:r>
      <w:r w:rsidRPr="00E358F4">
        <w:rPr>
          <w:rFonts w:ascii="Arial" w:hAnsi="Arial" w:cs="Arial"/>
          <w:lang w:val="en-GB"/>
        </w:rPr>
        <w:t xml:space="preserve"> as a plant pathogen! Different isolates of the generalist pathogen are capable of intermating </w:t>
      </w:r>
      <w:r w:rsidR="00437147" w:rsidRPr="00E358F4">
        <w:rPr>
          <w:rFonts w:ascii="Arial" w:hAnsi="Arial" w:cs="Arial"/>
          <w:lang w:val="en-GB"/>
        </w:rPr>
        <w:t xml:space="preserve">meaning that </w:t>
      </w:r>
      <w:r w:rsidR="007A264D">
        <w:rPr>
          <w:rFonts w:ascii="Arial" w:hAnsi="Arial" w:cs="Arial"/>
          <w:lang w:val="en-GB"/>
        </w:rPr>
        <w:t>the fungus</w:t>
      </w:r>
      <w:r w:rsidR="00437147" w:rsidRPr="00E358F4">
        <w:rPr>
          <w:rFonts w:ascii="Arial" w:hAnsi="Arial" w:cs="Arial"/>
          <w:lang w:val="en-GB"/>
        </w:rPr>
        <w:t xml:space="preserve"> has </w:t>
      </w:r>
      <w:r w:rsidR="007B5E97" w:rsidRPr="00E358F4">
        <w:rPr>
          <w:rFonts w:ascii="Arial" w:hAnsi="Arial" w:cs="Arial"/>
          <w:lang w:val="en-GB"/>
        </w:rPr>
        <w:t xml:space="preserve">at its disposal </w:t>
      </w:r>
      <w:r w:rsidR="00437147" w:rsidRPr="00E358F4">
        <w:rPr>
          <w:rFonts w:ascii="Arial" w:hAnsi="Arial" w:cs="Arial"/>
          <w:lang w:val="en-GB"/>
        </w:rPr>
        <w:t>a huge repertoire of polymorphic virulence loci allowing it to not only customise its virulence according to host g</w:t>
      </w:r>
      <w:r w:rsidR="00B36A43" w:rsidRPr="00E358F4">
        <w:rPr>
          <w:rFonts w:ascii="Arial" w:hAnsi="Arial" w:cs="Arial"/>
          <w:lang w:val="en-GB"/>
        </w:rPr>
        <w:t>enotype but also enabl</w:t>
      </w:r>
      <w:r w:rsidR="007A264D">
        <w:rPr>
          <w:rFonts w:ascii="Arial" w:hAnsi="Arial" w:cs="Arial"/>
          <w:lang w:val="en-GB"/>
        </w:rPr>
        <w:t>ing</w:t>
      </w:r>
      <w:r w:rsidR="00B36A43" w:rsidRPr="00E358F4">
        <w:rPr>
          <w:rFonts w:ascii="Arial" w:hAnsi="Arial" w:cs="Arial"/>
          <w:lang w:val="en-GB"/>
        </w:rPr>
        <w:t xml:space="preserve"> it to </w:t>
      </w:r>
      <w:r w:rsidR="007B5E97" w:rsidRPr="00E358F4">
        <w:rPr>
          <w:rFonts w:ascii="Arial" w:hAnsi="Arial" w:cs="Arial"/>
          <w:lang w:val="en-GB"/>
        </w:rPr>
        <w:t xml:space="preserve">rapidly </w:t>
      </w:r>
      <w:r w:rsidR="00B36A43" w:rsidRPr="00E358F4">
        <w:rPr>
          <w:rFonts w:ascii="Arial" w:hAnsi="Arial" w:cs="Arial"/>
          <w:lang w:val="en-GB"/>
        </w:rPr>
        <w:t xml:space="preserve">adapt to any newly evolved plant </w:t>
      </w:r>
      <w:proofErr w:type="spellStart"/>
      <w:r w:rsidR="00B36A43" w:rsidRPr="00E358F4">
        <w:rPr>
          <w:rFonts w:ascii="Arial" w:hAnsi="Arial" w:cs="Arial"/>
          <w:lang w:val="en-GB"/>
        </w:rPr>
        <w:t>defense</w:t>
      </w:r>
      <w:proofErr w:type="spellEnd"/>
      <w:r w:rsidR="00B36A43" w:rsidRPr="00E358F4">
        <w:rPr>
          <w:rFonts w:ascii="Arial" w:hAnsi="Arial" w:cs="Arial"/>
          <w:lang w:val="en-GB"/>
        </w:rPr>
        <w:t xml:space="preserve"> mechanisms</w:t>
      </w:r>
      <w:r w:rsidR="007B5E97" w:rsidRPr="00E358F4">
        <w:rPr>
          <w:rFonts w:ascii="Arial" w:hAnsi="Arial" w:cs="Arial"/>
          <w:lang w:val="en-GB"/>
        </w:rPr>
        <w:t xml:space="preserve">. And if this weren’t enough, </w:t>
      </w:r>
      <w:r w:rsidR="007B5E97" w:rsidRPr="00E358F4">
        <w:rPr>
          <w:rFonts w:ascii="Arial" w:hAnsi="Arial" w:cs="Arial"/>
          <w:i/>
          <w:lang w:val="en-GB"/>
        </w:rPr>
        <w:t>B. cinerea</w:t>
      </w:r>
      <w:r w:rsidR="007B5E97" w:rsidRPr="00E358F4">
        <w:rPr>
          <w:rFonts w:ascii="Arial" w:hAnsi="Arial" w:cs="Arial"/>
          <w:lang w:val="en-GB"/>
        </w:rPr>
        <w:t xml:space="preserve"> </w:t>
      </w:r>
      <w:r w:rsidR="00707F2D" w:rsidRPr="00E358F4">
        <w:rPr>
          <w:rFonts w:ascii="Arial" w:hAnsi="Arial" w:cs="Arial"/>
          <w:lang w:val="en-GB"/>
        </w:rPr>
        <w:t>additionally</w:t>
      </w:r>
      <w:r w:rsidR="007B5E97" w:rsidRPr="00E358F4">
        <w:rPr>
          <w:rFonts w:ascii="Arial" w:hAnsi="Arial" w:cs="Arial"/>
          <w:lang w:val="en-GB"/>
        </w:rPr>
        <w:t xml:space="preserve"> possesses the ability to shift to a new host niche.</w:t>
      </w:r>
      <w:r w:rsidR="00EA3462" w:rsidRPr="00E358F4">
        <w:rPr>
          <w:rFonts w:ascii="Arial" w:hAnsi="Arial" w:cs="Arial"/>
          <w:lang w:val="en-GB"/>
        </w:rPr>
        <w:t xml:space="preserve"> Thus</w:t>
      </w:r>
      <w:r w:rsidR="00385964" w:rsidRPr="00E358F4">
        <w:rPr>
          <w:rFonts w:ascii="Arial" w:hAnsi="Arial" w:cs="Arial"/>
          <w:lang w:val="en-GB"/>
        </w:rPr>
        <w:t>,</w:t>
      </w:r>
      <w:r w:rsidR="00EA3462" w:rsidRPr="00E358F4">
        <w:rPr>
          <w:rFonts w:ascii="Arial" w:hAnsi="Arial" w:cs="Arial"/>
          <w:lang w:val="en-GB"/>
        </w:rPr>
        <w:t xml:space="preserve"> breeding durable resistance to </w:t>
      </w:r>
      <w:r w:rsidR="007A264D" w:rsidRPr="007A264D">
        <w:rPr>
          <w:rFonts w:ascii="Arial" w:hAnsi="Arial" w:cs="Arial"/>
          <w:i/>
          <w:lang w:val="en-GB"/>
        </w:rPr>
        <w:t>B. cinerea</w:t>
      </w:r>
      <w:r w:rsidR="00EA3462" w:rsidRPr="00E358F4">
        <w:rPr>
          <w:rFonts w:ascii="Arial" w:hAnsi="Arial" w:cs="Arial"/>
          <w:lang w:val="en-GB"/>
        </w:rPr>
        <w:t xml:space="preserve"> in the field is extremely challenging and will likely require a genome-wide appreciation of </w:t>
      </w:r>
      <w:r w:rsidR="00E2074E" w:rsidRPr="00E358F4">
        <w:rPr>
          <w:rFonts w:ascii="Arial" w:hAnsi="Arial" w:cs="Arial"/>
          <w:lang w:val="en-GB"/>
        </w:rPr>
        <w:t>virulence/resistance</w:t>
      </w:r>
      <w:r w:rsidR="00EA3462" w:rsidRPr="00E358F4">
        <w:rPr>
          <w:rFonts w:ascii="Arial" w:hAnsi="Arial" w:cs="Arial"/>
          <w:lang w:val="en-GB"/>
        </w:rPr>
        <w:t xml:space="preserve"> at </w:t>
      </w:r>
      <w:r w:rsidR="00385964" w:rsidRPr="00E358F4">
        <w:rPr>
          <w:rFonts w:ascii="Arial" w:hAnsi="Arial" w:cs="Arial"/>
          <w:lang w:val="en-GB"/>
        </w:rPr>
        <w:t xml:space="preserve">the </w:t>
      </w:r>
      <w:r w:rsidR="00EA3462" w:rsidRPr="00E358F4">
        <w:rPr>
          <w:rFonts w:ascii="Arial" w:hAnsi="Arial" w:cs="Arial"/>
          <w:lang w:val="en-GB"/>
        </w:rPr>
        <w:t>level of both the pathogen and the host.</w:t>
      </w:r>
    </w:p>
    <w:p w14:paraId="44CDD368" w14:textId="77777777" w:rsidR="002C741F" w:rsidRPr="00E358F4" w:rsidRDefault="002C741F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</w:p>
    <w:p w14:paraId="0F8D1EA4" w14:textId="07B292A6" w:rsidR="002C741F" w:rsidRPr="00E358F4" w:rsidRDefault="002C741F" w:rsidP="00E358F4">
      <w:pPr>
        <w:spacing w:line="360" w:lineRule="auto"/>
        <w:rPr>
          <w:rFonts w:ascii="Arial" w:hAnsi="Arial" w:cs="Arial"/>
          <w:b/>
          <w:color w:val="000000" w:themeColor="text1"/>
        </w:rPr>
      </w:pPr>
      <w:r w:rsidRPr="00E358F4">
        <w:rPr>
          <w:rFonts w:ascii="Arial" w:hAnsi="Arial" w:cs="Arial"/>
          <w:b/>
          <w:color w:val="000000" w:themeColor="text1"/>
        </w:rPr>
        <w:t>Emily Breeze</w:t>
      </w:r>
    </w:p>
    <w:p w14:paraId="33DD2D81" w14:textId="77777777" w:rsidR="002C741F" w:rsidRPr="00E358F4" w:rsidRDefault="002C741F" w:rsidP="00E358F4">
      <w:pPr>
        <w:spacing w:line="360" w:lineRule="auto"/>
        <w:rPr>
          <w:rFonts w:ascii="Arial" w:hAnsi="Arial" w:cs="Arial"/>
          <w:b/>
          <w:color w:val="000000" w:themeColor="text1"/>
        </w:rPr>
      </w:pPr>
      <w:r w:rsidRPr="00E358F4">
        <w:rPr>
          <w:rFonts w:ascii="Arial" w:hAnsi="Arial" w:cs="Arial"/>
          <w:b/>
          <w:color w:val="000000" w:themeColor="text1"/>
        </w:rPr>
        <w:lastRenderedPageBreak/>
        <w:t>School of Life Sciences,</w:t>
      </w:r>
    </w:p>
    <w:p w14:paraId="472782FB" w14:textId="77777777" w:rsidR="002C741F" w:rsidRPr="00E358F4" w:rsidRDefault="002C741F" w:rsidP="00E358F4">
      <w:pPr>
        <w:spacing w:line="360" w:lineRule="auto"/>
        <w:rPr>
          <w:rFonts w:ascii="Arial" w:hAnsi="Arial" w:cs="Arial"/>
          <w:b/>
          <w:color w:val="000000" w:themeColor="text1"/>
        </w:rPr>
      </w:pPr>
      <w:r w:rsidRPr="00E358F4">
        <w:rPr>
          <w:rFonts w:ascii="Arial" w:hAnsi="Arial" w:cs="Arial"/>
          <w:b/>
          <w:color w:val="000000" w:themeColor="text1"/>
        </w:rPr>
        <w:t>University of Warwick, Coventry, UK</w:t>
      </w:r>
    </w:p>
    <w:p w14:paraId="51D8BE36" w14:textId="77777777" w:rsidR="002C741F" w:rsidRPr="00E358F4" w:rsidRDefault="007F7436" w:rsidP="00E358F4">
      <w:pPr>
        <w:spacing w:line="360" w:lineRule="auto"/>
        <w:rPr>
          <w:rStyle w:val="Hyperlink"/>
          <w:rFonts w:ascii="Arial" w:hAnsi="Arial" w:cs="Arial"/>
          <w:b/>
          <w:color w:val="000000" w:themeColor="text1"/>
          <w:u w:val="none"/>
        </w:rPr>
      </w:pPr>
      <w:hyperlink r:id="rId6" w:history="1">
        <w:r w:rsidR="002C741F" w:rsidRPr="00E358F4">
          <w:rPr>
            <w:rStyle w:val="Hyperlink"/>
            <w:rFonts w:ascii="Arial" w:hAnsi="Arial" w:cs="Arial"/>
            <w:b/>
            <w:color w:val="000000" w:themeColor="text1"/>
            <w:u w:val="none"/>
          </w:rPr>
          <w:t>emily.breeze@warwick.ac.uk</w:t>
        </w:r>
      </w:hyperlink>
    </w:p>
    <w:p w14:paraId="0305EE18" w14:textId="77777777" w:rsidR="002C741F" w:rsidRPr="00E358F4" w:rsidRDefault="002C741F" w:rsidP="00E358F4">
      <w:pPr>
        <w:spacing w:line="360" w:lineRule="auto"/>
        <w:rPr>
          <w:rStyle w:val="Hyperlink"/>
          <w:rFonts w:ascii="Arial" w:hAnsi="Arial" w:cs="Arial"/>
          <w:b/>
          <w:color w:val="000000" w:themeColor="text1"/>
          <w:u w:val="none"/>
        </w:rPr>
      </w:pPr>
      <w:r w:rsidRPr="00E358F4">
        <w:rPr>
          <w:rStyle w:val="Hyperlink"/>
          <w:rFonts w:ascii="Arial" w:hAnsi="Arial" w:cs="Arial"/>
          <w:b/>
          <w:color w:val="000000" w:themeColor="text1"/>
          <w:u w:val="none"/>
        </w:rPr>
        <w:t>ORCID ID: 0000-0001-5383-5448</w:t>
      </w:r>
    </w:p>
    <w:p w14:paraId="158BC558" w14:textId="77777777" w:rsidR="002C741F" w:rsidRPr="00E358F4" w:rsidRDefault="002C741F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</w:p>
    <w:p w14:paraId="555D86A6" w14:textId="77777777" w:rsidR="008964E5" w:rsidRPr="00E358F4" w:rsidRDefault="008964E5">
      <w:pPr>
        <w:rPr>
          <w:rFonts w:ascii="Arial" w:hAnsi="Arial" w:cs="Arial"/>
          <w:lang w:val="en-GB"/>
        </w:rPr>
      </w:pPr>
    </w:p>
    <w:p w14:paraId="1E79FCB6" w14:textId="77777777" w:rsidR="008964E5" w:rsidRPr="00E358F4" w:rsidRDefault="008964E5">
      <w:pPr>
        <w:rPr>
          <w:rFonts w:ascii="Arial" w:hAnsi="Arial" w:cs="Arial"/>
          <w:lang w:val="en-GB"/>
        </w:rPr>
      </w:pPr>
    </w:p>
    <w:p w14:paraId="1DF31050" w14:textId="33144B6B" w:rsidR="00FD2AD9" w:rsidRPr="00E358F4" w:rsidRDefault="00E358F4">
      <w:pPr>
        <w:rPr>
          <w:rFonts w:ascii="Arial" w:hAnsi="Arial" w:cs="Arial"/>
          <w:b/>
        </w:rPr>
      </w:pPr>
      <w:r w:rsidRPr="00E358F4">
        <w:rPr>
          <w:rFonts w:ascii="Arial" w:hAnsi="Arial" w:cs="Arial"/>
          <w:b/>
        </w:rPr>
        <w:t>REFERENCES</w:t>
      </w:r>
    </w:p>
    <w:p w14:paraId="2DE1C98B" w14:textId="77777777" w:rsidR="002A2F70" w:rsidRPr="00E358F4" w:rsidRDefault="002A2F70">
      <w:pPr>
        <w:rPr>
          <w:rFonts w:ascii="Arial" w:hAnsi="Arial" w:cs="Arial"/>
          <w:lang w:val="en-GB"/>
        </w:rPr>
      </w:pPr>
    </w:p>
    <w:p w14:paraId="289E4E26" w14:textId="77777777" w:rsidR="002A2F70" w:rsidRPr="00E358F4" w:rsidRDefault="002A2F7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proofErr w:type="spellStart"/>
      <w:r w:rsidRPr="00E358F4">
        <w:rPr>
          <w:rFonts w:ascii="Arial" w:hAnsi="Arial" w:cs="Arial"/>
          <w:b/>
          <w:bCs/>
        </w:rPr>
        <w:t>Elad</w:t>
      </w:r>
      <w:proofErr w:type="spellEnd"/>
      <w:r w:rsidRPr="00E358F4">
        <w:rPr>
          <w:rFonts w:ascii="Arial" w:hAnsi="Arial" w:cs="Arial"/>
          <w:b/>
          <w:bCs/>
        </w:rPr>
        <w:t xml:space="preserve">, Y., </w:t>
      </w:r>
      <w:proofErr w:type="spellStart"/>
      <w:r w:rsidRPr="00E358F4">
        <w:rPr>
          <w:rFonts w:ascii="Arial" w:hAnsi="Arial" w:cs="Arial"/>
          <w:b/>
          <w:bCs/>
        </w:rPr>
        <w:t>Pertot</w:t>
      </w:r>
      <w:proofErr w:type="spellEnd"/>
      <w:r w:rsidRPr="00E358F4">
        <w:rPr>
          <w:rFonts w:ascii="Arial" w:hAnsi="Arial" w:cs="Arial"/>
          <w:b/>
          <w:bCs/>
        </w:rPr>
        <w:t>, I., Cotes Prado, A.M., and Stewart, A.</w:t>
      </w:r>
      <w:r w:rsidRPr="00E358F4">
        <w:rPr>
          <w:rFonts w:ascii="Arial" w:hAnsi="Arial" w:cs="Arial"/>
        </w:rPr>
        <w:t xml:space="preserve"> (2015). Plant Hosts of </w:t>
      </w:r>
      <w:r w:rsidRPr="006A0C9F">
        <w:rPr>
          <w:rFonts w:ascii="Arial" w:hAnsi="Arial" w:cs="Arial"/>
          <w:i/>
          <w:rPrChange w:id="15" w:author="N S" w:date="2019-01-06T12:27:00Z">
            <w:rPr>
              <w:rFonts w:ascii="Arial" w:hAnsi="Arial" w:cs="Arial"/>
            </w:rPr>
          </w:rPrChange>
        </w:rPr>
        <w:t>Botrytis</w:t>
      </w:r>
      <w:r w:rsidRPr="00E358F4">
        <w:rPr>
          <w:rFonts w:ascii="Arial" w:hAnsi="Arial" w:cs="Arial"/>
        </w:rPr>
        <w:t xml:space="preserve"> spp. In </w:t>
      </w:r>
      <w:r w:rsidRPr="006A0C9F">
        <w:rPr>
          <w:rFonts w:ascii="Arial" w:hAnsi="Arial" w:cs="Arial"/>
          <w:i/>
          <w:rPrChange w:id="16" w:author="N S" w:date="2019-01-06T12:27:00Z">
            <w:rPr>
              <w:rFonts w:ascii="Arial" w:hAnsi="Arial" w:cs="Arial"/>
            </w:rPr>
          </w:rPrChange>
        </w:rPr>
        <w:t>Botrytis</w:t>
      </w:r>
      <w:r w:rsidRPr="00E358F4">
        <w:rPr>
          <w:rFonts w:ascii="Arial" w:hAnsi="Arial" w:cs="Arial"/>
        </w:rPr>
        <w:t xml:space="preserve"> – the Fungus, the Pathogen and its Management in Agricultural Systems (Springer International Publishing: Cham), pp. 413–486.</w:t>
      </w:r>
    </w:p>
    <w:p w14:paraId="5C28D401" w14:textId="54368B3A" w:rsidR="002A2F70" w:rsidRDefault="002A2F7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E358F4">
        <w:rPr>
          <w:rFonts w:ascii="Arial" w:hAnsi="Arial" w:cs="Arial"/>
          <w:b/>
          <w:bCs/>
        </w:rPr>
        <w:t>Rowe, H.C. and Kliebenstein, D.J.</w:t>
      </w:r>
      <w:r w:rsidRPr="00E358F4">
        <w:rPr>
          <w:rFonts w:ascii="Arial" w:hAnsi="Arial" w:cs="Arial"/>
        </w:rPr>
        <w:t xml:space="preserve"> (2008). Complex Genetics Control Natural Variation in Arabidopsis thaliana Resistance to </w:t>
      </w:r>
      <w:r w:rsidRPr="006A0C9F">
        <w:rPr>
          <w:rFonts w:ascii="Arial" w:hAnsi="Arial" w:cs="Arial"/>
          <w:i/>
          <w:rPrChange w:id="17" w:author="N S" w:date="2019-01-06T12:27:00Z">
            <w:rPr>
              <w:rFonts w:ascii="Arial" w:hAnsi="Arial" w:cs="Arial"/>
            </w:rPr>
          </w:rPrChange>
        </w:rPr>
        <w:t>Botrytis cinerea</w:t>
      </w:r>
      <w:r w:rsidRPr="00E358F4">
        <w:rPr>
          <w:rFonts w:ascii="Arial" w:hAnsi="Arial" w:cs="Arial"/>
        </w:rPr>
        <w:t xml:space="preserve">. Genetics </w:t>
      </w:r>
      <w:r w:rsidRPr="00E358F4">
        <w:rPr>
          <w:rFonts w:ascii="Arial" w:hAnsi="Arial" w:cs="Arial"/>
          <w:b/>
          <w:bCs/>
        </w:rPr>
        <w:t>180</w:t>
      </w:r>
      <w:r w:rsidRPr="00E358F4">
        <w:rPr>
          <w:rFonts w:ascii="Arial" w:hAnsi="Arial" w:cs="Arial"/>
        </w:rPr>
        <w:t>: 2237–2250.</w:t>
      </w:r>
    </w:p>
    <w:p w14:paraId="4B8816F2" w14:textId="7B33DB5C" w:rsidR="00E01369" w:rsidRPr="00515473" w:rsidRDefault="00E01369" w:rsidP="00515473">
      <w:pPr>
        <w:pStyle w:val="NormalWeb"/>
      </w:pPr>
      <w:r w:rsidRPr="00E01369">
        <w:rPr>
          <w:rFonts w:ascii="Arial" w:hAnsi="Arial" w:cs="Arial"/>
          <w:b/>
        </w:rPr>
        <w:t xml:space="preserve">Soltis, N.E., Atwell, S., Shi, G., Fordyce, R., </w:t>
      </w:r>
      <w:proofErr w:type="spellStart"/>
      <w:r w:rsidRPr="00E01369">
        <w:rPr>
          <w:rFonts w:ascii="Arial" w:hAnsi="Arial" w:cs="Arial"/>
          <w:b/>
        </w:rPr>
        <w:t>Gwinner</w:t>
      </w:r>
      <w:proofErr w:type="spellEnd"/>
      <w:r w:rsidRPr="00E01369">
        <w:rPr>
          <w:rFonts w:ascii="Arial" w:hAnsi="Arial" w:cs="Arial"/>
          <w:b/>
        </w:rPr>
        <w:t xml:space="preserve">, R., Gao, D., </w:t>
      </w:r>
      <w:proofErr w:type="spellStart"/>
      <w:r w:rsidRPr="00E01369">
        <w:rPr>
          <w:rFonts w:ascii="Arial" w:hAnsi="Arial" w:cs="Arial"/>
          <w:b/>
        </w:rPr>
        <w:t>Shafi</w:t>
      </w:r>
      <w:proofErr w:type="spellEnd"/>
      <w:r w:rsidRPr="00E01369">
        <w:rPr>
          <w:rFonts w:ascii="Arial" w:hAnsi="Arial" w:cs="Arial"/>
          <w:b/>
        </w:rPr>
        <w:t xml:space="preserve">, A., and </w:t>
      </w:r>
      <w:r w:rsidRPr="00E01369">
        <w:rPr>
          <w:rFonts w:ascii="Arial" w:hAnsi="Arial" w:cs="Arial"/>
          <w:b/>
          <w:bCs/>
        </w:rPr>
        <w:t>Kliebenstein, D.J.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Cs/>
        </w:rPr>
        <w:t xml:space="preserve">(2019). </w:t>
      </w:r>
      <w:r w:rsidRPr="00E01369">
        <w:rPr>
          <w:rFonts w:ascii="Arial" w:hAnsi="Arial" w:cs="Arial"/>
          <w:bCs/>
        </w:rPr>
        <w:t xml:space="preserve">Interactions of tomato and </w:t>
      </w:r>
      <w:r w:rsidRPr="00E01369">
        <w:rPr>
          <w:rFonts w:ascii="Arial" w:hAnsi="Arial" w:cs="Arial"/>
          <w:bCs/>
          <w:i/>
          <w:iCs/>
        </w:rPr>
        <w:t xml:space="preserve">Botrytis </w:t>
      </w:r>
      <w:r w:rsidRPr="00E01369">
        <w:rPr>
          <w:rFonts w:ascii="Arial" w:hAnsi="Arial" w:cs="Arial"/>
          <w:bCs/>
        </w:rPr>
        <w:t xml:space="preserve">genetic diversity: Parsing the contributions of host differentiation, domestication and pathogen variation. The Plant Cell </w:t>
      </w:r>
      <w:r w:rsidRPr="00E01369">
        <w:rPr>
          <w:rFonts w:ascii="Arial" w:hAnsi="Arial" w:cs="Arial"/>
          <w:bCs/>
          <w:highlight w:val="yellow"/>
        </w:rPr>
        <w:t>xxx</w:t>
      </w:r>
    </w:p>
    <w:p w14:paraId="255A2027" w14:textId="14E6E079" w:rsidR="002A2F70" w:rsidRDefault="002A2F7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E358F4">
        <w:rPr>
          <w:rFonts w:ascii="Arial" w:hAnsi="Arial" w:cs="Arial"/>
          <w:b/>
          <w:bCs/>
        </w:rPr>
        <w:t xml:space="preserve">Zhang, W., Corwin, J.A., Copeland, D., </w:t>
      </w:r>
      <w:proofErr w:type="spellStart"/>
      <w:r w:rsidRPr="00E358F4">
        <w:rPr>
          <w:rFonts w:ascii="Arial" w:hAnsi="Arial" w:cs="Arial"/>
          <w:b/>
          <w:bCs/>
        </w:rPr>
        <w:t>Feusier</w:t>
      </w:r>
      <w:proofErr w:type="spellEnd"/>
      <w:r w:rsidRPr="00E358F4">
        <w:rPr>
          <w:rFonts w:ascii="Arial" w:hAnsi="Arial" w:cs="Arial"/>
          <w:b/>
          <w:bCs/>
        </w:rPr>
        <w:t xml:space="preserve">, J., </w:t>
      </w:r>
      <w:proofErr w:type="spellStart"/>
      <w:r w:rsidRPr="00E358F4">
        <w:rPr>
          <w:rFonts w:ascii="Arial" w:hAnsi="Arial" w:cs="Arial"/>
          <w:b/>
          <w:bCs/>
        </w:rPr>
        <w:t>Eshbaugh</w:t>
      </w:r>
      <w:proofErr w:type="spellEnd"/>
      <w:r w:rsidRPr="00E358F4">
        <w:rPr>
          <w:rFonts w:ascii="Arial" w:hAnsi="Arial" w:cs="Arial"/>
          <w:b/>
          <w:bCs/>
        </w:rPr>
        <w:t>, R., Chen, F., Atwell, S., and Kliebenstein, D.J.</w:t>
      </w:r>
      <w:r w:rsidRPr="00E358F4">
        <w:rPr>
          <w:rFonts w:ascii="Arial" w:hAnsi="Arial" w:cs="Arial"/>
        </w:rPr>
        <w:t xml:space="preserve"> (2017). Plastic Transcriptomes Stabilize Immunity to Pathogen Diversity: The </w:t>
      </w:r>
      <w:proofErr w:type="spellStart"/>
      <w:r w:rsidRPr="00E358F4">
        <w:rPr>
          <w:rFonts w:ascii="Arial" w:hAnsi="Arial" w:cs="Arial"/>
        </w:rPr>
        <w:t>Jasmonic</w:t>
      </w:r>
      <w:proofErr w:type="spellEnd"/>
      <w:r w:rsidRPr="00E358F4">
        <w:rPr>
          <w:rFonts w:ascii="Arial" w:hAnsi="Arial" w:cs="Arial"/>
        </w:rPr>
        <w:t xml:space="preserve"> Acid and Salicylic Acid Networks within the Arabidopsis/ </w:t>
      </w:r>
      <w:r w:rsidRPr="006A0C9F">
        <w:rPr>
          <w:rFonts w:ascii="Arial" w:hAnsi="Arial" w:cs="Arial"/>
          <w:i/>
          <w:rPrChange w:id="18" w:author="N S" w:date="2019-01-06T12:27:00Z">
            <w:rPr>
              <w:rFonts w:ascii="Arial" w:hAnsi="Arial" w:cs="Arial"/>
            </w:rPr>
          </w:rPrChange>
        </w:rPr>
        <w:t>Botrytis</w:t>
      </w:r>
      <w:r w:rsidR="00E358F4">
        <w:rPr>
          <w:rFonts w:ascii="Arial" w:hAnsi="Arial" w:cs="Arial"/>
        </w:rPr>
        <w:t xml:space="preserve"> </w:t>
      </w:r>
      <w:r w:rsidRPr="00E358F4">
        <w:rPr>
          <w:rFonts w:ascii="Arial" w:hAnsi="Arial" w:cs="Arial"/>
        </w:rPr>
        <w:t xml:space="preserve">Pathosystem. THE PLANT CELL ONLINE </w:t>
      </w:r>
      <w:r w:rsidRPr="00E358F4">
        <w:rPr>
          <w:rFonts w:ascii="Arial" w:hAnsi="Arial" w:cs="Arial"/>
          <w:b/>
          <w:bCs/>
        </w:rPr>
        <w:t>29</w:t>
      </w:r>
      <w:r w:rsidRPr="00E358F4">
        <w:rPr>
          <w:rFonts w:ascii="Arial" w:hAnsi="Arial" w:cs="Arial"/>
        </w:rPr>
        <w:t>: 2727–2752.</w:t>
      </w:r>
    </w:p>
    <w:p w14:paraId="49AB32D9" w14:textId="0F734F90" w:rsidR="00E358F4" w:rsidRDefault="00E358F4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</w:p>
    <w:p w14:paraId="55BFF398" w14:textId="77777777" w:rsidR="00515473" w:rsidRDefault="00515473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</w:p>
    <w:p w14:paraId="7EEDC63C" w14:textId="77777777" w:rsidR="009F51A3" w:rsidRDefault="009F51A3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4214C732" w14:textId="0EDE3D99" w:rsidR="00E358F4" w:rsidRPr="00E358F4" w:rsidRDefault="00E358F4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E358F4">
        <w:rPr>
          <w:rFonts w:ascii="Arial" w:hAnsi="Arial" w:cs="Arial"/>
          <w:b/>
        </w:rPr>
        <w:lastRenderedPageBreak/>
        <w:t>Figure legend:</w:t>
      </w:r>
    </w:p>
    <w:p w14:paraId="2D8C07CA" w14:textId="79D72402" w:rsidR="00E358F4" w:rsidRPr="004174A0" w:rsidRDefault="004174A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4174A0">
        <w:rPr>
          <w:rFonts w:ascii="Arial" w:hAnsi="Arial" w:cs="Arial"/>
          <w:b/>
          <w:i/>
        </w:rPr>
        <w:t>Botrytis cinerea</w:t>
      </w:r>
      <w:r w:rsidRPr="004174A0">
        <w:rPr>
          <w:rFonts w:ascii="Arial" w:hAnsi="Arial" w:cs="Arial"/>
          <w:b/>
        </w:rPr>
        <w:t xml:space="preserve"> x tomato diversity</w:t>
      </w:r>
      <w:r>
        <w:rPr>
          <w:rFonts w:ascii="Arial" w:hAnsi="Arial" w:cs="Arial"/>
          <w:b/>
        </w:rPr>
        <w:t xml:space="preserve">. </w:t>
      </w:r>
      <w:r>
        <w:rPr>
          <w:rFonts w:ascii="Arial" w:hAnsi="Arial" w:cs="Arial"/>
        </w:rPr>
        <w:t xml:space="preserve">Individual leaflets from 6 domesticated </w:t>
      </w:r>
      <w:r w:rsidRPr="00E358F4">
        <w:rPr>
          <w:rFonts w:ascii="Arial" w:hAnsi="Arial" w:cs="Arial"/>
          <w:lang w:val="en-GB"/>
        </w:rPr>
        <w:t>(</w:t>
      </w:r>
      <w:r w:rsidRPr="00E358F4">
        <w:rPr>
          <w:rFonts w:ascii="Arial" w:hAnsi="Arial" w:cs="Arial"/>
          <w:i/>
          <w:lang w:val="en-GB"/>
        </w:rPr>
        <w:t>Solanum lycopersicum</w:t>
      </w:r>
      <w:r w:rsidRPr="00E358F4">
        <w:rPr>
          <w:rFonts w:ascii="Arial" w:hAnsi="Arial" w:cs="Arial"/>
          <w:lang w:val="en-GB"/>
        </w:rPr>
        <w:t>) and 6 wild (</w:t>
      </w:r>
      <w:r w:rsidRPr="00E358F4">
        <w:rPr>
          <w:rFonts w:ascii="Arial" w:hAnsi="Arial" w:cs="Arial"/>
          <w:i/>
          <w:lang w:val="en-GB"/>
        </w:rPr>
        <w:t>S. pimpinellifolium</w:t>
      </w:r>
      <w:r w:rsidRPr="00E358F4">
        <w:rPr>
          <w:rFonts w:ascii="Arial" w:hAnsi="Arial" w:cs="Arial"/>
          <w:lang w:val="en-GB"/>
        </w:rPr>
        <w:t>) tomato accessions</w:t>
      </w:r>
      <w:r>
        <w:rPr>
          <w:rFonts w:ascii="Arial" w:hAnsi="Arial" w:cs="Arial"/>
          <w:lang w:val="en-GB"/>
        </w:rPr>
        <w:t xml:space="preserve"> were inoculated with 97 </w:t>
      </w:r>
      <w:r w:rsidRPr="004174A0">
        <w:rPr>
          <w:rFonts w:ascii="Arial" w:hAnsi="Arial" w:cs="Arial"/>
          <w:i/>
          <w:lang w:val="en-GB"/>
        </w:rPr>
        <w:t>B. cinerea</w:t>
      </w:r>
      <w:r>
        <w:rPr>
          <w:rFonts w:ascii="Arial" w:hAnsi="Arial" w:cs="Arial"/>
          <w:lang w:val="en-GB"/>
        </w:rPr>
        <w:t xml:space="preserve"> isolates and lesion areas quantified. </w:t>
      </w:r>
      <w:r w:rsidR="00C05CDF">
        <w:rPr>
          <w:rFonts w:ascii="Arial" w:hAnsi="Arial" w:cs="Arial"/>
          <w:lang w:val="en-GB"/>
        </w:rPr>
        <w:t xml:space="preserve">Domesticated tomato </w:t>
      </w:r>
      <w:r w:rsidR="00933948">
        <w:rPr>
          <w:rFonts w:ascii="Arial" w:hAnsi="Arial" w:cs="Arial"/>
          <w:lang w:val="en-GB"/>
        </w:rPr>
        <w:t>accessions</w:t>
      </w:r>
      <w:r w:rsidR="00C05CDF">
        <w:rPr>
          <w:rFonts w:ascii="Arial" w:hAnsi="Arial" w:cs="Arial"/>
          <w:lang w:val="en-GB"/>
        </w:rPr>
        <w:t xml:space="preserve"> exhibited decreased resistance over their wild relatives with </w:t>
      </w:r>
      <w:r w:rsidR="00E64EA1">
        <w:rPr>
          <w:rFonts w:ascii="Arial" w:hAnsi="Arial" w:cs="Arial"/>
          <w:lang w:val="en-GB"/>
        </w:rPr>
        <w:t>80% of the</w:t>
      </w:r>
      <w:r w:rsidR="00C05CDF">
        <w:rPr>
          <w:rFonts w:ascii="Arial" w:hAnsi="Arial" w:cs="Arial"/>
          <w:lang w:val="en-GB"/>
        </w:rPr>
        <w:t xml:space="preserve"> pathogen</w:t>
      </w:r>
      <w:r w:rsidR="00E64EA1">
        <w:rPr>
          <w:rFonts w:ascii="Arial" w:hAnsi="Arial" w:cs="Arial"/>
          <w:lang w:val="en-GB"/>
        </w:rPr>
        <w:t xml:space="preserve"> isolates </w:t>
      </w:r>
      <w:r w:rsidR="00C05CDF">
        <w:rPr>
          <w:rFonts w:ascii="Arial" w:hAnsi="Arial" w:cs="Arial"/>
          <w:lang w:val="en-GB"/>
        </w:rPr>
        <w:t>being</w:t>
      </w:r>
      <w:r w:rsidR="00E64EA1">
        <w:rPr>
          <w:rFonts w:ascii="Arial" w:hAnsi="Arial" w:cs="Arial"/>
          <w:lang w:val="en-GB"/>
        </w:rPr>
        <w:t xml:space="preserve"> more virulent on domesticated </w:t>
      </w:r>
      <w:r w:rsidR="009F185C">
        <w:rPr>
          <w:rFonts w:ascii="Arial" w:hAnsi="Arial" w:cs="Arial"/>
          <w:lang w:val="en-GB"/>
        </w:rPr>
        <w:t xml:space="preserve">tomato </w:t>
      </w:r>
      <w:r w:rsidR="00C05CDF">
        <w:rPr>
          <w:rFonts w:ascii="Arial" w:hAnsi="Arial" w:cs="Arial"/>
          <w:lang w:val="en-GB"/>
        </w:rPr>
        <w:t>leaves.</w:t>
      </w:r>
    </w:p>
    <w:p w14:paraId="3D03238D" w14:textId="496BDC52" w:rsidR="00E358F4" w:rsidRPr="00C07F3B" w:rsidRDefault="00E358F4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  <w:i/>
        </w:rPr>
      </w:pPr>
      <w:r w:rsidRPr="00C07F3B">
        <w:rPr>
          <w:rFonts w:ascii="Arial" w:hAnsi="Arial" w:cs="Arial"/>
          <w:i/>
        </w:rPr>
        <w:t xml:space="preserve">[Adapted from Soltis et al., (2019), Figures 1 and </w:t>
      </w:r>
      <w:r w:rsidR="002A5662">
        <w:rPr>
          <w:rFonts w:ascii="Arial" w:hAnsi="Arial" w:cs="Arial"/>
          <w:i/>
        </w:rPr>
        <w:t>3</w:t>
      </w:r>
      <w:r w:rsidR="00C07F3B" w:rsidRPr="00C07F3B">
        <w:rPr>
          <w:rFonts w:ascii="Arial" w:hAnsi="Arial" w:cs="Arial"/>
          <w:i/>
        </w:rPr>
        <w:t>.]</w:t>
      </w:r>
    </w:p>
    <w:p w14:paraId="2E1E8468" w14:textId="07BFBEAF" w:rsidR="004F0E52" w:rsidRPr="00E358F4" w:rsidRDefault="007372F1">
      <w:pPr>
        <w:rPr>
          <w:rFonts w:ascii="Arial" w:hAnsi="Arial" w:cs="Arial"/>
          <w:lang w:val="en-GB"/>
        </w:rPr>
      </w:pPr>
      <w:r>
        <w:rPr>
          <w:rFonts w:ascii="Arial" w:hAnsi="Arial" w:cs="Arial"/>
          <w:noProof/>
          <w:lang w:val="en-GB"/>
        </w:rPr>
        <w:drawing>
          <wp:inline distT="0" distB="0" distL="0" distR="0" wp14:anchorId="6202F2D3" wp14:editId="3025BBAF">
            <wp:extent cx="5318924" cy="21107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omato figure.tiff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" t="9094" r="5063" b="41748"/>
                    <a:stretch/>
                  </pic:blipFill>
                  <pic:spPr bwMode="auto">
                    <a:xfrm>
                      <a:off x="0" y="0"/>
                      <a:ext cx="5321300" cy="211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2F70" w:rsidRPr="00E358F4">
        <w:rPr>
          <w:rFonts w:ascii="Arial" w:hAnsi="Arial" w:cs="Arial"/>
          <w:lang w:val="en-GB"/>
        </w:rPr>
        <w:fldChar w:fldCharType="begin"/>
      </w:r>
      <w:r w:rsidR="002A2F70" w:rsidRPr="00E358F4">
        <w:rPr>
          <w:rFonts w:ascii="Arial" w:hAnsi="Arial" w:cs="Arial"/>
          <w:lang w:val="en-GB"/>
        </w:rPr>
        <w:instrText xml:space="preserve"> ADDIN PAPERS2_CITATIONS &lt;papers2_bibliography/&gt;</w:instrText>
      </w:r>
      <w:r w:rsidR="002A2F70" w:rsidRPr="00E358F4">
        <w:rPr>
          <w:rFonts w:ascii="Arial" w:hAnsi="Arial" w:cs="Arial"/>
          <w:lang w:val="en-GB"/>
        </w:rPr>
        <w:fldChar w:fldCharType="end"/>
      </w:r>
    </w:p>
    <w:sectPr w:rsidR="004F0E52" w:rsidRPr="00E358F4" w:rsidSect="00CE1E7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A3669"/>
    <w:multiLevelType w:val="multilevel"/>
    <w:tmpl w:val="34145EE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F130A8"/>
    <w:multiLevelType w:val="multilevel"/>
    <w:tmpl w:val="CF1AA032"/>
    <w:lvl w:ilvl="0">
      <w:start w:val="17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01110A8"/>
    <w:multiLevelType w:val="multilevel"/>
    <w:tmpl w:val="5EECF1B0"/>
    <w:lvl w:ilvl="0">
      <w:start w:val="14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0386773"/>
    <w:multiLevelType w:val="multilevel"/>
    <w:tmpl w:val="09FC565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N S">
    <w15:presenceInfo w15:providerId="Windows Live" w15:userId="1d30a5f3d6ab6a4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0E52"/>
    <w:rsid w:val="00041403"/>
    <w:rsid w:val="00041755"/>
    <w:rsid w:val="000C0460"/>
    <w:rsid w:val="000D61F5"/>
    <w:rsid w:val="000E276E"/>
    <w:rsid w:val="001028DD"/>
    <w:rsid w:val="00111ADB"/>
    <w:rsid w:val="0011260D"/>
    <w:rsid w:val="00116C7E"/>
    <w:rsid w:val="00142130"/>
    <w:rsid w:val="001428D2"/>
    <w:rsid w:val="00157536"/>
    <w:rsid w:val="00194B5D"/>
    <w:rsid w:val="00203BF3"/>
    <w:rsid w:val="002828C2"/>
    <w:rsid w:val="00285744"/>
    <w:rsid w:val="002A2F70"/>
    <w:rsid w:val="002A5662"/>
    <w:rsid w:val="002C4DC3"/>
    <w:rsid w:val="002C741F"/>
    <w:rsid w:val="002D19E1"/>
    <w:rsid w:val="002D46A1"/>
    <w:rsid w:val="002E1B00"/>
    <w:rsid w:val="002F5013"/>
    <w:rsid w:val="002F6CBF"/>
    <w:rsid w:val="003178FC"/>
    <w:rsid w:val="00321438"/>
    <w:rsid w:val="00324617"/>
    <w:rsid w:val="00364291"/>
    <w:rsid w:val="003700D7"/>
    <w:rsid w:val="00385964"/>
    <w:rsid w:val="003923E2"/>
    <w:rsid w:val="003B019C"/>
    <w:rsid w:val="003D4410"/>
    <w:rsid w:val="003D7032"/>
    <w:rsid w:val="004174A0"/>
    <w:rsid w:val="004243BB"/>
    <w:rsid w:val="00437147"/>
    <w:rsid w:val="00440D7E"/>
    <w:rsid w:val="00482DB4"/>
    <w:rsid w:val="004D3035"/>
    <w:rsid w:val="004E1362"/>
    <w:rsid w:val="004E3531"/>
    <w:rsid w:val="004F038F"/>
    <w:rsid w:val="004F0E52"/>
    <w:rsid w:val="00515473"/>
    <w:rsid w:val="0052024A"/>
    <w:rsid w:val="00523CF0"/>
    <w:rsid w:val="005813C1"/>
    <w:rsid w:val="005A1961"/>
    <w:rsid w:val="005F1524"/>
    <w:rsid w:val="005F5E83"/>
    <w:rsid w:val="00615320"/>
    <w:rsid w:val="00621377"/>
    <w:rsid w:val="006242E5"/>
    <w:rsid w:val="00626C73"/>
    <w:rsid w:val="0065690C"/>
    <w:rsid w:val="006577EF"/>
    <w:rsid w:val="006A0C9F"/>
    <w:rsid w:val="006A180A"/>
    <w:rsid w:val="006D29C7"/>
    <w:rsid w:val="006F3E3A"/>
    <w:rsid w:val="0070398F"/>
    <w:rsid w:val="00707F2D"/>
    <w:rsid w:val="007372F1"/>
    <w:rsid w:val="00797E8B"/>
    <w:rsid w:val="007A264D"/>
    <w:rsid w:val="007A5B8B"/>
    <w:rsid w:val="007B5E97"/>
    <w:rsid w:val="007C34E4"/>
    <w:rsid w:val="007F6355"/>
    <w:rsid w:val="007F7436"/>
    <w:rsid w:val="008158DD"/>
    <w:rsid w:val="008449F7"/>
    <w:rsid w:val="00847249"/>
    <w:rsid w:val="00854B7E"/>
    <w:rsid w:val="0085627D"/>
    <w:rsid w:val="008577DF"/>
    <w:rsid w:val="00863FE1"/>
    <w:rsid w:val="008964E5"/>
    <w:rsid w:val="008C72CB"/>
    <w:rsid w:val="00902DD6"/>
    <w:rsid w:val="00906B11"/>
    <w:rsid w:val="00933948"/>
    <w:rsid w:val="00972A30"/>
    <w:rsid w:val="009A0CD3"/>
    <w:rsid w:val="009B6509"/>
    <w:rsid w:val="009B7708"/>
    <w:rsid w:val="009F185C"/>
    <w:rsid w:val="009F2A96"/>
    <w:rsid w:val="009F51A3"/>
    <w:rsid w:val="00A00E8D"/>
    <w:rsid w:val="00A21DE5"/>
    <w:rsid w:val="00AF3DF9"/>
    <w:rsid w:val="00B02CB9"/>
    <w:rsid w:val="00B1262A"/>
    <w:rsid w:val="00B36A43"/>
    <w:rsid w:val="00B44FFC"/>
    <w:rsid w:val="00B604D7"/>
    <w:rsid w:val="00B65772"/>
    <w:rsid w:val="00B82F92"/>
    <w:rsid w:val="00BA11E6"/>
    <w:rsid w:val="00BC56C6"/>
    <w:rsid w:val="00BC5E0A"/>
    <w:rsid w:val="00C05CDF"/>
    <w:rsid w:val="00C07F3B"/>
    <w:rsid w:val="00C24DE3"/>
    <w:rsid w:val="00C25728"/>
    <w:rsid w:val="00C25E63"/>
    <w:rsid w:val="00C61D0C"/>
    <w:rsid w:val="00CB34F7"/>
    <w:rsid w:val="00CC12D1"/>
    <w:rsid w:val="00CD4FE7"/>
    <w:rsid w:val="00CD638B"/>
    <w:rsid w:val="00CE1E72"/>
    <w:rsid w:val="00CE6CA0"/>
    <w:rsid w:val="00D26C7F"/>
    <w:rsid w:val="00D94AA5"/>
    <w:rsid w:val="00DB191E"/>
    <w:rsid w:val="00DD064E"/>
    <w:rsid w:val="00DF4B08"/>
    <w:rsid w:val="00DF74E3"/>
    <w:rsid w:val="00E01369"/>
    <w:rsid w:val="00E2074E"/>
    <w:rsid w:val="00E217D5"/>
    <w:rsid w:val="00E358F4"/>
    <w:rsid w:val="00E41901"/>
    <w:rsid w:val="00E57E84"/>
    <w:rsid w:val="00E64EA1"/>
    <w:rsid w:val="00E66035"/>
    <w:rsid w:val="00E87CF5"/>
    <w:rsid w:val="00E903BA"/>
    <w:rsid w:val="00EA3462"/>
    <w:rsid w:val="00EB3A53"/>
    <w:rsid w:val="00F0215F"/>
    <w:rsid w:val="00F10259"/>
    <w:rsid w:val="00F369BF"/>
    <w:rsid w:val="00F43C19"/>
    <w:rsid w:val="00F533DE"/>
    <w:rsid w:val="00F62352"/>
    <w:rsid w:val="00F82F7F"/>
    <w:rsid w:val="00FB3639"/>
    <w:rsid w:val="00FD2AD9"/>
    <w:rsid w:val="00FD324C"/>
    <w:rsid w:val="00FE1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CB763"/>
  <w15:chartTrackingRefBased/>
  <w15:docId w15:val="{CD0E032A-9B4C-E24D-9551-7AE2286C6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741F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54B7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0C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C9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8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27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0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3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47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1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31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7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69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4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1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mailto:emily.breeze@warwick.ac.uk" TargetMode="Externa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823059-5CC9-47DA-B779-B40318B2E0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1579</Words>
  <Characters>9002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Breeze</dc:creator>
  <cp:keywords/>
  <dc:description/>
  <cp:lastModifiedBy>N S</cp:lastModifiedBy>
  <cp:revision>2</cp:revision>
  <dcterms:created xsi:type="dcterms:W3CDTF">2019-01-07T00:41:00Z</dcterms:created>
  <dcterms:modified xsi:type="dcterms:W3CDTF">2019-01-07T00:41:00Z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APERS2_INFO_01">
    <vt:lpwstr>&lt;info&gt;&lt;style id="http://www.zotero.org/styles/the-plant-cell"/&gt;&lt;format class="21"/&gt;&lt;count citations="3" publications="3"/&gt;&lt;/info&gt;PAPERS2_INFO_END</vt:lpwstr>
  </property>
</Properties>
</file>