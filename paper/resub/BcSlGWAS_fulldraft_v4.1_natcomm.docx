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w:t>
      </w:r>
      <w:proofErr w:type="gramStart"/>
      <w:r w:rsidRPr="000F79B1">
        <w:rPr>
          <w:b/>
          <w:sz w:val="24"/>
          <w:szCs w:val="24"/>
          <w:vertAlign w:val="superscript"/>
        </w:rPr>
        <w:t>,2</w:t>
      </w:r>
      <w:proofErr w:type="gramEnd"/>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59F5A64D" w14:textId="1EAB69B1" w:rsidR="00E8258B" w:rsidRPr="00E764BE" w:rsidRDefault="004F012E" w:rsidP="0092425F">
      <w:pPr>
        <w:spacing w:line="480" w:lineRule="auto"/>
        <w:ind w:firstLine="720"/>
        <w:rPr>
          <w:sz w:val="24"/>
          <w:szCs w:val="24"/>
        </w:rPr>
      </w:pPr>
      <w:r>
        <w:rPr>
          <w:sz w:val="24"/>
          <w:szCs w:val="24"/>
        </w:rPr>
        <w:lastRenderedPageBreak/>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 xml:space="preserve">the </w:t>
      </w:r>
      <w:r w:rsidR="00DD787D">
        <w:rPr>
          <w:sz w:val="24"/>
          <w:szCs w:val="24"/>
        </w:rPr>
        <w:lastRenderedPageBreak/>
        <w:t>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w:t>
      </w:r>
      <w:proofErr w:type="spellStart"/>
      <w:r w:rsidR="00997C33">
        <w:rPr>
          <w:sz w:val="24"/>
          <w:szCs w:val="24"/>
        </w:rPr>
        <w:t>tomatine</w:t>
      </w:r>
      <w:proofErr w:type="spellEnd"/>
      <w:r w:rsidR="00997C33">
        <w:rPr>
          <w:sz w:val="24"/>
          <w:szCs w:val="24"/>
        </w:rPr>
        <w:t xml:space="preserv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w:t>
      </w:r>
      <w:r w:rsidR="004F012E">
        <w:rPr>
          <w:sz w:val="24"/>
          <w:szCs w:val="24"/>
        </w:rPr>
        <w:lastRenderedPageBreak/>
        <w:t>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proofErr w:type="spellStart"/>
      <w:r w:rsidR="00D3121D" w:rsidRPr="00DA7FA8">
        <w:rPr>
          <w:sz w:val="24"/>
          <w:szCs w:val="24"/>
        </w:rPr>
        <w:t>phytotoxins</w:t>
      </w:r>
      <w:proofErr w:type="spellEnd"/>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w:t>
      </w:r>
      <w:proofErr w:type="spellStart"/>
      <w:r w:rsidR="00CE69EF">
        <w:rPr>
          <w:sz w:val="24"/>
          <w:szCs w:val="24"/>
        </w:rPr>
        <w:t>biotroph</w:t>
      </w:r>
      <w:proofErr w:type="spellEnd"/>
      <w:r w:rsidR="00CE69EF">
        <w:rPr>
          <w:sz w:val="24"/>
          <w:szCs w:val="24"/>
        </w:rPr>
        <w:t xml:space="preserve">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w:t>
      </w:r>
      <w:r w:rsidR="00C30B68">
        <w:rPr>
          <w:sz w:val="24"/>
          <w:szCs w:val="24"/>
        </w:rPr>
        <w:lastRenderedPageBreak/>
        <w:t xml:space="preserve">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w:t>
      </w:r>
      <w:proofErr w:type="spellStart"/>
      <w:r w:rsidR="003F292E">
        <w:rPr>
          <w:sz w:val="24"/>
          <w:szCs w:val="24"/>
        </w:rPr>
        <w:t>intermating</w:t>
      </w:r>
      <w:proofErr w:type="spellEnd"/>
      <w:r w:rsidR="003F292E">
        <w:rPr>
          <w:sz w:val="24"/>
          <w:szCs w:val="24"/>
        </w:rPr>
        <w:t xml:space="preserve">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5CB5FD3"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 xml:space="preserve">B. </w:t>
      </w:r>
      <w:proofErr w:type="gramStart"/>
      <w:r w:rsidR="00EA6EAB" w:rsidRPr="00471076">
        <w:rPr>
          <w:i/>
          <w:sz w:val="24"/>
          <w:szCs w:val="24"/>
        </w:rPr>
        <w:t>cinerea</w:t>
      </w:r>
      <w:proofErr w:type="gramEnd"/>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r w:rsidRPr="00471076">
        <w:rPr>
          <w:sz w:val="24"/>
          <w:szCs w:val="24"/>
        </w:rPr>
        <w:t>Thus</w:t>
      </w:r>
      <w:r w:rsidR="00F442A5">
        <w:rPr>
          <w:sz w:val="24"/>
          <w:szCs w:val="24"/>
        </w:rPr>
        <w:t xml:space="preserve"> we are using</w:t>
      </w:r>
      <w:r w:rsidRPr="00471076">
        <w:rPr>
          <w:sz w:val="24"/>
          <w:szCs w:val="24"/>
        </w:rPr>
        <w:t xml:space="preserve"> the tomato-</w:t>
      </w:r>
      <w:r w:rsidRPr="00471076">
        <w:rPr>
          <w:i/>
          <w:sz w:val="24"/>
          <w:szCs w:val="24"/>
        </w:rPr>
        <w:t xml:space="preserve">B. </w:t>
      </w:r>
      <w:proofErr w:type="gramStart"/>
      <w:r w:rsidRPr="00471076">
        <w:rPr>
          <w:i/>
          <w:sz w:val="24"/>
          <w:szCs w:val="24"/>
        </w:rPr>
        <w:t>cinerea</w:t>
      </w:r>
      <w:proofErr w:type="gramEnd"/>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lastRenderedPageBreak/>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39398CD3"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are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 xml:space="preserve">studies have conducted GWA in </w:t>
      </w:r>
      <w:r w:rsidR="00AC7BFC">
        <w:rPr>
          <w:sz w:val="24"/>
          <w:szCs w:val="24"/>
        </w:rPr>
        <w:lastRenderedPageBreak/>
        <w:t>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w:t>
      </w:r>
      <w:r w:rsidR="00854928">
        <w:rPr>
          <w:sz w:val="24"/>
          <w:szCs w:val="24"/>
        </w:rPr>
        <w:lastRenderedPageBreak/>
        <w:t xml:space="preserve">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xml:space="preserve">. </w:t>
      </w:r>
      <w:proofErr w:type="gramStart"/>
      <w:r>
        <w:rPr>
          <w:sz w:val="24"/>
          <w:szCs w:val="24"/>
        </w:rPr>
        <w:t>This measurement of the plant-</w:t>
      </w:r>
      <w:r w:rsidRPr="00B738AF">
        <w:rPr>
          <w:i/>
          <w:sz w:val="24"/>
          <w:szCs w:val="24"/>
        </w:rPr>
        <w:t>B</w:t>
      </w:r>
      <w:r w:rsidR="007704D1">
        <w:rPr>
          <w:i/>
          <w:sz w:val="24"/>
          <w:szCs w:val="24"/>
        </w:rPr>
        <w:t>.</w:t>
      </w:r>
      <w:proofErr w:type="gramEnd"/>
      <w:r w:rsidR="00DD51E1">
        <w:rPr>
          <w:i/>
          <w:sz w:val="24"/>
          <w:szCs w:val="24"/>
        </w:rPr>
        <w:t xml:space="preserve"> </w:t>
      </w:r>
      <w:proofErr w:type="gramStart"/>
      <w:r w:rsidR="00DD51E1">
        <w:rPr>
          <w:i/>
          <w:sz w:val="24"/>
          <w:szCs w:val="24"/>
        </w:rPr>
        <w:t>cinerea</w:t>
      </w:r>
      <w:proofErr w:type="gramEnd"/>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A 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square" rtlCol="0">
                          <a:spAutoFit/>
                        </wps:bodyPr>
                      </wps:wsp>
                    </wpg:wgp>
                  </a:graphicData>
                </a:graphic>
              </wp:anchor>
            </w:drawing>
          </mc:Choice>
          <mc:Fallback>
            <w:pict>
              <v:group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6TDAAAA2gAAAA8AAABkcnMvZG93bnJldi54bWxEj0GLwjAUhO+C/yE8YW+aakWXahQRdvHi&#10;QV3Y9fZonk21eSlN1O6/N4LgcZiZb5j5srWVuFHjS8cKhoMEBHHudMmFgp/DV/8ThA/IGivHpOCf&#10;PCwX3c4cM+3uvKPbPhQiQthnqMCEUGdS+tyQRT9wNXH0Tq6xGKJsCqkbvEe4reQoSSbSYslxwWBN&#10;a0P5ZX+1Cq6n458fT3G6Nd+b5DdNz7vh+aDUR69dzUAEasM7/GpvtIIUnlfiD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g/pMMAAADaAAAADwAAAAAAAAAAAAAAAACf&#10;AgAAZHJzL2Rvd25yZXYueG1sUEsFBgAAAAAEAAQA9wAAAI8DAAAAAA==&#10;">
                  <v:imagedata r:id="rId17" o:title="Sl_LesionSize_Intx_c" croptop="9126f" cropbottom="17658f"/>
                </v:shape>
                <v:shape id="Picture 4" o:spid="_x0000_s1028" type="#_x0000_t75" style="position:absolute;left:35826;top:45391;width:3298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v5jFAAAA2gAAAA8AAABkcnMvZG93bnJldi54bWxEj91qwkAUhO8LfYflFHpXN/4gJbpKWwiW&#10;ggWtiJfH7GkSzJ6Nu9sYfXq3IHg5zMw3zHTemVq05HxlWUG/l4Agzq2uuFCw+cleXkH4gKyxtkwK&#10;zuRhPnt8mGKq7YlX1K5DISKEfYoKyhCaVEqfl2TQ92xDHL1f6wyGKF0htcNThJtaDpJkLA1WHBdK&#10;bOijpPyw/jMK9tlmt9zWi8vR+ey7PfeHX4d3Vur5qXubgAjUhXv41v7UCkbwfyXe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vr+YxQAAANoAAAAPAAAAAAAAAAAAAAAA&#10;AJ8CAABkcnMvZG93bnJldi54bWxQSwUGAAAAAAQABAD3AAAAkQMAAAAA&#10;">
                  <v:imagedata r:id="rId18" o:title="Sl_LesionSize_Intx_d" cropbottom="18205f" cropleft="6434f"/>
                </v:shape>
                <v:shape id="Picture 5" o:spid="_x0000_s1029" type="#_x0000_t75" style="position:absolute;top:69014;width:36576;height:19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qfzAAAAA2gAAAA8AAABkcnMvZG93bnJldi54bWxET1trwjAUfhf8D+EIe9PUgkOqaRnimBTG&#10;nBfw8aw5a8uak9Bk2v37ZSDs8bvzrYvBdOJKvW8tK5jPEhDEldUt1wpOx+fpEoQPyBo7y6TghzwU&#10;+Xi0xkzbG7/T9RBqEUvYZ6igCcFlUvqqIYN+Zh1x1D5tbzBE2NdS93iL5aaTaZI8SoMtx4UGHW0a&#10;qr4O30aBu7yVry+b877cXiJZfqR271KlHibD0wpEoCH8m+/pnVawgL8r8QbI/B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p/MAAAADaAAAADwAAAAAAAAAAAAAAAACfAgAA&#10;ZHJzL2Rvd25yZXYueG1sUEsFBgAAAAAEAAQA9wAAAIwDAAAAAA==&#10;">
                  <v:imagedata r:id="rId19" o:title="Sl_LesionSize_Intx_e" croptop="6973f" cropbottom="6835f"/>
                </v:shape>
                <v:shape id="Picture 6" o:spid="_x0000_s1030" type="#_x0000_t75" style="position:absolute;left:36576;top:66347;width:32694;height:25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EpzCAAAA2gAAAA8AAABkcnMvZG93bnJldi54bWxEj0+LwjAUxO/CfofwFrzINlVQlq5RxD/g&#10;VevB49vm2ZY2L7WJtvrpjbCwx2FmfsPMl72pxZ1aV1pWMI5iEMSZ1SXnCk7p7usbhPPIGmvLpOBB&#10;DpaLj8EcE207PtD96HMRIOwSVFB43yRSuqwggy6yDXHwLrY16INsc6lb7ALc1HISxzNpsOSwUGBD&#10;64Ky6ngzCnA67dPnaW9+bTraUrzprtW5U2r42a9+QHjq/X/4r73XCmbwvhJu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xKcwgAAANoAAAAPAAAAAAAAAAAAAAAAAJ8C&#10;AABkcnMvZG93bnJldi54bWxQSwUGAAAAAAQABAD3AAAAjgMAAAAA&#10;">
                  <v:imagedata r:id="rId20" o:title="Sl_LesionSize_greyIntx_f" cropleft="6955f"/>
                </v:shape>
                <v:shape id="Picture 7" o:spid="_x0000_s1031" type="#_x0000_t75" style="position:absolute;top:26339;width:36576;height:17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fb3nEAAAA2gAAAA8AAABkcnMvZG93bnJldi54bWxEj0FrwkAUhO8F/8PyBC9SN3poJXUTqiD0&#10;4qEq4vGRfU3SZt+G3W2y9td3CwWPw8x8w2zKaDoxkPOtZQXLRQaCuLK65VrB+bR/XIPwAVljZ5kU&#10;3MhDWUweNphrO/I7DcdQiwRhn6OCJoQ+l9JXDRn0C9sTJ+/DOoMhSVdL7XBMcNPJVZY9SYMtp4UG&#10;e9o1VH0dv42CMe6vQ3SHbTbvx3i7rH6Wc/2p1GwaX19ABIrhHv5vv2kFz/B3Jd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fb3nEAAAA2gAAAA8AAAAAAAAAAAAAAAAA&#10;nwIAAGRycy9kb3ducmV2LnhtbFBLBQYAAAAABAAEAPcAAACQAwAAAAA=&#10;">
                  <v:imagedata r:id="rId21" o:title="Sl_LesionSize_Intx_a" cropbottom="19869f"/>
                </v:shape>
                <v:shape id="Picture 8" o:spid="_x0000_s1032" type="#_x0000_t75" style="position:absolute;left:35259;top:26339;width:33552;height:1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Tza9AAAA2gAAAA8AAABkcnMvZG93bnJldi54bWxET8uqwjAQ3Qv+QxjBjWiqC5FqFBEvCOrC&#10;135oxraYTEqTa9u/NwvB5eG8V5vWGvGm2peOFUwnCQjizOmScwX32994AcIHZI3GMSnoyMNm3e+t&#10;MNWu4Qu9ryEXMYR9igqKEKpUSp8VZNFPXEUcuaerLYYI61zqGpsYbo2cJclcWiw5NhRY0a6g7HX9&#10;twryi52ZbTc67c/z09Fw1zymulFqOGi3SxCB2vATf90HrSBujVfiDZD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JPNr0AAADaAAAADwAAAAAAAAAAAAAAAACfAgAAZHJz&#10;L2Rvd25yZXYueG1sUEsFBgAAAAAEAAQA9wAAAIkDAAAAAA==&#10;">
                  <v:imagedata r:id="rId22"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14:paraId="7F89FD32"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TextBox 10" o:spid="_x0000_s1034" type="#_x0000_t202" style="position:absolute;left:38509;top:25970;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14:paraId="6BC36FFB"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v:textbox>
                </v:shape>
                <v:shape id="TextBox 11" o:spid="_x0000_s1035" type="#_x0000_t202" style="position:absolute;left:5713;top:45611;width:3001;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14:paraId="43ABE3F3"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v:textbox>
                </v:shape>
                <v:shape id="TextBox 12" o:spid="_x0000_s1036" type="#_x0000_t202" style="position:absolute;left:38918;top:45838;width:2584;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14:paraId="3454AD2E"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v:textbox>
                </v:shape>
                <v:shape id="TextBox 14" o:spid="_x0000_s1037" type="#_x0000_t202" style="position:absolute;left:5713;top:66493;width:2937;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2F8497A0"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v:textbox>
                </v:shape>
                <v:shape id="TextBox 16" o:spid="_x0000_s1038" type="#_x0000_t202" style="position:absolute;left:38188;top:66489;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82MEA&#10;AADbAAAADwAAAGRycy9kb3ducmV2LnhtbERPzWrCQBC+C77DMkJvuolYidE1FNtCb7XqAwzZaTZN&#10;djZktyb69N1Cobf5+H5nV4y2FVfqfe1YQbpIQBCXTtdcKbicX+cZCB+QNbaOScGNPBT76WSHuXYD&#10;f9D1FCoRQ9jnqMCE0OVS+tKQRb9wHXHkPl1vMUTYV1L3OMRw28plkqylxZpjg8GODobK5vRtFWSJ&#10;fW+azfLo7eqePprDs3vpvpR6mI1PWxCBxvAv/nO/6Th/Bb+/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7/NjBAAAA2wAAAA8AAAAAAAAAAAAAAAAAmAIAAGRycy9kb3du&#10;cmV2LnhtbFBLBQYAAAAABAAEAPUAAACGAwAAAAA=&#10;" filled="f" stroked="f">
                  <v:textbox style="mso-fit-shape-to-text:t">
                    <w:txbxContent>
                      <w:p w14:paraId="0CB9ADC5"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v:textbox>
                </v:shape>
                <v:shape id="Picture 15" o:spid="_x0000_s1039" type="#_x0000_t75" style="position:absolute;left:35268;top:3190;width:33312;height:2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AFnLBAAAA2wAAAA8AAABkcnMvZG93bnJldi54bWxET01rwkAQvQv9D8sUetONQq2NbkKJrfSq&#10;sXgdsmMSm51dsltN/fVdoeBtHu9zVvlgOnGm3reWFUwnCQjiyuqWawX78mO8AOEDssbOMin4JQ95&#10;9jBaYarthbd03oVaxBD2KSpoQnCplL5qyKCfWEccuaPtDYYI+1rqHi8x3HRyliRzabDl2NCgo6Kh&#10;6nv3YxS0YSjKl4OdXt3X2l2LjX7H06tST4/D2xJEoCHcxf/uTx3nP8Ptl3i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AFnLBAAAA2wAAAA8AAAAAAAAAAAAAAAAAnwIA&#10;AGRycy9kb3ducmV2LnhtbFBLBQYAAAAABAAEAPcAAACNAwAAAAA=&#10;">
                  <v:imagedata r:id="rId23" o:title="FigR1_127_05a_maskedexample" croptop="4367f" cropbottom="36123f" cropleft="25743f" cropright="21578f"/>
                </v:shape>
                <v:shape id="Picture 16" o:spid="_x0000_s1040" type="#_x0000_t75" style="position:absolute;left:216;top:3216;width:33311;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6U2m/AAAA2wAAAA8AAABkcnMvZG93bnJldi54bWxET0uLwjAQvi/4H8II3tZUEVeqUUQQPSlb&#10;n8ehGdtiMylNrPXfbwRhb/PxPWe2aE0pGqpdYVnBoB+BIE6tLjhTcDysvycgnEfWWFomBS9ysJh3&#10;vmYYa/vkX2oSn4kQwi5GBbn3VSylS3My6Pq2Ig7czdYGfYB1JnWNzxBuSjmMorE0WHBoyLGiVU7p&#10;PXkYBaf19bS6nO3ebJKmee0S/TOSXqlet11OQXhq/b/4497qMH8M71/CAX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lNpvwAAANsAAAAPAAAAAAAAAAAAAAAAAJ8CAABk&#10;cnMvZG93bnJldi54bWxQSwUGAAAAAAQABAD3AAAAiwMAAAAA&#10;">
                  <v:imagedata r:id="rId24" o:title="127_05a" croptop="4495f" cropbottom="36045f" cropleft="25712f" cropright="21608f"/>
                </v:shape>
                <v:shape id="TextBox 17" o:spid="_x0000_s1041" type="#_x0000_t202" style="position:absolute;left:4572;top:336;width:300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14:paraId="4A4C0D79"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2" type="#_x0000_t202" style="position:absolute;left:37471;width:2915;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62ADA98E" w14:textId="77777777" w:rsidR="00B91AC0" w:rsidRDefault="00B91AC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group>
            </w:pict>
          </mc:Fallback>
        </mc:AlternateContent>
      </w:r>
      <w:r>
        <w:rPr>
          <w:b/>
          <w:sz w:val="24"/>
          <w:szCs w:val="24"/>
        </w:rPr>
        <w:br w:type="page"/>
      </w:r>
    </w:p>
    <w:p w14:paraId="7FB8841E" w14:textId="5D4BF56D" w:rsidR="00726003" w:rsidRDefault="00726003" w:rsidP="00726003">
      <w:pPr>
        <w:rPr>
          <w:sz w:val="24"/>
          <w:szCs w:val="24"/>
        </w:rPr>
      </w:pPr>
      <w:proofErr w:type="gramStart"/>
      <w:r>
        <w:rPr>
          <w:b/>
          <w:sz w:val="24"/>
          <w:szCs w:val="24"/>
        </w:rPr>
        <w:lastRenderedPageBreak/>
        <w:t xml:space="preserve">Figure </w:t>
      </w:r>
      <w:r w:rsidRPr="00650319">
        <w:rPr>
          <w:b/>
          <w:sz w:val="24"/>
          <w:szCs w:val="24"/>
        </w:rPr>
        <w:t>1.</w:t>
      </w:r>
      <w:proofErr w:type="gramEnd"/>
      <w:r w:rsidRPr="00650319">
        <w:rPr>
          <w:b/>
          <w:sz w:val="24"/>
          <w:szCs w:val="24"/>
        </w:rPr>
        <w:t xml:space="preserve"> </w:t>
      </w:r>
      <w:proofErr w:type="gramStart"/>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detached leaf assay and digital image analysis.</w:t>
      </w:r>
      <w:proofErr w:type="gramEnd"/>
      <w:r w:rsidRPr="00650319">
        <w:rPr>
          <w:b/>
          <w:sz w:val="24"/>
          <w:szCs w:val="24"/>
        </w:rPr>
        <w:t xml:space="preserve">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77777777" w:rsidR="00726003" w:rsidRDefault="00726003" w:rsidP="00726003">
      <w:pPr>
        <w:rPr>
          <w:sz w:val="24"/>
          <w:szCs w:val="24"/>
        </w:rPr>
      </w:pPr>
      <w:r>
        <w:rPr>
          <w:sz w:val="24"/>
          <w:szCs w:val="24"/>
        </w:rPr>
        <w:t>c) Shown is an i</w:t>
      </w:r>
      <w:r w:rsidRPr="00572481">
        <w:rPr>
          <w:sz w:val="24"/>
          <w:szCs w:val="24"/>
        </w:rPr>
        <w:t>nteraction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all of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 xml:space="preserve">The ten most saprophytic, or low virulence, isolates, as estimated by mean virulence across all genotypes, </w:t>
      </w:r>
      <w:proofErr w:type="gramStart"/>
      <w:r>
        <w:rPr>
          <w:sz w:val="24"/>
          <w:szCs w:val="24"/>
        </w:rPr>
        <w:t>are</w:t>
      </w:r>
      <w:proofErr w:type="gramEnd"/>
      <w:r>
        <w:rPr>
          <w:sz w:val="24"/>
          <w:szCs w:val="24"/>
        </w:rPr>
        <w:t xml:space="preserv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size, and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w:t>
      </w:r>
      <w:r w:rsidR="00EA1576">
        <w:rPr>
          <w:sz w:val="24"/>
          <w:szCs w:val="24"/>
        </w:rPr>
        <w:lastRenderedPageBreak/>
        <w:t xml:space="preserve">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proofErr w:type="gramStart"/>
      <w:r>
        <w:rPr>
          <w:b/>
          <w:sz w:val="24"/>
          <w:szCs w:val="24"/>
        </w:rPr>
        <w:t xml:space="preserve">Table </w:t>
      </w:r>
      <w:r w:rsidRPr="007A1D3B">
        <w:rPr>
          <w:b/>
          <w:sz w:val="24"/>
          <w:szCs w:val="24"/>
        </w:rPr>
        <w:t>1.</w:t>
      </w:r>
      <w:proofErr w:type="gramEnd"/>
      <w:r w:rsidRPr="007A1D3B">
        <w:rPr>
          <w:b/>
          <w:sz w:val="24"/>
          <w:szCs w:val="24"/>
        </w:rPr>
        <w:t xml:space="preserve">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So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1F6E85F8"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w:t>
      </w:r>
      <w:proofErr w:type="gramStart"/>
      <w:r w:rsidR="00664B59" w:rsidRPr="005F7408">
        <w:rPr>
          <w:sz w:val="24"/>
          <w:szCs w:val="24"/>
          <w:vertAlign w:val="subscript"/>
        </w:rPr>
        <w:t>,96</w:t>
      </w:r>
      <w:proofErr w:type="gramEnd"/>
      <w:r w:rsidR="005F7408">
        <w:rPr>
          <w:sz w:val="24"/>
          <w:szCs w:val="24"/>
        </w:rPr>
        <w:t>=1.39,</w:t>
      </w:r>
      <w:r w:rsidR="00016D5A">
        <w:rPr>
          <w:sz w:val="24"/>
          <w:szCs w:val="24"/>
        </w:rPr>
        <w:t xml:space="preserve"> p=0.11)</w:t>
      </w:r>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proofErr w:type="gramStart"/>
      <w:r>
        <w:rPr>
          <w:b/>
          <w:sz w:val="24"/>
          <w:szCs w:val="24"/>
        </w:rPr>
        <w:t>Figure 2</w:t>
      </w:r>
      <w:r w:rsidRPr="00650319">
        <w:rPr>
          <w:b/>
          <w:sz w:val="24"/>
          <w:szCs w:val="24"/>
        </w:rPr>
        <w:t>.</w:t>
      </w:r>
      <w:proofErr w:type="gramEnd"/>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YRdTEAAAA3QAAAA8AAABkcnMvZG93bnJldi54bWxEj0FrwkAUhO+F/oflCb3V3aSYanSVUqh4&#10;rFo8P7LPJJh9G3a3mvz7riD0OMzMN8xqM9hOXMmH1rGGbKpAEFfOtFxr+Dl+vc5BhIhssHNMGkYK&#10;sFk/P62wNO7Ge7oeYi0ShEOJGpoY+1LKUDVkMUxdT5y8s/MWY5K+lsbjLcFtJ3OlCmmx5bTQYE+f&#10;DVWXw6/VcDltx+9xm7nFvsjezrl6L8aF1/plMnwsQUQa4n/40d4ZDbmaZXB/k5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YRdTEAAAA3QAAAA8AAAAAAAAAAAAAAAAA&#10;nwIAAGRycy9kb3ducmV2LnhtbFBLBQYAAAAABAAEAPcAAACQAwAAAAA=&#10;">
                  <v:imagedata r:id="rId29" o:title="Sl_LesionSize_IntMean_DW"/>
                </v:shape>
                <v:shape id="Picture 2052" o:spid="_x0000_s1028" type="#_x0000_t75" style="position:absolute;left:8031;width:5258;height:29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ubjnGAAAA3QAAAA8AAABkcnMvZG93bnJldi54bWxEj9FqwkAURN8L/sNyC76UZtNARVPXIKUF&#10;KYgx9gMu2WsSzN4N2U2Mf98tCD4OM3OGWWeTacVIvWssK3iLYhDEpdUNVwp+T9+vSxDOI2tsLZOC&#10;GznINrOnNabaXvlIY+ErESDsUlRQe9+lUrqyJoMush1x8M62N+iD7Cupe7wGuGllEscLabDhsFBj&#10;R581lZdiMAq+Xm7N4XIuD/kw/HC12uf75SJXav48bT9AeJr8I3xv77SCJH5P4P9NeAJy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5uOcYAAADdAAAADwAAAAAAAAAAAAAA&#10;AACfAgAAZHJzL2Rvd25yZXYueG1sUEsFBgAAAAAEAAQA9wAAAJIDAAAAAA==&#10;">
                  <v:imagedata r:id="rId30" o:title="Sl_LesionSize_vio_DW" cropbottom="8482f" cropleft="18752f" cropright="36017f"/>
                </v:shape>
                <v:shape id="Picture 2053" o:spid="_x0000_s1029" type="#_x0000_t75" style="position:absolute;left:25226;top:46;width:7838;height:29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0+rvGAAAA3QAAAA8AAABkcnMvZG93bnJldi54bWxEj0trwzAQhO+F/gexhd4aOU+CEyUkhdBe&#10;HZc8bou1sd1aK1dSY+ffV4VAj8PMfMMs171pxJWcry0rGA4SEMSF1TWXCj7y3cschA/IGhvLpOBG&#10;Htarx4clptp2nNF1H0oRIexTVFCF0KZS+qIig35gW+LoXawzGKJ0pdQOuwg3jRwlyUwarDkuVNjS&#10;a0XF1/7HKJhkx+1s8pYduvo7H37mh+nJ3c5KPT/1mwWIQH34D9/b71rBKJmO4e9Nf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T6u8YAAADdAAAADwAAAAAAAAAAAAAA&#10;AACfAgAAZHJzL2Rvd25yZXYueG1sUEsFBgAAAAAEAAQA9wAAAJIDAAAAAA==&#10;">
                  <v:imagedata r:id="rId30"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proofErr w:type="gramStart"/>
      <w:r>
        <w:rPr>
          <w:b/>
          <w:sz w:val="24"/>
          <w:szCs w:val="24"/>
        </w:rPr>
        <w:t>Figure 3</w:t>
      </w:r>
      <w:r w:rsidRPr="00591543">
        <w:rPr>
          <w:b/>
          <w:sz w:val="24"/>
          <w:szCs w:val="24"/>
        </w:rPr>
        <w:t>.</w:t>
      </w:r>
      <w:proofErr w:type="gramEnd"/>
      <w:r w:rsidRPr="00591543">
        <w:rPr>
          <w:b/>
          <w:sz w:val="24"/>
          <w:szCs w:val="24"/>
        </w:rPr>
        <w:t xml:space="preserve"> </w:t>
      </w:r>
      <w:proofErr w:type="gramStart"/>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roofErr w:type="gramEnd"/>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w:t>
      </w:r>
      <w:proofErr w:type="gramStart"/>
      <w:r w:rsidR="009F1408">
        <w:rPr>
          <w:sz w:val="24"/>
          <w:szCs w:val="24"/>
        </w:rPr>
        <w:t xml:space="preserve">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from tomato do</w:t>
      </w:r>
      <w:proofErr w:type="gramEnd"/>
      <w:r w:rsidR="00854A87">
        <w:rPr>
          <w:sz w:val="24"/>
          <w:szCs w:val="24"/>
        </w:rPr>
        <w:t xml:space="preserve">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4911C413"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119BE7FC"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a </w:t>
      </w:r>
      <w:r w:rsidR="008664CC">
        <w:rPr>
          <w:sz w:val="24"/>
          <w:szCs w:val="24"/>
        </w:rPr>
        <w:t>GWA</w:t>
      </w:r>
      <w:r>
        <w:rPr>
          <w:sz w:val="24"/>
          <w:szCs w:val="24"/>
        </w:rPr>
        <w:t xml:space="preserve"> mapping analysis 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We 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To determine significance of SNP </w:t>
      </w:r>
      <w:r w:rsidR="004A0949">
        <w:rPr>
          <w:sz w:val="24"/>
          <w:szCs w:val="24"/>
        </w:rPr>
        <w:t xml:space="preserve">effects,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847F0D">
        <w:rPr>
          <w:sz w:val="24"/>
          <w:szCs w:val="24"/>
        </w:rPr>
        <w:t>We 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lastRenderedPageBreak/>
        <w:t xml:space="preserve">exceeding </w:t>
      </w:r>
      <w:r w:rsidR="000D7C3A">
        <w:rPr>
          <w:sz w:val="24"/>
          <w:szCs w:val="24"/>
        </w:rPr>
        <w:t xml:space="preserve">the 99% </w:t>
      </w:r>
      <w:r w:rsidR="007820BE">
        <w:rPr>
          <w:sz w:val="24"/>
          <w:szCs w:val="24"/>
        </w:rPr>
        <w:t xml:space="preserve">permutation </w:t>
      </w:r>
      <w:r w:rsidR="000D7C3A">
        <w:rPr>
          <w:sz w:val="24"/>
          <w:szCs w:val="24"/>
        </w:rPr>
        <w:t>threshold</w:t>
      </w:r>
      <w:r w:rsidR="00A50C30">
        <w:rPr>
          <w:sz w:val="24"/>
          <w:szCs w:val="24"/>
        </w:rPr>
        <w:t xml:space="preserve"> using 10,000 permutations</w:t>
      </w:r>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p>
    <w:p w14:paraId="3CD1F0D8" w14:textId="3A4BD264"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all 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(Figure 5</w:t>
      </w:r>
      <w:r w:rsidR="00BD2830">
        <w:rPr>
          <w:sz w:val="24"/>
          <w:szCs w:val="24"/>
        </w:rPr>
        <w:t>b</w:t>
      </w:r>
      <w:r w:rsidR="00722316">
        <w:rPr>
          <w:sz w:val="24"/>
          <w:szCs w:val="24"/>
        </w:rPr>
        <w:t>, Table S</w:t>
      </w:r>
      <w:r w:rsidR="00207B28">
        <w:rPr>
          <w:sz w:val="24"/>
          <w:szCs w:val="24"/>
        </w:rPr>
        <w:t>3</w:t>
      </w:r>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 </w:t>
      </w:r>
      <w:r w:rsidR="00A50C30">
        <w:rPr>
          <w:sz w:val="24"/>
          <w:szCs w:val="24"/>
        </w:rPr>
        <w:t xml:space="preserve">between </w:t>
      </w:r>
      <w:r w:rsidR="00277283">
        <w:rPr>
          <w:sz w:val="24"/>
          <w:szCs w:val="24"/>
        </w:rPr>
        <w:t xml:space="preserve">7 </w:t>
      </w:r>
      <w:r w:rsidR="00A50C30">
        <w:rPr>
          <w:sz w:val="24"/>
          <w:szCs w:val="24"/>
        </w:rPr>
        <w:t xml:space="preserve">and </w:t>
      </w:r>
      <w:r w:rsidR="00277283">
        <w:rPr>
          <w:sz w:val="24"/>
          <w:szCs w:val="24"/>
        </w:rPr>
        <w:t>11 tomato accessions</w:t>
      </w:r>
      <w:r w:rsidR="00C65355">
        <w:rPr>
          <w:sz w:val="24"/>
          <w:szCs w:val="24"/>
        </w:rPr>
        <w:t xml:space="preserve"> (Figure 5</w:t>
      </w:r>
      <w:r w:rsidR="00722316">
        <w:rPr>
          <w:sz w:val="24"/>
          <w:szCs w:val="24"/>
        </w:rPr>
        <w:t>b, Table S</w:t>
      </w:r>
      <w:r w:rsidR="00207B28">
        <w:rPr>
          <w:sz w:val="24"/>
          <w:szCs w:val="24"/>
        </w:rPr>
        <w:t>3</w:t>
      </w:r>
      <w:r w:rsidR="006F171A">
        <w:rPr>
          <w:sz w:val="24"/>
          <w:szCs w:val="24"/>
        </w:rPr>
        <w:t>)</w:t>
      </w:r>
      <w:r w:rsidR="00277283">
        <w:rPr>
          <w:sz w:val="24"/>
          <w:szCs w:val="24"/>
        </w:rPr>
        <w:t xml:space="preserve">. Of the 6 genes with SNPs significantly associated with </w:t>
      </w:r>
      <w:r w:rsidR="00277283" w:rsidRPr="004D42B7">
        <w:rPr>
          <w:i/>
          <w:sz w:val="24"/>
          <w:szCs w:val="24"/>
        </w:rPr>
        <w:t>B. cinerea</w:t>
      </w:r>
      <w:r w:rsidR="00277283">
        <w:rPr>
          <w:sz w:val="24"/>
          <w:szCs w:val="24"/>
        </w:rPr>
        <w:t xml:space="preserve"> virulence</w:t>
      </w:r>
      <w:r w:rsidR="00A50C30">
        <w:rPr>
          <w:sz w:val="24"/>
          <w:szCs w:val="24"/>
        </w:rPr>
        <w:t xml:space="preserve"> on all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qEnTEAAAA3QAAAA8AAABkcnMvZG93bnJldi54bWxEj9uKwkAQRN8X/IehF3xZdKLgotFRgiCI&#10;sAtePqDJdC5spidkWo1/7ywIPhZVdYpabXrXqBt1ofZsYDJOQBHn3tZcGricd6M5qCDIFhvPZOBB&#10;ATbrwccKU+vvfKTbSUoVIRxSNFCJtKnWIa/IYRj7ljh6he8cSpRdqW2H9wh3jZ4mybd2WHNcqLCl&#10;bUX53+nqDGSPS34U/0My30tWbHdfh2Lxa8zws8+WoIR6eYdf7b01ME1mM/h/E5+AX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qEnTEAAAA3QAAAA8AAAAAAAAAAAAAAAAA&#10;nwIAAGRycy9kb3ducmV2LnhtbFBLBQYAAAAABAAEAPcAAACQAwAAAAA=&#10;">
                  <v:imagedata r:id="rId33" o:title="FigR6b_Summary_99Thresh_ManhattanPlot_NA10"/>
                </v:shape>
                <v:shape id="Picture 2056" o:spid="_x0000_s1045" type="#_x0000_t75" style="position:absolute;top:3877;width:68580;height:3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obbGAAAA3QAAAA8AAABkcnMvZG93bnJldi54bWxEj09rwkAUxO+C32F5gre6acBgU1ep4j8Q&#10;D01bz4/saxKafRt2V43fvlsoeBxm5jfMfNmbVlzJ+caygudJAoK4tLrhSsHnx/ZpBsIHZI2tZVJw&#10;Jw/LxXAwx1zbG7/TtQiViBD2OSqoQ+hyKX1Zk0E/sR1x9L6tMxiidJXUDm8RblqZJkkmDTYcF2rs&#10;aF1T+VNcjILj/uBfzpcsPe+KjXSrbXta776UGo/6t1cQgfrwCP+3D1pBmkwz+HsTn4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htsYAAADdAAAADwAAAAAAAAAAAAAA&#10;AACfAgAAZHJzL2Rvd25yZXYueG1sUEsFBgAAAAAEAAQA9wAAAJIDAAAAAA==&#10;">
                  <v:imagedata r:id="rId34" o:title="bw_Sl_LesionSize_trueMAF20_NA10_lowTR_LA2093.ManhattanPlot" croptop="3962f"/>
                </v:shape>
                <v:shape id="TextBox 6" o:spid="_x0000_s1046" type="#_x0000_t202" style="position:absolute;left:1076;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HI8cA&#10;AADdAAAADwAAAGRycy9kb3ducmV2LnhtbESPQWvCQBSE74X+h+UVvNVNhdgQXaW0aD0VEoXi7Zl9&#10;JsHs27C7auqv7xaEHoeZ+YaZLwfTiQs531pW8DJOQBBXVrdcK9htV88ZCB+QNXaWScEPeVguHh/m&#10;mGt75YIuZahFhLDPUUETQp9L6auGDPqx7Ymjd7TOYIjS1VI7vEa46eQkSabSYMtxocGe3huqTuXZ&#10;KFh/bfdF+f2xDwc3LbLslu78Z6rU6Gl4m4EINIT/8L290QomSfoK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rByPHAAAA3QAAAA8AAAAAAAAAAAAAAAAAmAIAAGRy&#10;cy9kb3ducmV2LnhtbFBLBQYAAAAABAAEAPUAAACMAwAAAAA=&#10;" filled="f" stroked="f">
                  <v:textbox style="mso-fit-shape-to-text:t" inset="4.23317mm,2.11658mm,4.23317mm,2.11658mm">
                    <w:txbxContent>
                      <w:p w14:paraId="7D5BE6F6"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7" type="#_x0000_t202" style="position:absolute;left:1172;top:43527;width:4280;height:4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TUcMA&#10;AADdAAAADwAAAGRycy9kb3ducmV2LnhtbERPz2vCMBS+D/wfwhO8zVShUqpRxmTTk9AqiLdn89aW&#10;NS8lidrtrzeHwY4f3+/VZjCduJPzrWUFs2kCgriyuuVawen48ZqB8AFZY2eZFPyQh8169LLCXNsH&#10;F3QvQy1iCPscFTQh9LmUvmrIoJ/anjhyX9YZDBG6WmqHjxhuOjlPkoU02HJsaLCn94aq7/JmFHwe&#10;jpeiPG8v4eoWRZb9pie/S5WajIe3JYhAQ/gX/7n3WsE8SePc+C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STUcMAAADdAAAADwAAAAAAAAAAAAAAAACYAgAAZHJzL2Rv&#10;d25yZXYueG1sUEsFBgAAAAAEAAQA9QAAAIgDAAAAAA==&#10;" filled="f" stroked="f">
                  <v:textbox style="mso-fit-shape-to-text:t" inset="4.23317mm,2.11658mm,4.23317mm,2.11658mm">
                    <w:txbxContent>
                      <w:p w14:paraId="434B6E7A"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p>
    <w:p w14:paraId="06474CEE" w14:textId="77777777" w:rsidR="00082C15" w:rsidRPr="00650319" w:rsidRDefault="00082C15" w:rsidP="00082C15">
      <w:pPr>
        <w:rPr>
          <w:b/>
          <w:sz w:val="24"/>
          <w:szCs w:val="24"/>
        </w:rPr>
      </w:pPr>
      <w:proofErr w:type="gramStart"/>
      <w:r>
        <w:rPr>
          <w:b/>
          <w:sz w:val="24"/>
          <w:szCs w:val="24"/>
        </w:rPr>
        <w:lastRenderedPageBreak/>
        <w:t>Figure 4</w:t>
      </w:r>
      <w:r w:rsidRPr="00650319">
        <w:rPr>
          <w:b/>
          <w:sz w:val="24"/>
          <w:szCs w:val="24"/>
        </w:rPr>
        <w:t>.</w:t>
      </w:r>
      <w:proofErr w:type="gramEnd"/>
      <w:r w:rsidRPr="00650319">
        <w:rPr>
          <w:b/>
          <w:sz w:val="24"/>
          <w:szCs w:val="24"/>
        </w:rPr>
        <w:t xml:space="preserve"> </w:t>
      </w:r>
      <w:proofErr w:type="gramStart"/>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roofErr w:type="gramEnd"/>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0" w:author="Nicole Soltis" w:date="2018-03-17T16:19:00Z">
        <w:r w:rsidDel="00B91AC0">
          <w:rPr>
            <w:sz w:val="24"/>
            <w:szCs w:val="24"/>
          </w:rPr>
          <w:delText>black and grey</w:delText>
        </w:r>
      </w:del>
      <w:ins w:id="1" w:author="Nicole Soltis" w:date="2018-03-17T16:19:00Z">
        <w:r w:rsidR="00B91AC0">
          <w:rPr>
            <w:sz w:val="24"/>
            <w:szCs w:val="24"/>
          </w:rPr>
          <w:t>light and dark grey</w:t>
        </w:r>
      </w:ins>
      <w:r>
        <w:rPr>
          <w:sz w:val="24"/>
          <w:szCs w:val="24"/>
        </w:rPr>
        <w:t>.</w:t>
      </w:r>
    </w:p>
    <w:p w14:paraId="7129B0F4" w14:textId="0C9CA154"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D+fEAAAA3QAAAA8AAABkcnMvZG93bnJldi54bWxEj0FrAjEUhO8F/0N4grea1YMtq1FUWGgF&#10;D90WvD6T5+5i8rJssrr+e1Mo9DjMzDfMajM4K27Uhcazgtk0A0GsvWm4UvDzXby+gwgR2aD1TAoe&#10;FGCzHr2sMDf+zl90K2MlEoRDjgrqGNtcyqBrchimviVO3sV3DmOSXSVNh/cEd1bOs2whHTacFmps&#10;aV+Tvpa9U9Bq91nqXWH6U9/Q41zY0+FolZqMh+0SRKQh/of/2h9GwTxbvMHvm/Q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bD+fEAAAA3QAAAA8AAAAAAAAAAAAAAAAA&#10;nwIAAGRycy9kb3ducmV2LnhtbFBLBQYAAAAABAAEAPcAAACQAwAAAAA=&#10;">
                  <v:imagedata r:id="rId39" o:title="R7a_topSNPssOverlap_12Plants_prob"/>
                </v:shape>
                <v:shape id="Picture 2068" o:spid="_x0000_s1050" type="#_x0000_t75" style="position:absolute;left:31242;top:4923;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9isHCAAAA3QAAAA8AAABkcnMvZG93bnJldi54bWxET02LwjAQvQv+hzDC3jRVWJGuUUR2QfGy&#10;1speh2Zsqs2kNNHWf785CB4f73u57m0tHtT6yrGC6SQBQVw4XXGpID/9jBcgfEDWWDsmBU/ysF4N&#10;B0tMtev4SI8slCKGsE9RgQmhSaX0hSGLfuIa4shdXGsxRNiWUrfYxXBby1mSzKXFimODwYa2hopb&#10;drcKzudDZ6bZdff81fvPY/n3fT0scqU+Rv3mC0SgPrzFL/dOK5gl8zg3volP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YrBwgAAAN0AAAAPAAAAAAAAAAAAAAAAAJ8C&#10;AABkcnMvZG93bnJldi54bWxQSwUGAAAAAAQABAD3AAAAjgMAAAAA&#10;">
                  <v:imagedata r:id="rId40" o:title="R7a_topSNPssOverlap_12Plants_probSmall"/>
                </v:shape>
                <v:shape id="TextBox 10" o:spid="_x0000_s1051"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8d8cA&#10;AADdAAAADwAAAGRycy9kb3ducmV2LnhtbESPQWvCQBSE74X+h+UVequbCoYYXaW0tPUkJAri7Zl9&#10;JsHs27C71dRf7xYKHoeZ+YaZLwfTiTM531pW8DpKQBBXVrdcK9huPl8yED4ga+wsk4Jf8rBcPD7M&#10;Mdf2wgWdy1CLCGGfo4ImhD6X0lcNGfQj2xNH72idwRClq6V2eIlw08lxkqTSYMtxocGe3huqTuWP&#10;UfC13uyLcvexDweXFll2nWz990Sp56fhbQYi0BDu4f/2SisYJ+kU/t7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U/HfHAAAA3QAAAA8AAAAAAAAAAAAAAAAAmAIAAGRy&#10;cy9kb3ducmV2LnhtbFBLBQYAAAAABAAEAPUAAACMAwAAAAA=&#10;" filled="f" stroked="f">
                  <v:textbox style="mso-fit-shape-to-text:t" inset="4.23317mm,2.11658mm,4.23317mm,2.11658mm">
                    <w:txbxContent>
                      <w:p w14:paraId="2C69CABF"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1" o:spid="_x0000_s1052" type="#_x0000_t202" style="position:absolute;left:96;top:43526;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DN8QA&#10;AADdAAAADwAAAGRycy9kb3ducmV2LnhtbERPz2vCMBS+D/Y/hDfYbaYTdKVrKkNxehq0CsPbW/Ns&#10;i81LSaJW//rlMNjx4/udL0bTiws531lW8DpJQBDXVnfcKNjv1i8pCB+QNfaWScGNPCyKx4ccM22v&#10;XNKlCo2IIewzVNCGMGRS+rolg35iB+LIHa0zGCJ0jdQOrzHc9HKaJHNpsOPY0OJAy5bqU3U2Cj6/&#10;doey+l4dwo+bl2l6n+39ZqbU89P48Q4i0Bj+xX/urVYwTd7i/vg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3wzfEAAAA3QAAAA8AAAAAAAAAAAAAAAAAmAIAAGRycy9k&#10;b3ducmV2LnhtbFBLBQYAAAAABAAEAPUAAACJAwAAAAA=&#10;" filled="f" stroked="f">
                  <v:textbox style="mso-fit-shape-to-text:t" inset="4.23317mm,2.11658mm,4.23317mm,2.11658mm">
                    <w:txbxContent>
                      <w:p w14:paraId="4D209657"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Picture 2071" o:spid="_x0000_s1053" type="#_x0000_t75" style="position:absolute;left:693;top:4923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zJjGAAAA3QAAAA8AAABkcnMvZG93bnJldi54bWxEj0FrwkAUhO9C/8PyCr3pxihWUtcQSoVe&#10;Ck1ae35kn0lM9m3Irib9925B6HGYmW+YXTqZTlxpcI1lBctFBIK4tLrhSsH312G+BeE8ssbOMin4&#10;JQfp/mG2w0TbkXO6Fr4SAcIuQQW1930ipStrMugWticO3skOBn2QQyX1gGOAm07GUbSRBhsOCzX2&#10;9FpT2RYXo+D8cciy9XE8tj+fb1vd5KsYK1bq6XHKXkB4mvx/+N5+1wri6HkJf2/CE5D7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DMmMYAAADdAAAADwAAAAAAAAAAAAAA&#10;AACfAgAAZHJzL2Rvd25yZXYueG1sUEsFBgAAAAAEAAQA9wAAAJIDAAAAAA==&#10;">
                  <v:imagedata r:id="rId41" o:title="R7b_topGenesOverlap_IndPlants_2kbWin"/>
                </v:shape>
                <v:shape id="Picture 2072" o:spid="_x0000_s1054" type="#_x0000_t75" style="position:absolute;left:31151;top:49236;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TNtvGAAAA3QAAAA8AAABkcnMvZG93bnJldi54bWxEj0FrwkAUhO8F/8PyhF6KbgzVauoqYgn0&#10;aNMePD6yr9lg9m3MrjH9911B8DjMzDfMejvYRvTU+dqxgtk0AUFcOl1zpeDnO58sQfiArLFxTAr+&#10;yMN2M3paY6bdlb+oL0IlIoR9hgpMCG0mpS8NWfRT1xJH79d1FkOUXSV1h9cIt41Mk2QhLdYcFwy2&#10;tDdUnoqLVXA69wu5e8k/TP5aHGeXvG0Oq7lSz+Nh9w4i0BAe4Xv7UytIk7cUbm/iE5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xM228YAAADdAAAADwAAAAAAAAAAAAAA&#10;AACfAgAAZHJzL2Rvd25yZXYueG1sUEsFBgAAAAAEAAQA9wAAAJIDAAAAAA==&#10;">
                  <v:imagedata r:id="rId42" o:title="R7b_topGenesOverlap_IndPlants_2kbWin_Small"/>
                </v:shape>
                <w10:anchorlock/>
              </v:group>
            </w:pict>
          </mc:Fallback>
        </mc:AlternateContent>
      </w:r>
      <w:proofErr w:type="gramStart"/>
      <w:r>
        <w:rPr>
          <w:b/>
          <w:sz w:val="24"/>
          <w:szCs w:val="24"/>
        </w:rPr>
        <w:lastRenderedPageBreak/>
        <w:t>Figure 5</w:t>
      </w:r>
      <w:r w:rsidRPr="00AC08ED">
        <w:rPr>
          <w:b/>
          <w:sz w:val="24"/>
          <w:szCs w:val="24"/>
        </w:rPr>
        <w:t>.</w:t>
      </w:r>
      <w:proofErr w:type="gramEnd"/>
      <w:r w:rsidRPr="00AC08ED">
        <w:rPr>
          <w:b/>
          <w:sz w:val="24"/>
          <w:szCs w:val="24"/>
        </w:rPr>
        <w:t xml:space="preserve"> </w:t>
      </w:r>
      <w:proofErr w:type="gramStart"/>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roofErr w:type="gramEnd"/>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5D833F64" w14:textId="31F06EBA" w:rsidR="00082C15" w:rsidRDefault="00A50C30" w:rsidP="00082C15">
      <w:pPr>
        <w:spacing w:line="480" w:lineRule="auto"/>
        <w:rPr>
          <w:sz w:val="24"/>
          <w:szCs w:val="24"/>
        </w:rPr>
      </w:pPr>
      <w:proofErr w:type="gramStart"/>
      <w:r>
        <w:rPr>
          <w:sz w:val="24"/>
          <w:szCs w:val="24"/>
        </w:rPr>
        <w:t>tomato</w:t>
      </w:r>
      <w:proofErr w:type="gramEnd"/>
      <w:r>
        <w:rPr>
          <w:sz w:val="24"/>
          <w:szCs w:val="24"/>
        </w:rPr>
        <w:t xml:space="preserve"> genotypes</w:t>
      </w:r>
      <w:r w:rsidR="006F171A">
        <w:rPr>
          <w:sz w:val="24"/>
          <w:szCs w:val="24"/>
        </w:rPr>
        <w:t xml:space="preserve">, two are </w:t>
      </w:r>
      <w:proofErr w:type="spellStart"/>
      <w:r w:rsidR="006F171A">
        <w:rPr>
          <w:sz w:val="24"/>
          <w:szCs w:val="24"/>
        </w:rPr>
        <w:t>heterokaryon</w:t>
      </w:r>
      <w:proofErr w:type="spellEnd"/>
      <w:r w:rsidR="006F171A">
        <w:rPr>
          <w:sz w:val="24"/>
          <w:szCs w:val="24"/>
        </w:rPr>
        <w:t xml:space="preserve"> incompatibility loci (</w:t>
      </w:r>
      <w:r w:rsidR="00B72B0E">
        <w:rPr>
          <w:sz w:val="24"/>
          <w:szCs w:val="24"/>
        </w:rPr>
        <w:t>Bcin01g10020;</w:t>
      </w:r>
      <w:r w:rsidR="006F171A">
        <w:rPr>
          <w:sz w:val="24"/>
          <w:szCs w:val="24"/>
        </w:rPr>
        <w:t xml:space="preserve"> </w:t>
      </w:r>
      <w:r w:rsidR="006F171A" w:rsidRPr="006F171A">
        <w:rPr>
          <w:sz w:val="24"/>
          <w:szCs w:val="24"/>
        </w:rPr>
        <w:t>BcT4_2485</w:t>
      </w:r>
      <w:r w:rsidR="00B72B0E">
        <w:rPr>
          <w:sz w:val="24"/>
          <w:szCs w:val="24"/>
        </w:rPr>
        <w:t xml:space="preserve">), </w:t>
      </w:r>
      <w:r w:rsidR="006F171A">
        <w:rPr>
          <w:sz w:val="24"/>
          <w:szCs w:val="24"/>
        </w:rPr>
        <w:t>one is a major facilitator superfamily gene, and the remaining 3 are enzymes (peptidase dimerization</w:t>
      </w:r>
      <w:r>
        <w:rPr>
          <w:sz w:val="24"/>
          <w:szCs w:val="24"/>
        </w:rPr>
        <w:t>,</w:t>
      </w:r>
      <w:r w:rsidR="006F171A">
        <w:rPr>
          <w:sz w:val="24"/>
          <w:szCs w:val="24"/>
        </w:rPr>
        <w:t xml:space="preserve"> </w:t>
      </w:r>
      <w:r w:rsidR="003A583C">
        <w:rPr>
          <w:sz w:val="24"/>
          <w:szCs w:val="24"/>
        </w:rPr>
        <w:t>Bcin01g10130</w:t>
      </w:r>
      <w:r>
        <w:rPr>
          <w:sz w:val="24"/>
          <w:szCs w:val="24"/>
        </w:rPr>
        <w:t xml:space="preserve">; </w:t>
      </w:r>
      <w:r w:rsidR="006F171A">
        <w:rPr>
          <w:sz w:val="24"/>
          <w:szCs w:val="24"/>
        </w:rPr>
        <w:t>pectinesterase</w:t>
      </w:r>
      <w:r>
        <w:rPr>
          <w:sz w:val="24"/>
          <w:szCs w:val="24"/>
        </w:rPr>
        <w:t>,</w:t>
      </w:r>
      <w:r w:rsidR="006F171A">
        <w:rPr>
          <w:sz w:val="24"/>
          <w:szCs w:val="24"/>
        </w:rPr>
        <w:t xml:space="preserve"> </w:t>
      </w:r>
      <w:r w:rsidR="003A583C" w:rsidRPr="003A583C">
        <w:rPr>
          <w:sz w:val="24"/>
          <w:szCs w:val="24"/>
        </w:rPr>
        <w:t>Bcin14g008</w:t>
      </w:r>
      <w:r w:rsidR="00533C2A">
        <w:rPr>
          <w:sz w:val="24"/>
          <w:szCs w:val="24"/>
        </w:rPr>
        <w:t>7</w:t>
      </w:r>
      <w:r w:rsidR="003A583C" w:rsidRPr="003A583C">
        <w:rPr>
          <w:sz w:val="24"/>
          <w:szCs w:val="24"/>
        </w:rPr>
        <w:t>0</w:t>
      </w:r>
      <w:r>
        <w:rPr>
          <w:sz w:val="24"/>
          <w:szCs w:val="24"/>
        </w:rPr>
        <w:t>;</w:t>
      </w:r>
      <w:r w:rsidR="006F171A">
        <w:rPr>
          <w:sz w:val="24"/>
          <w:szCs w:val="24"/>
        </w:rPr>
        <w:t xml:space="preserve"> protein kinase</w:t>
      </w:r>
      <w:r>
        <w:rPr>
          <w:sz w:val="24"/>
          <w:szCs w:val="24"/>
        </w:rPr>
        <w:t>,</w:t>
      </w:r>
      <w:r w:rsidR="006F171A">
        <w:rPr>
          <w:sz w:val="24"/>
          <w:szCs w:val="24"/>
        </w:rPr>
        <w:t xml:space="preserve"> </w:t>
      </w:r>
      <w:r w:rsidR="003A583C" w:rsidRPr="003A583C">
        <w:rPr>
          <w:sz w:val="24"/>
          <w:szCs w:val="24"/>
        </w:rPr>
        <w:t>Bcin15g04110 </w:t>
      </w:r>
      <w:r w:rsidR="006F171A">
        <w:rPr>
          <w:sz w:val="24"/>
          <w:szCs w:val="24"/>
        </w:rPr>
        <w:t xml:space="preserve">). </w:t>
      </w:r>
      <w:r w:rsidR="003A583C">
        <w:rPr>
          <w:sz w:val="24"/>
          <w:szCs w:val="24"/>
        </w:rPr>
        <w:t xml:space="preserve">Four of those </w:t>
      </w:r>
      <w:r w:rsidR="00533C2A">
        <w:rPr>
          <w:sz w:val="24"/>
          <w:szCs w:val="24"/>
        </w:rPr>
        <w:t>genes also represent significantly overrepresented functional annotation categories;</w:t>
      </w:r>
      <w:r w:rsidR="006F171A">
        <w:rPr>
          <w:sz w:val="24"/>
          <w:szCs w:val="24"/>
        </w:rPr>
        <w:t xml:space="preserve"> including</w:t>
      </w:r>
      <w:r w:rsidR="003A583C">
        <w:rPr>
          <w:sz w:val="24"/>
          <w:szCs w:val="24"/>
        </w:rPr>
        <w:t xml:space="preserve"> </w:t>
      </w:r>
      <w:proofErr w:type="spellStart"/>
      <w:r w:rsidR="003A583C">
        <w:rPr>
          <w:sz w:val="24"/>
          <w:szCs w:val="24"/>
        </w:rPr>
        <w:t>heterokaryon</w:t>
      </w:r>
      <w:proofErr w:type="spellEnd"/>
      <w:r w:rsidR="003A583C">
        <w:rPr>
          <w:sz w:val="24"/>
          <w:szCs w:val="24"/>
        </w:rPr>
        <w:t xml:space="preserve"> incompatibility, pectinesterase, peptidase dimerization, and protein kinase.</w:t>
      </w:r>
      <w:r>
        <w:rPr>
          <w:sz w:val="24"/>
          <w:szCs w:val="24"/>
        </w:rPr>
        <w:t xml:space="preserve"> While most of these genes have not been formally linked to pathogen virulence, </w:t>
      </w:r>
      <w:proofErr w:type="spellStart"/>
      <w:r>
        <w:rPr>
          <w:sz w:val="24"/>
          <w:szCs w:val="24"/>
        </w:rPr>
        <w:t>pectinesterase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The SNPs within the pectinesterase gene </w:t>
      </w:r>
      <w:r w:rsidR="00F73C6B">
        <w:rPr>
          <w:sz w:val="24"/>
          <w:szCs w:val="24"/>
        </w:rPr>
        <w:t xml:space="preserve">(BcT4_6001, Bcin14g00870) </w:t>
      </w:r>
      <w:r w:rsidR="00802A76">
        <w:rPr>
          <w:sz w:val="24"/>
          <w:szCs w:val="24"/>
        </w:rPr>
        <w:t xml:space="preserve">were only associated with at most </w:t>
      </w:r>
      <w:r w:rsidR="00223B11">
        <w:rPr>
          <w:sz w:val="24"/>
          <w:szCs w:val="24"/>
        </w:rPr>
        <w:t>11</w:t>
      </w:r>
      <w:r w:rsidR="00802A76">
        <w:rPr>
          <w:sz w:val="24"/>
          <w:szCs w:val="24"/>
        </w:rPr>
        <w:t xml:space="preserve"> tomato accessions while the gene itself is associated with altered virulence on all tomato accessions. 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w:t>
      </w:r>
      <w:r w:rsidR="00802A76">
        <w:rPr>
          <w:sz w:val="24"/>
          <w:szCs w:val="24"/>
        </w:rPr>
        <w:lastRenderedPageBreak/>
        <w:t xml:space="preserve">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B91AC0" w:rsidRDefault="00B91AC0"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B91AC0" w:rsidRDefault="00B91AC0"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B91AC0" w:rsidRDefault="00B91AC0"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B91AC0" w:rsidRDefault="00B91AC0"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Kdv/GAAAA3QAAAA8AAABkcnMvZG93bnJldi54bWxEj0FrwkAUhO8F/8PyhF5ENxWxNs0qRTB6&#10;6KUq5vrIviah2bdLdjXpv3eFQo/DzHzDZJvBtOJGnW8sK3iZJSCIS6sbrhScT7vpCoQPyBpby6Tg&#10;lzxs1qOnDFNte/6i2zFUIkLYp6igDsGlUvqyJoN+Zh1x9L5tZzBE2VVSd9hHuGnlPEmW0mDDcaFG&#10;R9uayp/j1Si4rN7a/NNxXrii30/yrV6YMij1PB4+3kEEGsJ/+K990ArmyesCHm/iE5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p2/8YAAADdAAAADwAAAAAAAAAAAAAA&#10;AACfAgAAZHJzL2Rvd25yZXYueG1sUEsFBgAAAAAEAAQA9wAAAJIDAAAAAA==&#10;">
                  <v:imagedata r:id="rId45" o:title="LDplot2.2V1.lg"/>
                </v:shape>
                <v:shape id="Picture 2075" o:spid="_x0000_s1057" type="#_x0000_t75" style="position:absolute;left:762;top:761;width:64008;height:42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jvvGAAAA3QAAAA8AAABkcnMvZG93bnJldi54bWxEj81qAjEUhfeFvkO4BXedpEpVRqNoQSjU&#10;RauiuLtMrpPByc0wiTr16ZtCocvD+fk403nnanGlNlSeNbxkCgRx4U3FpYbddvU8BhEissHaM2n4&#10;pgDz2ePDFHPjb/xF100sRRrhkKMGG2OTSxkKSw5D5hvi5J186zAm2ZbStHhL466WfaWG0mHFiWCx&#10;oTdLxXlzcQlyXO7XpQ9q6C9La+6Hz4/BaqF176lbTEBE6uJ/+K/9bjT01egVft+kJyB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mO+8YAAADdAAAADwAAAAAAAAAAAAAA&#10;AACfAgAAZHJzL2Rvd25yZXYueG1sUEsFBgAAAAAEAAQA9wAAAJIDAAAAAA==&#10;">
                  <v:imagedata r:id="rId46" o:title="Sl_LesionSize_trueMAF20_NA10_lowTR.gene01Chr2.2.ManhattanPlot"/>
                </v:shape>
                <v:shape id="TextBox 7" o:spid="_x0000_s1058" type="#_x0000_t202" style="position:absolute;left:13716;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MlPMUA&#10;AADdAAAADwAAAGRycy9kb3ducmV2LnhtbESPzWrDMBCE74G+g9hCb40U0+bHjRJC2kJuzd8DLNbG&#10;cm2tjKUkbp8+KhRyHGbmG2a+7F0jLtSFyrOG0VCBIC68qbjUcDx8Pk9BhIhssPFMGn4owHLxMJhj&#10;bvyVd3TZx1IkCIccNdgY21zKUFhyGIa+JU7eyXcOY5JdKU2H1wR3jcyUGkuHFacFiy2tLRX1/uw0&#10;TJX7qutZtg3u5Xf0atfv/qP91vrpsV+9gYjUx3v4v70xGjI1GcPfm/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yU8xQAAAN0AAAAPAAAAAAAAAAAAAAAAAJgCAABkcnMv&#10;ZG93bnJldi54bWxQSwUGAAAAAAQABAD1AAAAigMAAAAA&#10;" filled="f" stroked="f">
                  <v:textbox style="mso-fit-shape-to-text:t">
                    <w:txbxContent>
                      <w:p w14:paraId="7DC437B1" w14:textId="77777777" w:rsidR="00B91AC0" w:rsidRDefault="00B91AC0"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p8UA&#10;AADdAAAADwAAAGRycy9kb3ducmV2LnhtbESPzW7CMBCE75V4B2uRuBWbiBaaYhCiVOJWfvoAq3gb&#10;h8TrKHYh9OlrpEo9jmbmG81i1btGXKgLlWcNk7ECQVx4U3Gp4fP0/jgHESKywcYzabhRgNVy8LDA&#10;3PgrH+hyjKVIEA45arAxtrmUobDkMIx9S5y8L985jEl2pTQdXhPcNTJT6lk6rDgtWGxpY6moj99O&#10;w1y5j7p+yfbBTX8mT3bz5rftWevRsF+/gojUx//wX3tnNGRqNoP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4CnxQAAAN0AAAAPAAAAAAAAAAAAAAAAAJgCAABkcnMv&#10;ZG93bnJldi54bWxQSwUGAAAAAAQABAD1AAAAigMAAAAA&#10;" filled="f" stroked="f">
                  <v:textbox style="mso-fit-shape-to-text:t">
                    <w:txbxContent>
                      <w:p w14:paraId="77DC8822" w14:textId="77777777" w:rsidR="00B91AC0" w:rsidRDefault="00B91AC0"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U1cIA&#10;AADdAAAADwAAAGRycy9kb3ducmV2LnhtbERPS27CMBDdV+IO1iB1V2wiaCHFIARFYldKe4BRPMRp&#10;4nEUGwicHi8qdfn0/otV7xpxoS5UnjWMRwoEceFNxaWGn+/dywxEiMgGG8+k4UYBVsvB0wJz46/8&#10;RZdjLEUK4ZCjBhtjm0sZCksOw8i3xIk7+c5hTLArpenwmsJdIzOlXqXDilODxZY2lor6eHYaZsp9&#10;1vU8OwQ3uY+ndrP1H+2v1s/Dfv0OIlIf/8V/7r3RkKm3NDe9S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8BTVwgAAAN0AAAAPAAAAAAAAAAAAAAAAAJgCAABkcnMvZG93&#10;bnJldi54bWxQSwUGAAAAAAQABAD1AAAAhwMAAAAA&#10;" filled="f" stroked="f">
                  <v:textbox style="mso-fit-shape-to-text:t">
                    <w:txbxContent>
                      <w:p w14:paraId="0152C1B0" w14:textId="77777777" w:rsidR="00B91AC0" w:rsidRDefault="00B91AC0"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xTsUA&#10;AADdAAAADwAAAGRycy9kb3ducmV2LnhtbESPzW7CMBCE75X6DtYicSs2ES0QMKiiVOqt/D3AKl7i&#10;kHgdxS6EPn1dqVKPo5n5RrNc964RV+pC5VnDeKRAEBfeVFxqOB3fn2YgQkQ22HgmDXcKsF49Piwx&#10;N/7Ge7oeYikShEOOGmyMbS5lKCw5DCPfEifv7DuHMcmulKbDW4K7RmZKvUiHFacFiy1tLBX14ctp&#10;mCn3WdfzbBfc5Hv8bDdvfttetB4O+tcFiEh9/A//tT+MhkxN5/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LFOxQAAAN0AAAAPAAAAAAAAAAAAAAAAAJgCAABkcnMv&#10;ZG93bnJldi54bWxQSwUGAAAAAAQABAD1AAAAigMAAAAA&#10;" filled="f" stroked="f">
                  <v:textbox style="mso-fit-shape-to-text:t">
                    <w:txbxContent>
                      <w:p w14:paraId="64C85900" w14:textId="77777777" w:rsidR="00B91AC0" w:rsidRDefault="00B91AC0"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paYccAAADdAAAADwAAAGRycy9kb3ducmV2LnhtbESPT2vCQBTE7wW/w/KEXkrdqPiH1FVC&#10;oVBPxcTen9lnEpp9G3e3Ju2n7xYEj8PM/IbZ7AbTiis531hWMJ0kIIhLqxuuFByLt+c1CB+QNbaW&#10;ScEPedhtRw8bTLXt+UDXPFQiQtinqKAOoUul9GVNBv3EdsTRO1tnMETpKqkd9hFuWjlLkqU02HBc&#10;qLGj15rKr/zbKGgvv6uF/zjuh9OTK/osz06fh0qpx/GQvYAINIR7+NZ+1wrmyWoG/2/iE5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alphxwAAAN0AAAAPAAAAAAAA&#10;AAAAAAAAAKECAABkcnMvZG93bnJldi54bWxQSwUGAAAAAAQABAD5AAAAlQM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nTu8YAAADdAAAADwAAAGRycy9kb3ducmV2LnhtbESPwW7CMBBE70j9B2uRegM7TaEo4KCq&#10;KqiHXAj9gCVekoh4HcUupP36ulIljqOZeaPZbEfbiSsNvnWsIZkrEMSVMy3XGj6Pu9kKhA/IBjvH&#10;pOGbPGzzh8kGM+NufKBrGWoRIewz1NCE0GdS+qohi37ueuLond1gMUQ51NIMeItw28knpZbSYstx&#10;ocGe3hqqLuWX1dCXp0VVKKPCftfWP8l7sU+fC60fp+PrGkSgMdzD/+0PoyFVLyn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07vGAAAA3QAAAA8AAAAAAAAA&#10;AAAAAAAAoQIAAGRycy9kb3ducmV2LnhtbFBLBQYAAAAABAAEAPkAAACUAwAAAAA=&#10;" strokecolor="#31849b [2408]">
                  <v:stroke endarrow="open"/>
                </v:shape>
                <v:shape id="TextBox 9" o:spid="_x0000_s1064"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jcgA&#10;AADdAAAADwAAAGRycy9kb3ducmV2LnhtbESPS2vDMBCE74X8B7GF3hq5j6TGsRJKQh+ngp1A8G1j&#10;bWwTa2UkNXH766tCocdhZr5h8tVoenEm5zvLCu6mCQji2uqOGwW77cttCsIHZI29ZVLwRR5Wy8lV&#10;jpm2Fy7oXIZGRAj7DBW0IQyZlL5uyaCf2oE4ekfrDIYoXSO1w0uEm17eJ8lcGuw4LrQ40Lql+lR+&#10;GgWvH9uqKPebKhzcvEjT79nOv82UurkenxcgAo3hP/zXftcKHpKnR/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z6NyAAAAN0AAAAPAAAAAAAAAAAAAAAAAJgCAABk&#10;cnMvZG93bnJldi54bWxQSwUGAAAAAAQABAD1AAAAjQMAAAAA&#10;" filled="f" stroked="f">
                  <v:textbox style="mso-fit-shape-to-text:t" inset="4.23317mm,2.11658mm,4.23317mm,2.11658mm">
                    <w:txbxContent>
                      <w:p w14:paraId="4C69593D"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0" o:spid="_x0000_s1065" type="#_x0000_t202" style="position:absolute;left:96;top:41169;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ubFscA&#10;AADdAAAADwAAAGRycy9kb3ducmV2LnhtbESPQWvCQBSE74X+h+UVeqsbLbEhukqptPVUSBTE2zP7&#10;TILZt2F3q2l/fVcQehxm5htmvhxMJ87kfGtZwXiUgCCurG65VrDdvD9lIHxA1thZJgU/5GG5uL+b&#10;Y67thQs6l6EWEcI+RwVNCH0upa8aMuhHtieO3tE6gyFKV0vt8BLhppOTJJlKgy3HhQZ7emuoOpXf&#10;RsHH12ZflLvVPhzctMiy33TrP1OlHh+G1xmIQEP4D9/aa63gOXlJ4fo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bmxbHAAAA3QAAAA8AAAAAAAAAAAAAAAAAmAIAAGRy&#10;cy9kb3ducmV2LnhtbFBLBQYAAAAABAAEAPUAAACMAwAAAAA=&#10;" filled="f" stroked="f">
                  <v:textbox style="mso-fit-shape-to-text:t" inset="4.23317mm,2.11658mm,4.23317mm,2.11658mm">
                    <w:txbxContent>
                      <w:p w14:paraId="62077A39"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proofErr w:type="gramStart"/>
      <w:r w:rsidRPr="00737D47">
        <w:rPr>
          <w:b/>
          <w:sz w:val="24"/>
          <w:szCs w:val="24"/>
        </w:rPr>
        <w:lastRenderedPageBreak/>
        <w:t>F</w:t>
      </w:r>
      <w:r>
        <w:rPr>
          <w:b/>
          <w:sz w:val="24"/>
          <w:szCs w:val="24"/>
        </w:rPr>
        <w:t>igure 6</w:t>
      </w:r>
      <w:r w:rsidRPr="00737D47">
        <w:rPr>
          <w:b/>
          <w:sz w:val="24"/>
          <w:szCs w:val="24"/>
        </w:rPr>
        <w:t>.</w:t>
      </w:r>
      <w:proofErr w:type="gramEnd"/>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77777777"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7">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9DGAAAA3QAAAA8AAABkcnMvZG93bnJldi54bWxEj0FrwkAUhO9C/8PyCt50k0pria4iglA8&#10;lNS2nh/Z12xs9m3MrjHtr3cFweMwM98w82Vva9FR6yvHCtJxAoK4cLriUsHX52b0CsIHZI21Y1Lw&#10;Rx6Wi4fBHDPtzvxB3S6UIkLYZ6jAhNBkUvrCkEU/dg1x9H5cazFE2ZZSt3iOcFvLpyR5kRYrjgsG&#10;G1obKn53J6tA7qtue8w35jvN86Mzh8P7c/qv1PCxX81ABOrDPXxrv2kFk2Q6heub+ATk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z/0MYAAADdAAAADwAAAAAAAAAAAAAA&#10;AACfAgAAZHJzL2Rvd25yZXYueG1sUEsFBgAAAAAEAAQA9wAAAJIDAAAAAA==&#10;" fillcolor="#4f81bd [3204]" strokecolor="black [3213]">
                  <v:imagedata r:id="rId51" o:title="" croptop="8383f" cropbottom="7584f" cropleft="10517f" cropright="7482f"/>
                </v:shape>
                <v:shape id="Picture 3078" o:spid="_x0000_s1068" type="#_x0000_t75" style="position:absolute;top:50441;width:33832;height:40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b4jEAAAA3QAAAA8AAABkcnMvZG93bnJldi54bWxET8tqwkAU3Rf8h+EWutOJLcQmzURsi+Kj&#10;CNV2f8ncJsHMnZAZY/x7ZyF0eTjvbD6YRvTUudqygukkAkFcWF1zqeDnuBy/gnAeWWNjmRRcycE8&#10;Hz1kmGp74W/qD74UIYRdigoq79tUSldUZNBNbEscuD/bGfQBdqXUHV5CuGnkcxTF0mDNoaHClj4q&#10;Kk6Hs1FwnL7PtsnnYpXsN7t+//UbnxOOlXp6HBZvIDwN/l98d6+1gpdoFuaGN+EJ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ib4jEAAAA3QAAAA8AAAAAAAAAAAAAAAAA&#10;nwIAAGRycy9kb3ducmV2LnhtbFBLBQYAAAAABAAEAPcAAACQAwAAAAA=&#10;">
                  <v:imagedata r:id="rId52" o:title="Venn_SNPs_10NA_numbered" croptop="3186f" cropbottom="2717f" cropleft="11150f" cropright="4125f"/>
                </v:shape>
                <v:shape id="Picture 3079" o:spid="_x0000_s1069" type="#_x0000_t75" style="position:absolute;top:1292;width:68580;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0EnGAAAA3QAAAA8AAABkcnMvZG93bnJldi54bWxEj9FqAjEURN8L/kO4gm+aVLHarVGkKO1L&#10;KVU/4LK57m53c7NN4rr+fVMQ+jjMzBlmteltIzryoXKs4XGiQBDnzlRcaDgd9+MliBCRDTaOScON&#10;AmzWg4cVZsZd+Yu6QyxEgnDIUEMZY5tJGfKSLIaJa4mTd3beYkzSF9J4vCa4beRUqSdpseK0UGJL&#10;ryXl9eFiNezejvPzj2prhbmvZ9/z7uN0+9R6NOy3LyAi9fE/fG+/Gw0ztXiGvzfp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vQScYAAADdAAAADwAAAAAAAAAAAAAA&#10;AACfAgAAZHJzL2Rvd25yZXYueG1sUEsFBgAAAAAEAAQA9wAAAJIDAAAAAA==&#10;">
                  <v:imagedata r:id="rId53" o:title="FigR8_SlBc_trueMAF20_10NA_domest.ManhattanPlot"/>
                </v:shape>
                <v:shape id="TextBox 4" o:spid="_x0000_s1070" type="#_x0000_t202" style="position:absolute;left:233;width:298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uosUA&#10;AADdAAAADwAAAGRycy9kb3ducmV2LnhtbESPzW7CMBCE75V4B2uRuBUbaFGaYhCiVOJWfvoAq3gb&#10;h8TrKHYh9OlrpEo9jmbmG81i1btGXKgLlWcNk7ECQVx4U3Gp4fP0/piBCBHZYOOZNNwowGo5eFhg&#10;bvyVD3Q5xlIkCIccNdgY21zKUFhyGMa+JU7el+8cxiS7UpoOrwnuGjlVai4dVpwWLLa0sVTUx2+n&#10;IVPuo65fpvvgnn4mz3bz5rftWevRsF+/gojUx//wX3tnNMxUNof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a6ixQAAAN0AAAAPAAAAAAAAAAAAAAAAAJgCAABkcnMv&#10;ZG93bnJldi54bWxQSwUGAAAAAAQABAD1AAAAigMAAAAA&#10;" filled="f" stroked="f">
                  <v:textbox style="mso-fit-shape-to-text:t">
                    <w:txbxContent>
                      <w:p w14:paraId="24301D3F"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6" o:spid="_x0000_s1071" type="#_x0000_t202" style="position:absolute;top:48671;width:3080;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ELOcYA&#10;AADdAAAADwAAAGRycy9kb3ducmV2LnhtbESPUU/CMBSF3034D80l8c21IOicFGJQEt5Q9AfcrNd1&#10;br1d1gqDX09JTHw8Oed8J2exGlwrDtSH2rOGSaZAEJfe1Fxp+Prc3OUgQkQ22HomDScKsFqObhZY&#10;GH/kDzrsYyUShEOBGmyMXSFlKC05DJnviJP37XuHMcm+kqbHY4K7Vk6VepAOa04LFjtaWyqb/a/T&#10;kCu3a5qn6Xtws/Nkbtev/q370fp2PLw8g4g0xP/wX3trNNyr/BGub9IT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ELOcYAAADdAAAADwAAAAAAAAAAAAAAAACYAgAAZHJz&#10;L2Rvd25yZXYueG1sUEsFBgAAAAAEAAQA9QAAAIsDAAAAAA==&#10;" filled="f" stroked="f">
                  <v:textbox style="mso-fit-shape-to-text:t">
                    <w:txbxContent>
                      <w:p w14:paraId="519BAD31"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TextBox 7" o:spid="_x0000_s1072" type="#_x0000_t202" style="position:absolute;left:34325;top:48858;width:2808;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fS8IA&#10;AADdAAAADwAAAGRycy9kb3ducmV2LnhtbERP3U7CMBS+J+EdmkPiHbSgmDEphKAm3oHTBzhZD+vc&#10;erqsBaZPby9IuPzy/a+3g2vFhfpQe9YwnykQxKU3NVcavr/epxmIEJENtp5Jwy8F2G7GozXmxl/5&#10;ky5FrEQK4ZCjBhtjl0sZSksOw8x3xIk7+d5hTLCvpOnxmsJdKxdKPUuHNacGix3tLZVNcXYaMuUO&#10;TbNaHIN7+psv7f7Vv3U/Wj9Mht0LiEhDvItv7g+j4VFlaW56k5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9LwgAAAN0AAAAPAAAAAAAAAAAAAAAAAJgCAABkcnMvZG93&#10;bnJldi54bWxQSwUGAAAAAAQABAD1AAAAhwMAAAAA&#10;" filled="f" stroked="f">
                  <v:textbox style="mso-fit-shape-to-text:t">
                    <w:txbxContent>
                      <w:p w14:paraId="07F3ED63" w14:textId="77777777" w:rsidR="00B91AC0" w:rsidRDefault="00B91AC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Picture 3089" o:spid="_x0000_s1073" type="#_x0000_t75" style="position:absolute;left:54784;top:34110;width:12509;height: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klZ7JAAAA3QAAAA8AAABkcnMvZG93bnJldi54bWxEj0FLw0AUhO+F/oflFbyI2WipxrTbIoIi&#10;SNG2GuztkX3Nhmbfhuy2jf/eLQg9DjPzDTNb9LYRR+p87VjBbZKCIC6drrlS8LV5uclA+ICssXFM&#10;Cn7Jw2I+HMww1+7EKzquQyUihH2OCkwIbS6lLw1Z9IlriaO3c53FEGVXSd3hKcJtI+/S9F5arDku&#10;GGzp2VC5Xx+sAtpe/3y8m8/VctMUy++sKiYP8lWpq1H/NAURqA+X8H/7TSsYp9kjnN/EJy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2SVnskAAADdAAAADwAAAAAAAAAA&#10;AAAAAACfAgAAZHJzL2Rvd25yZXYueG1sUEsFBgAAAAAEAAQA9wAAAJUDAAAAAA==&#10;">
                  <v:imagedata r:id="rId54"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proofErr w:type="gramStart"/>
      <w:r>
        <w:rPr>
          <w:b/>
          <w:sz w:val="24"/>
          <w:szCs w:val="24"/>
        </w:rPr>
        <w:lastRenderedPageBreak/>
        <w:t>Figure 7</w:t>
      </w:r>
      <w:r w:rsidRPr="004E20FE">
        <w:rPr>
          <w:b/>
          <w:sz w:val="24"/>
          <w:szCs w:val="24"/>
        </w:rPr>
        <w:t>.</w:t>
      </w:r>
      <w:proofErr w:type="gramEnd"/>
      <w:r w:rsidRPr="004E20FE">
        <w:rPr>
          <w:b/>
          <w:sz w:val="24"/>
          <w:szCs w:val="24"/>
        </w:rPr>
        <w:t xml:space="preserve"> </w:t>
      </w:r>
      <w:proofErr w:type="gramStart"/>
      <w:r w:rsidRPr="004E20FE">
        <w:rPr>
          <w:b/>
          <w:sz w:val="24"/>
          <w:szCs w:val="24"/>
        </w:rPr>
        <w:t xml:space="preserve">GWA analysis of domestication sensitivity in </w:t>
      </w:r>
      <w:r w:rsidRPr="004E20FE">
        <w:rPr>
          <w:b/>
          <w:i/>
          <w:sz w:val="24"/>
          <w:szCs w:val="24"/>
        </w:rPr>
        <w:t>B. cinerea</w:t>
      </w:r>
      <w:r w:rsidRPr="004E20FE">
        <w:rPr>
          <w:b/>
          <w:sz w:val="24"/>
          <w:szCs w:val="24"/>
        </w:rPr>
        <w:t>.</w:t>
      </w:r>
      <w:bookmarkStart w:id="2" w:name="_GoBack"/>
      <w:bookmarkEnd w:id="2"/>
      <w:proofErr w:type="gramEnd"/>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451DC135" w:rsidR="00A765A1" w:rsidRDefault="00277283" w:rsidP="00A662C7">
      <w:pPr>
        <w:spacing w:line="480" w:lineRule="auto"/>
        <w:rPr>
          <w:sz w:val="24"/>
          <w:szCs w:val="24"/>
        </w:rPr>
      </w:pPr>
      <w:proofErr w:type="gramStart"/>
      <w:r>
        <w:rPr>
          <w:sz w:val="24"/>
          <w:szCs w:val="24"/>
        </w:rPr>
        <w:t>enrichment</w:t>
      </w:r>
      <w:proofErr w:type="gramEnd"/>
      <w:r>
        <w:rPr>
          <w:sz w:val="24"/>
          <w:szCs w:val="24"/>
        </w:rPr>
        <w:t xml:space="preserve">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r>
        <w:rPr>
          <w:sz w:val="24"/>
          <w:szCs w:val="24"/>
        </w:rPr>
        <w:t>)</w:t>
      </w:r>
      <w:r w:rsidR="00FD2B5C">
        <w:rPr>
          <w:sz w:val="24"/>
          <w:szCs w:val="24"/>
        </w:rPr>
        <w:t xml:space="preserve"> when compared to the whole-genome annotation</w:t>
      </w:r>
      <w:r>
        <w:rPr>
          <w:sz w:val="24"/>
          <w:szCs w:val="24"/>
        </w:rPr>
        <w:t xml:space="preserve">.  </w:t>
      </w:r>
      <w:r w:rsidR="00030F30">
        <w:rPr>
          <w:sz w:val="24"/>
          <w:szCs w:val="24"/>
        </w:rPr>
        <w:t xml:space="preserve">Of the 22 </w:t>
      </w:r>
      <w:r w:rsidR="00FD2B5C">
        <w:rPr>
          <w:sz w:val="24"/>
          <w:szCs w:val="24"/>
        </w:rPr>
        <w:t xml:space="preserve">functions overrepresented for domestication </w:t>
      </w:r>
      <w:r w:rsidR="00CB39BA">
        <w:rPr>
          <w:sz w:val="24"/>
          <w:szCs w:val="24"/>
        </w:rPr>
        <w:t xml:space="preserve">virulence </w:t>
      </w:r>
      <w:r w:rsidR="00030F30">
        <w:rPr>
          <w:sz w:val="24"/>
          <w:szCs w:val="24"/>
        </w:rPr>
        <w:t xml:space="preserve">traits, eight are </w:t>
      </w:r>
      <w:r w:rsidR="00276B35">
        <w:rPr>
          <w:sz w:val="24"/>
          <w:szCs w:val="24"/>
        </w:rPr>
        <w:t xml:space="preserve">enzymes and two </w:t>
      </w:r>
      <w:r w:rsidR="00030F30">
        <w:rPr>
          <w:sz w:val="24"/>
          <w:szCs w:val="24"/>
        </w:rPr>
        <w:t xml:space="preserve">are </w:t>
      </w:r>
      <w:r w:rsidR="00722316">
        <w:rPr>
          <w:sz w:val="24"/>
          <w:szCs w:val="24"/>
        </w:rPr>
        <w:t>transporters (Table S</w:t>
      </w:r>
      <w:r w:rsidR="00207B28">
        <w:rPr>
          <w:sz w:val="24"/>
          <w:szCs w:val="24"/>
        </w:rPr>
        <w:t>3</w:t>
      </w:r>
      <w:r w:rsidR="00276B35">
        <w:rPr>
          <w:sz w:val="24"/>
          <w:szCs w:val="24"/>
        </w:rPr>
        <w:t xml:space="preserve">). </w:t>
      </w:r>
      <w:r w:rsidR="00483511">
        <w:rPr>
          <w:sz w:val="24"/>
          <w:szCs w:val="24"/>
        </w:rPr>
        <w:t xml:space="preserve">Eight </w:t>
      </w:r>
      <w:r w:rsidR="00030F30">
        <w:rPr>
          <w:sz w:val="24"/>
          <w:szCs w:val="24"/>
        </w:rPr>
        <w:t>gene functions</w:t>
      </w:r>
      <w:r w:rsidR="00276B35">
        <w:rPr>
          <w:sz w:val="24"/>
          <w:szCs w:val="24"/>
        </w:rPr>
        <w:t xml:space="preserve"> are uniquely overrepresen</w:t>
      </w:r>
      <w:r w:rsidR="00FD2B5C">
        <w:rPr>
          <w:sz w:val="24"/>
          <w:szCs w:val="24"/>
        </w:rPr>
        <w:t xml:space="preserve">ted in </w:t>
      </w:r>
      <w:r w:rsidR="00FD2B5C" w:rsidRPr="00276B35">
        <w:rPr>
          <w:i/>
          <w:sz w:val="24"/>
          <w:szCs w:val="24"/>
        </w:rPr>
        <w:t>B. cinerea</w:t>
      </w:r>
      <w:r w:rsidR="00FD2B5C">
        <w:rPr>
          <w:sz w:val="24"/>
          <w:szCs w:val="24"/>
        </w:rPr>
        <w:t xml:space="preserve"> growth on wi</w:t>
      </w:r>
      <w:r w:rsidR="00483511">
        <w:rPr>
          <w:sz w:val="24"/>
          <w:szCs w:val="24"/>
        </w:rPr>
        <w:t xml:space="preserve">ld tomato genotypes, and </w:t>
      </w:r>
      <w:r w:rsidR="003F1CAD">
        <w:rPr>
          <w:sz w:val="24"/>
          <w:szCs w:val="24"/>
        </w:rPr>
        <w:t>eight</w:t>
      </w:r>
      <w:r w:rsidR="00FD2B5C">
        <w:rPr>
          <w:sz w:val="24"/>
          <w:szCs w:val="24"/>
        </w:rPr>
        <w:t xml:space="preserve"> functions are overrepresented only for domestication-sensitivity genes</w:t>
      </w:r>
      <w:r w:rsidR="00483511">
        <w:rPr>
          <w:sz w:val="24"/>
          <w:szCs w:val="24"/>
        </w:rPr>
        <w:t>.</w:t>
      </w:r>
      <w:r w:rsidR="001F2695">
        <w:rPr>
          <w:sz w:val="24"/>
          <w:szCs w:val="24"/>
        </w:rPr>
        <w:t xml:space="preserve">  </w:t>
      </w:r>
      <w:r w:rsidR="00483511">
        <w:rPr>
          <w:sz w:val="24"/>
          <w:szCs w:val="24"/>
        </w:rPr>
        <w:t>Amo</w:t>
      </w:r>
      <w:r w:rsidR="003F1CAD">
        <w:rPr>
          <w:sz w:val="24"/>
          <w:szCs w:val="24"/>
        </w:rPr>
        <w:t xml:space="preserve">ng the </w:t>
      </w:r>
      <w:r w:rsidR="00CB39BA">
        <w:rPr>
          <w:sz w:val="24"/>
          <w:szCs w:val="24"/>
        </w:rPr>
        <w:t xml:space="preserve">eight </w:t>
      </w:r>
      <w:r w:rsidR="00024937">
        <w:rPr>
          <w:sz w:val="24"/>
          <w:szCs w:val="24"/>
        </w:rPr>
        <w:t>gene functions</w:t>
      </w:r>
      <w:r w:rsidR="00CB39BA">
        <w:rPr>
          <w:sz w:val="24"/>
          <w:szCs w:val="24"/>
        </w:rPr>
        <w:t xml:space="preserve"> associated specifically to domestication-</w:t>
      </w:r>
      <w:r w:rsidR="003F1CAD">
        <w:rPr>
          <w:sz w:val="24"/>
          <w:szCs w:val="24"/>
        </w:rPr>
        <w:t xml:space="preserve">sensitivity is </w:t>
      </w:r>
      <w:proofErr w:type="spellStart"/>
      <w:r w:rsidR="00483511">
        <w:rPr>
          <w:sz w:val="24"/>
          <w:szCs w:val="24"/>
        </w:rPr>
        <w:t>indoleamine</w:t>
      </w:r>
      <w:proofErr w:type="spellEnd"/>
      <w:r w:rsidR="00802A76">
        <w:rPr>
          <w:sz w:val="24"/>
          <w:szCs w:val="24"/>
        </w:rPr>
        <w:t xml:space="preserve"> 2,3-dioxygenase</w:t>
      </w:r>
      <w:r w:rsidR="00483511">
        <w:rPr>
          <w:sz w:val="24"/>
          <w:szCs w:val="24"/>
        </w:rPr>
        <w:t xml:space="preserve">, which </w:t>
      </w:r>
      <w:r w:rsidR="00024937">
        <w:rPr>
          <w:sz w:val="24"/>
          <w:szCs w:val="24"/>
        </w:rPr>
        <w:t>converts</w:t>
      </w:r>
      <w:r w:rsidR="00802A76">
        <w:rPr>
          <w:sz w:val="24"/>
          <w:szCs w:val="24"/>
        </w:rPr>
        <w:t xml:space="preserve"> </w:t>
      </w:r>
      <w:r w:rsidR="00483511">
        <w:rPr>
          <w:sz w:val="24"/>
          <w:szCs w:val="24"/>
        </w:rPr>
        <w:t xml:space="preserve">tryptophan </w:t>
      </w:r>
      <w:r w:rsidR="00802A76">
        <w:rPr>
          <w:sz w:val="24"/>
          <w:szCs w:val="24"/>
        </w:rPr>
        <w:t>to N-</w:t>
      </w:r>
      <w:proofErr w:type="spellStart"/>
      <w:r w:rsidR="00802A76">
        <w:rPr>
          <w:sz w:val="24"/>
          <w:szCs w:val="24"/>
        </w:rPr>
        <w:t>formylkyneureine</w:t>
      </w:r>
      <w:proofErr w:type="spellEnd"/>
      <w:r w:rsidR="00802A76">
        <w:rPr>
          <w:sz w:val="24"/>
          <w:szCs w:val="24"/>
        </w:rPr>
        <w:t xml:space="preserve"> and has been linked to altered immune responses in a number of systems </w: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 </w:instrText>
      </w:r>
      <w:r w:rsidR="008869A9">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810DC">
        <w:rPr>
          <w:sz w:val="24"/>
          <w:szCs w:val="24"/>
        </w:rPr>
      </w:r>
      <w:r w:rsidR="009810DC">
        <w:rPr>
          <w:sz w:val="24"/>
          <w:szCs w:val="24"/>
        </w:rPr>
        <w:fldChar w:fldCharType="separate"/>
      </w:r>
      <w:r w:rsidR="009810DC">
        <w:rPr>
          <w:noProof/>
          <w:sz w:val="24"/>
          <w:szCs w:val="24"/>
        </w:rPr>
        <w:t>(Uyttenhove, Pilotte et al. 2003, Chen, Liang et al. 2008, Camañes, Scalschi et al. 2015)</w:t>
      </w:r>
      <w:r w:rsidR="009810DC">
        <w:rPr>
          <w:sz w:val="24"/>
          <w:szCs w:val="24"/>
        </w:rPr>
        <w:fldChar w:fldCharType="end"/>
      </w:r>
      <w:r w:rsidR="00802A76">
        <w:rPr>
          <w:sz w:val="24"/>
          <w:szCs w:val="24"/>
        </w:rPr>
        <w:t xml:space="preserve">. </w:t>
      </w:r>
      <w:r w:rsidR="00CB39BA">
        <w:rPr>
          <w:sz w:val="24"/>
          <w:szCs w:val="24"/>
        </w:rPr>
        <w:t>The only other known function is a</w:t>
      </w:r>
      <w:r w:rsidR="003F1CAD">
        <w:rPr>
          <w:sz w:val="24"/>
          <w:szCs w:val="24"/>
        </w:rPr>
        <w:t xml:space="preserve"> phosphodiesterase</w:t>
      </w:r>
      <w:r w:rsidR="00CB39BA">
        <w:rPr>
          <w:sz w:val="24"/>
          <w:szCs w:val="24"/>
        </w:rPr>
        <w:t xml:space="preserve"> related to BcPde2</w:t>
      </w:r>
      <w:r w:rsidR="003F1CAD">
        <w:rPr>
          <w:sz w:val="24"/>
          <w:szCs w:val="24"/>
        </w:rPr>
        <w:t xml:space="preserve">, a </w:t>
      </w:r>
      <w:r w:rsidR="00CB39BA">
        <w:rPr>
          <w:sz w:val="24"/>
          <w:szCs w:val="24"/>
        </w:rPr>
        <w:t xml:space="preserve">gene </w:t>
      </w:r>
      <w:r w:rsidR="003F1CAD">
        <w:rPr>
          <w:sz w:val="24"/>
          <w:szCs w:val="24"/>
        </w:rPr>
        <w:t xml:space="preserve">that has previously been associated with </w:t>
      </w:r>
      <w:r w:rsidR="003F1CAD" w:rsidRPr="003F1CAD">
        <w:rPr>
          <w:i/>
          <w:sz w:val="24"/>
          <w:szCs w:val="24"/>
        </w:rPr>
        <w:t>B. cinerea</w:t>
      </w:r>
      <w:r w:rsidR="003F1CAD">
        <w:rPr>
          <w:sz w:val="24"/>
          <w:szCs w:val="24"/>
        </w:rPr>
        <w:t xml:space="preserve"> virulence through the </w:t>
      </w:r>
      <w:proofErr w:type="spellStart"/>
      <w:r w:rsidR="003F1CAD">
        <w:rPr>
          <w:sz w:val="24"/>
          <w:szCs w:val="24"/>
        </w:rPr>
        <w:t>cAMP</w:t>
      </w:r>
      <w:proofErr w:type="spellEnd"/>
      <w:r w:rsidR="003F1CAD">
        <w:rPr>
          <w:sz w:val="24"/>
          <w:szCs w:val="24"/>
        </w:rPr>
        <w:t xml:space="preserve"> signaling pathway </w:t>
      </w:r>
      <w:r w:rsidR="007F3EED">
        <w:rPr>
          <w:sz w:val="24"/>
          <w:szCs w:val="24"/>
        </w:rPr>
        <w:fldChar w:fldCharType="begin"/>
      </w:r>
      <w:r w:rsidR="007F3EED">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instrText>
      </w:r>
      <w:r w:rsidR="007F3EED">
        <w:rPr>
          <w:sz w:val="24"/>
          <w:szCs w:val="24"/>
        </w:rPr>
        <w:fldChar w:fldCharType="separate"/>
      </w:r>
      <w:r w:rsidR="007F3EED">
        <w:rPr>
          <w:noProof/>
          <w:sz w:val="24"/>
          <w:szCs w:val="24"/>
        </w:rPr>
        <w:t>(Harren, Brandhoff et al. 2013)</w:t>
      </w:r>
      <w:r w:rsidR="007F3EED">
        <w:rPr>
          <w:sz w:val="24"/>
          <w:szCs w:val="24"/>
        </w:rPr>
        <w:fldChar w:fldCharType="end"/>
      </w:r>
      <w:r w:rsidR="00483511">
        <w:rPr>
          <w:sz w:val="24"/>
          <w:szCs w:val="24"/>
        </w:rPr>
        <w:t xml:space="preserve">. </w:t>
      </w:r>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lastRenderedPageBreak/>
        <w:t>DISCUSSION</w:t>
      </w:r>
    </w:p>
    <w:p w14:paraId="351881EF" w14:textId="77777777" w:rsidR="002504BF" w:rsidRDefault="002504BF" w:rsidP="00587041">
      <w:pPr>
        <w:rPr>
          <w:sz w:val="24"/>
          <w:szCs w:val="24"/>
        </w:rPr>
      </w:pPr>
    </w:p>
    <w:p w14:paraId="50B928FA" w14:textId="6D180C9A" w:rsidR="00082C15"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 xml:space="preserve">GWA mapping </w:t>
      </w:r>
      <w:r w:rsidR="00686E9E">
        <w:rPr>
          <w:sz w:val="24"/>
          <w:szCs w:val="24"/>
        </w:rPr>
        <w:lastRenderedPageBreak/>
        <w:t>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w:t>
      </w:r>
      <w:proofErr w:type="spellStart"/>
      <w:r>
        <w:rPr>
          <w:sz w:val="24"/>
          <w:szCs w:val="24"/>
        </w:rPr>
        <w:t>biotrophic</w:t>
      </w:r>
      <w:proofErr w:type="spellEnd"/>
      <w:r>
        <w:rPr>
          <w:sz w:val="24"/>
          <w:szCs w:val="24"/>
        </w:rPr>
        <w:t xml:space="preserve">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 xml:space="preserve">(Tanksley and McCouch 1997, Doebley, Gaut et al. 2006, Hyten, Song et al. 2006, Chaudhary </w:t>
      </w:r>
      <w:r w:rsidR="009B208D">
        <w:rPr>
          <w:noProof/>
          <w:sz w:val="24"/>
          <w:szCs w:val="24"/>
        </w:rPr>
        <w:lastRenderedPageBreak/>
        <w:t>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w:t>
      </w:r>
      <w:r w:rsidR="00EA0F7A">
        <w:rPr>
          <w:sz w:val="24"/>
          <w:szCs w:val="24"/>
        </w:rPr>
        <w:lastRenderedPageBreak/>
        <w:t xml:space="preserve">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proofErr w:type="gramStart"/>
      <w:r w:rsidR="0062421C">
        <w:rPr>
          <w:i/>
          <w:sz w:val="24"/>
          <w:szCs w:val="24"/>
        </w:rPr>
        <w:t>cinerea</w:t>
      </w:r>
      <w:proofErr w:type="gramEnd"/>
      <w:r w:rsidR="0062421C">
        <w:rPr>
          <w:i/>
          <w:sz w:val="24"/>
          <w:szCs w:val="24"/>
        </w:rPr>
        <w:t xml:space="preserve">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7777777"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from throughout its native range (Peru, Ecuador) </w:t>
      </w:r>
      <w:r>
        <w:rPr>
          <w:sz w:val="24"/>
          <w:szCs w:val="24"/>
        </w:rPr>
        <w:t>and</w:t>
      </w:r>
      <w:r w:rsidRPr="000D6362">
        <w:rPr>
          <w:sz w:val="24"/>
          <w:szCs w:val="24"/>
        </w:rPr>
        <w:t xml:space="preserve"> 6 heritage and modern varieties of </w:t>
      </w:r>
      <w:r w:rsidRPr="008D768E">
        <w:rPr>
          <w:i/>
          <w:sz w:val="24"/>
          <w:szCs w:val="24"/>
        </w:rPr>
        <w:t>S. lycopersicum</w:t>
      </w:r>
      <w:r w:rsidRPr="000D6362">
        <w:rPr>
          <w:sz w:val="24"/>
          <w:szCs w:val="24"/>
        </w:rPr>
        <w:t xml:space="preserve">. We bulked all genotypes in long-day </w:t>
      </w:r>
      <w:proofErr w:type="gramStart"/>
      <w:r w:rsidRPr="000D6362">
        <w:rPr>
          <w:sz w:val="24"/>
          <w:szCs w:val="24"/>
        </w:rPr>
        <w:t>(16h photoperiod)</w:t>
      </w:r>
      <w:proofErr w:type="gramEnd"/>
      <w:r w:rsidRPr="000D6362">
        <w:rPr>
          <w:sz w:val="24"/>
          <w:szCs w:val="24"/>
        </w:rPr>
        <w:t xml:space="preserve">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Pr>
          <w:sz w:val="24"/>
          <w:szCs w:val="24"/>
        </w:rPr>
        <w:t xml:space="preserve">Plants were watered </w:t>
      </w:r>
      <w:r w:rsidRPr="000D6362">
        <w:rPr>
          <w:sz w:val="24"/>
          <w:szCs w:val="24"/>
        </w:rPr>
        <w:lastRenderedPageBreak/>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77777777"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77777777"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 xml:space="preserve">12h light, and propagated </w:t>
      </w:r>
      <w:r w:rsidRPr="00B6344E">
        <w:rPr>
          <w:sz w:val="24"/>
          <w:szCs w:val="24"/>
        </w:rPr>
        <w:lastRenderedPageBreak/>
        <w:t>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GWA mapping with the 91 isolates genotyped in this study, we utilized a total of </w:t>
      </w:r>
      <w:bookmarkStart w:id="3" w:name="OLE_LINK1"/>
      <w:bookmarkStart w:id="4" w:name="OLE_LINK2"/>
      <w:r>
        <w:rPr>
          <w:sz w:val="24"/>
          <w:szCs w:val="24"/>
        </w:rPr>
        <w:t xml:space="preserve">272,672 </w:t>
      </w:r>
      <w:bookmarkEnd w:id="3"/>
      <w:bookmarkEnd w:id="4"/>
      <w:r>
        <w:rPr>
          <w:sz w:val="24"/>
          <w:szCs w:val="24"/>
        </w:rPr>
        <w:t xml:space="preserve">SNPs with minor allele frequency (MAF) 0.20 or greater, and less than 10% missing calls across the isolates (SNP calls in at least 82/ 91 isolates). </w:t>
      </w:r>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77777777"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older)</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plates</w:t>
      </w:r>
      <w:r w:rsidRPr="000D6362">
        <w:rPr>
          <w:sz w:val="24"/>
          <w:szCs w:val="24"/>
        </w:rPr>
        <w:t xml:space="preserve">, and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r>
        <w:rPr>
          <w:sz w:val="24"/>
          <w:szCs w:val="24"/>
        </w:rPr>
        <w:t>4µ</w:t>
      </w:r>
      <w:r w:rsidRPr="000D6362">
        <w:rPr>
          <w:sz w:val="24"/>
          <w:szCs w:val="24"/>
        </w:rPr>
        <w:t xml:space="preserve">l droplets of </w:t>
      </w:r>
      <w:r>
        <w:rPr>
          <w:sz w:val="24"/>
          <w:szCs w:val="24"/>
        </w:rPr>
        <w:t xml:space="preserve">the diluted </w:t>
      </w:r>
      <w:r w:rsidRPr="000D6362">
        <w:rPr>
          <w:sz w:val="24"/>
          <w:szCs w:val="24"/>
        </w:rPr>
        <w:t xml:space="preserve">spore suspensions </w:t>
      </w:r>
      <w:r>
        <w:rPr>
          <w:sz w:val="24"/>
          <w:szCs w:val="24"/>
        </w:rPr>
        <w:t xml:space="preserve">were placed onto the detached leaflets </w:t>
      </w:r>
      <w:r w:rsidRPr="000D6362">
        <w:rPr>
          <w:sz w:val="24"/>
          <w:szCs w:val="24"/>
        </w:rPr>
        <w:t xml:space="preserve">at room temperature.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77777777"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77777777" w:rsidR="00D91DB6" w:rsidRDefault="00D91DB6" w:rsidP="00D91DB6">
      <w:pPr>
        <w:spacing w:line="480" w:lineRule="auto"/>
        <w:rPr>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S. lycopersicum</w:t>
      </w:r>
      <w:r>
        <w:rPr>
          <w:sz w:val="24"/>
          <w:szCs w:val="24"/>
        </w:rPr>
        <w:t xml:space="preserve"> or </w:t>
      </w:r>
      <w:r w:rsidRPr="006046FA">
        <w:rPr>
          <w:i/>
          <w:sz w:val="24"/>
          <w:szCs w:val="24"/>
        </w:rPr>
        <w:t>S. pimpinellifolium</w:t>
      </w:r>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w:t>
      </w:r>
      <w:r>
        <w:rPr>
          <w:sz w:val="24"/>
          <w:szCs w:val="24"/>
        </w:rPr>
        <w:lastRenderedPageBreak/>
        <w:t xml:space="preserve">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77777777" w:rsidR="00D91DB6" w:rsidRDefault="00D91DB6" w:rsidP="00D91DB6">
      <w:pPr>
        <w:spacing w:line="480" w:lineRule="auto"/>
        <w:ind w:firstLine="720"/>
        <w:rPr>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 </w:instrTex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using </w:t>
      </w:r>
      <w:proofErr w:type="spellStart"/>
      <w:r w:rsidRPr="00BF2068">
        <w:rPr>
          <w:rFonts w:cs="Arial"/>
          <w:color w:val="222222"/>
          <w:sz w:val="24"/>
          <w:szCs w:val="24"/>
          <w:shd w:val="clear" w:color="auto" w:fill="FFFFFF"/>
        </w:rPr>
        <w:t>SNPdat</w:t>
      </w:r>
      <w:proofErr w:type="spellEnd"/>
      <w:r w:rsidRPr="00BF2068">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(Doran and Creevey 2013)</w:t>
      </w:r>
      <w:r>
        <w:rPr>
          <w:rFonts w:cs="Arial"/>
          <w:color w:val="222222"/>
          <w:sz w:val="24"/>
          <w:szCs w:val="24"/>
          <w:shd w:val="clear" w:color="auto" w:fill="FFFFFF"/>
        </w:rPr>
        <w:fldChar w:fldCharType="end"/>
      </w:r>
      <w:r>
        <w:rPr>
          <w:rFonts w:cs="Arial"/>
          <w:color w:val="222222"/>
          <w:sz w:val="24"/>
          <w:szCs w:val="24"/>
          <w:shd w:val="clear" w:color="auto" w:fill="FFFFFF"/>
        </w:rPr>
        <w:t xml:space="preserve"> </w:t>
      </w:r>
      <w:r w:rsidRPr="00BF2068">
        <w:rPr>
          <w:rFonts w:cs="Arial"/>
          <w:color w:val="222222"/>
          <w:sz w:val="24"/>
          <w:szCs w:val="24"/>
          <w:shd w:val="clear" w:color="auto" w:fill="FFFFFF"/>
        </w:rPr>
        <w:t xml:space="preserve">with </w:t>
      </w:r>
      <w:r>
        <w:rPr>
          <w:rFonts w:cs="Arial"/>
          <w:color w:val="222222"/>
          <w:sz w:val="24"/>
          <w:szCs w:val="24"/>
          <w:shd w:val="clear" w:color="auto" w:fill="FFFFFF"/>
        </w:rPr>
        <w:t xml:space="preserve">gene </w:t>
      </w:r>
      <w:r>
        <w:rPr>
          <w:rFonts w:cs="Arial"/>
          <w:color w:val="222222"/>
          <w:sz w:val="24"/>
          <w:szCs w:val="24"/>
          <w:shd w:val="clear" w:color="auto" w:fill="FFFFFF"/>
        </w:rPr>
        <w:lastRenderedPageBreak/>
        <w:t>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5"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r>
        <w:rPr>
          <w:rFonts w:cs="Arial"/>
          <w:color w:val="222222"/>
          <w:sz w:val="24"/>
          <w:szCs w:val="24"/>
          <w:shd w:val="clear" w:color="auto" w:fill="FFFFFF"/>
        </w:rPr>
        <w:t xml:space="preserve">We used the program </w:t>
      </w:r>
      <w:proofErr w:type="spellStart"/>
      <w:r>
        <w:rPr>
          <w:rFonts w:cs="Arial"/>
          <w:color w:val="222222"/>
          <w:sz w:val="24"/>
          <w:szCs w:val="24"/>
          <w:shd w:val="clear" w:color="auto" w:fill="FFFFFF"/>
        </w:rPr>
        <w:t>InterProScan</w:t>
      </w:r>
      <w:proofErr w:type="spellEnd"/>
      <w:r>
        <w:rPr>
          <w:rFonts w:cs="Arial"/>
          <w:color w:val="222222"/>
          <w:sz w:val="24"/>
          <w:szCs w:val="24"/>
          <w:shd w:val="clear" w:color="auto" w:fill="FFFFFF"/>
        </w:rPr>
        <w:t xml:space="preserve"> within BLAST2GO for functional gene ontology (GO) annotation of the gene models (http://www.blast2go.com). </w:t>
      </w:r>
    </w:p>
    <w:p w14:paraId="75B803F6" w14:textId="77777777" w:rsidR="00D91DB6" w:rsidRDefault="00D91DB6" w:rsidP="00D91DB6">
      <w:pPr>
        <w:spacing w:line="480" w:lineRule="auto"/>
        <w:ind w:firstLine="720"/>
        <w:rPr>
          <w:sz w:val="24"/>
          <w:szCs w:val="24"/>
        </w:rPr>
      </w:pPr>
      <w:r w:rsidRPr="00CF0681">
        <w:rPr>
          <w:rFonts w:cs="Arial"/>
          <w:color w:val="222222"/>
          <w:sz w:val="24"/>
          <w:szCs w:val="24"/>
          <w:shd w:val="clear" w:color="auto" w:fill="FFFFFF"/>
        </w:rPr>
        <w:t xml:space="preserve"> </w:t>
      </w: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p>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9877A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29BB645F" w:rsidR="008869A9" w:rsidRPr="008869A9" w:rsidRDefault="008869A9" w:rsidP="009877A1">
      <w:pPr>
        <w:pStyle w:val="EndNoteBibliography"/>
        <w:ind w:left="720" w:hanging="720"/>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9877A1">
      <w:pPr>
        <w:pStyle w:val="EndNoteBibliography"/>
        <w:ind w:left="720" w:hanging="720"/>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9877A1">
      <w:pPr>
        <w:pStyle w:val="EndNoteBibliography"/>
        <w:ind w:left="720" w:hanging="720"/>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9877A1">
      <w:pPr>
        <w:pStyle w:val="EndNoteBibliography"/>
        <w:ind w:left="720" w:hanging="720"/>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9877A1">
      <w:pPr>
        <w:pStyle w:val="EndNoteBibliography"/>
        <w:ind w:left="720" w:hanging="720"/>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9877A1">
      <w:pPr>
        <w:pStyle w:val="EndNoteBibliography"/>
        <w:ind w:left="720" w:hanging="720"/>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9877A1">
      <w:pPr>
        <w:pStyle w:val="EndNoteBibliography"/>
        <w:ind w:left="720" w:hanging="720"/>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9877A1">
      <w:pPr>
        <w:pStyle w:val="EndNoteBibliography"/>
        <w:ind w:left="720" w:hanging="720"/>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9877A1">
      <w:pPr>
        <w:pStyle w:val="EndNoteBibliography"/>
        <w:ind w:left="720" w:hanging="720"/>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9877A1">
      <w:pPr>
        <w:pStyle w:val="EndNoteBibliography"/>
        <w:ind w:left="720" w:hanging="720"/>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9877A1">
      <w:pPr>
        <w:pStyle w:val="EndNoteBibliography"/>
        <w:ind w:left="720" w:hanging="720"/>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9877A1">
      <w:pPr>
        <w:pStyle w:val="EndNoteBibliography"/>
        <w:ind w:left="720" w:hanging="720"/>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9877A1">
      <w:pPr>
        <w:pStyle w:val="EndNoteBibliography"/>
        <w:ind w:left="720" w:hanging="720"/>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9877A1">
      <w:pPr>
        <w:pStyle w:val="EndNoteBibliography"/>
        <w:ind w:left="720" w:hanging="720"/>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9877A1">
      <w:pPr>
        <w:pStyle w:val="EndNoteBibliography"/>
        <w:ind w:left="720" w:hanging="720"/>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9877A1">
      <w:pPr>
        <w:pStyle w:val="EndNoteBibliography"/>
        <w:ind w:left="720" w:hanging="720"/>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9877A1">
      <w:pPr>
        <w:pStyle w:val="EndNoteBibliography"/>
        <w:ind w:left="720" w:hanging="720"/>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B358551" w14:textId="77777777" w:rsidR="008869A9" w:rsidRPr="008869A9" w:rsidRDefault="008869A9" w:rsidP="009877A1">
      <w:pPr>
        <w:pStyle w:val="EndNoteBibliography"/>
        <w:ind w:left="720" w:hanging="720"/>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9877A1">
      <w:pPr>
        <w:pStyle w:val="EndNoteBibliography"/>
        <w:ind w:left="720" w:hanging="720"/>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9877A1">
      <w:pPr>
        <w:pStyle w:val="EndNoteBibliography"/>
        <w:ind w:left="720" w:hanging="720"/>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9877A1">
      <w:pPr>
        <w:pStyle w:val="EndNoteBibliography"/>
        <w:ind w:left="720" w:hanging="720"/>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9877A1">
      <w:pPr>
        <w:pStyle w:val="EndNoteBibliography"/>
        <w:ind w:left="720" w:hanging="720"/>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9877A1">
      <w:pPr>
        <w:pStyle w:val="EndNoteBibliography"/>
        <w:ind w:left="720" w:hanging="720"/>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9877A1">
      <w:pPr>
        <w:pStyle w:val="EndNoteBibliography"/>
        <w:ind w:left="720" w:hanging="720"/>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9877A1">
      <w:pPr>
        <w:pStyle w:val="EndNoteBibliography"/>
        <w:ind w:left="720" w:hanging="720"/>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9877A1">
      <w:pPr>
        <w:pStyle w:val="EndNoteBibliography"/>
        <w:ind w:left="720" w:hanging="720"/>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9877A1">
      <w:pPr>
        <w:pStyle w:val="EndNoteBibliography"/>
        <w:ind w:left="720" w:hanging="720"/>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9877A1">
      <w:pPr>
        <w:pStyle w:val="EndNoteBibliography"/>
        <w:ind w:left="720" w:hanging="720"/>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9877A1">
      <w:pPr>
        <w:pStyle w:val="EndNoteBibliography"/>
        <w:ind w:left="720" w:hanging="720"/>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9877A1">
      <w:pPr>
        <w:pStyle w:val="EndNoteBibliography"/>
        <w:ind w:left="720" w:hanging="720"/>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9877A1">
      <w:pPr>
        <w:pStyle w:val="EndNoteBibliography"/>
        <w:ind w:left="720" w:hanging="720"/>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9877A1">
      <w:pPr>
        <w:pStyle w:val="EndNoteBibliography"/>
        <w:ind w:left="720" w:hanging="720"/>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9877A1">
      <w:pPr>
        <w:pStyle w:val="EndNoteBibliography"/>
        <w:ind w:left="720" w:hanging="720"/>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9877A1">
      <w:pPr>
        <w:pStyle w:val="EndNoteBibliography"/>
        <w:ind w:left="720" w:hanging="720"/>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9877A1">
      <w:pPr>
        <w:pStyle w:val="EndNoteBibliography"/>
        <w:ind w:left="720" w:hanging="720"/>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9877A1">
      <w:pPr>
        <w:pStyle w:val="EndNoteBibliography"/>
        <w:ind w:left="720" w:hanging="720"/>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9877A1">
      <w:pPr>
        <w:pStyle w:val="EndNoteBibliography"/>
        <w:ind w:left="720" w:hanging="720"/>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9877A1">
      <w:pPr>
        <w:pStyle w:val="EndNoteBibliography"/>
        <w:ind w:left="720" w:hanging="720"/>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9877A1">
      <w:pPr>
        <w:pStyle w:val="EndNoteBibliography"/>
        <w:ind w:left="720" w:hanging="720"/>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9877A1">
      <w:pPr>
        <w:pStyle w:val="EndNoteBibliography"/>
        <w:ind w:left="720" w:hanging="720"/>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9877A1">
      <w:pPr>
        <w:pStyle w:val="EndNoteBibliography"/>
        <w:ind w:left="720" w:hanging="720"/>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9877A1">
      <w:pPr>
        <w:pStyle w:val="EndNoteBibliography"/>
        <w:ind w:left="720" w:hanging="720"/>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9877A1">
      <w:pPr>
        <w:pStyle w:val="EndNoteBibliography"/>
        <w:ind w:left="720" w:hanging="720"/>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9877A1">
      <w:pPr>
        <w:pStyle w:val="EndNoteBibliography"/>
        <w:ind w:left="720" w:hanging="720"/>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9877A1">
      <w:pPr>
        <w:pStyle w:val="EndNoteBibliography"/>
        <w:ind w:left="720" w:hanging="720"/>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9877A1">
      <w:pPr>
        <w:pStyle w:val="EndNoteBibliography"/>
        <w:ind w:left="720" w:hanging="720"/>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9877A1">
      <w:pPr>
        <w:pStyle w:val="EndNoteBibliography"/>
        <w:ind w:left="720" w:hanging="720"/>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9877A1">
      <w:pPr>
        <w:pStyle w:val="EndNoteBibliography"/>
        <w:ind w:left="720" w:hanging="720"/>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9877A1">
      <w:pPr>
        <w:pStyle w:val="EndNoteBibliography"/>
        <w:ind w:left="720" w:hanging="720"/>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9877A1">
      <w:pPr>
        <w:pStyle w:val="EndNoteBibliography"/>
        <w:ind w:left="720" w:hanging="720"/>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9877A1">
      <w:pPr>
        <w:pStyle w:val="EndNoteBibliography"/>
        <w:ind w:left="720" w:hanging="720"/>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9877A1">
      <w:pPr>
        <w:pStyle w:val="EndNoteBibliography"/>
        <w:ind w:left="720" w:hanging="720"/>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9877A1">
      <w:pPr>
        <w:pStyle w:val="EndNoteBibliography"/>
        <w:ind w:left="720" w:hanging="720"/>
      </w:pPr>
      <w:r w:rsidRPr="008869A9">
        <w:lastRenderedPageBreak/>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9877A1">
      <w:pPr>
        <w:pStyle w:val="EndNoteBibliography"/>
        <w:ind w:left="720" w:hanging="720"/>
      </w:pPr>
      <w:r w:rsidRPr="008869A9">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9877A1">
      <w:pPr>
        <w:pStyle w:val="EndNoteBibliography"/>
        <w:ind w:left="720" w:hanging="720"/>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9877A1">
      <w:pPr>
        <w:pStyle w:val="EndNoteBibliography"/>
        <w:ind w:left="720" w:hanging="720"/>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9877A1">
      <w:pPr>
        <w:pStyle w:val="EndNoteBibliography"/>
        <w:ind w:left="720" w:hanging="720"/>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9877A1">
      <w:pPr>
        <w:pStyle w:val="EndNoteBibliography"/>
        <w:ind w:left="720" w:hanging="720"/>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9877A1">
      <w:pPr>
        <w:pStyle w:val="EndNoteBibliography"/>
        <w:ind w:left="720" w:hanging="720"/>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9877A1">
      <w:pPr>
        <w:pStyle w:val="EndNoteBibliography"/>
        <w:ind w:left="720" w:hanging="720"/>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9877A1">
      <w:pPr>
        <w:pStyle w:val="EndNoteBibliography"/>
        <w:ind w:left="720" w:hanging="720"/>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9877A1">
      <w:pPr>
        <w:pStyle w:val="EndNoteBibliography"/>
        <w:ind w:left="720" w:hanging="720"/>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9877A1">
      <w:pPr>
        <w:pStyle w:val="EndNoteBibliography"/>
        <w:ind w:left="720" w:hanging="720"/>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9877A1">
      <w:pPr>
        <w:pStyle w:val="EndNoteBibliography"/>
        <w:ind w:left="720" w:hanging="720"/>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9877A1">
      <w:pPr>
        <w:pStyle w:val="EndNoteBibliography"/>
        <w:ind w:left="720" w:hanging="720"/>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9877A1">
      <w:pPr>
        <w:pStyle w:val="EndNoteBibliography"/>
        <w:ind w:left="720" w:hanging="720"/>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9877A1">
      <w:pPr>
        <w:pStyle w:val="EndNoteBibliography"/>
        <w:ind w:left="720" w:hanging="720"/>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9877A1">
      <w:pPr>
        <w:pStyle w:val="EndNoteBibliography"/>
        <w:ind w:left="720" w:hanging="720"/>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9877A1">
      <w:pPr>
        <w:pStyle w:val="EndNoteBibliography"/>
        <w:ind w:left="720" w:hanging="720"/>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9877A1">
      <w:pPr>
        <w:pStyle w:val="EndNoteBibliography"/>
        <w:ind w:left="720" w:hanging="720"/>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9877A1">
      <w:pPr>
        <w:pStyle w:val="EndNoteBibliography"/>
        <w:ind w:left="720" w:hanging="720"/>
      </w:pPr>
      <w:r w:rsidRPr="008869A9">
        <w:lastRenderedPageBreak/>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9877A1">
      <w:pPr>
        <w:pStyle w:val="EndNoteBibliography"/>
        <w:ind w:left="720" w:hanging="720"/>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9877A1">
      <w:pPr>
        <w:pStyle w:val="EndNoteBibliography"/>
        <w:ind w:left="720" w:hanging="720"/>
      </w:pPr>
      <w:r w:rsidRPr="008869A9">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9877A1">
      <w:pPr>
        <w:pStyle w:val="EndNoteBibliography"/>
        <w:ind w:left="720" w:hanging="720"/>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9877A1">
      <w:pPr>
        <w:pStyle w:val="EndNoteBibliography"/>
        <w:ind w:left="720" w:hanging="720"/>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9877A1">
      <w:pPr>
        <w:pStyle w:val="EndNoteBibliography"/>
        <w:ind w:left="720" w:hanging="720"/>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9877A1">
      <w:pPr>
        <w:pStyle w:val="EndNoteBibliography"/>
        <w:ind w:left="720" w:hanging="720"/>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9877A1">
      <w:pPr>
        <w:pStyle w:val="EndNoteBibliography"/>
        <w:ind w:left="720" w:hanging="720"/>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9877A1">
      <w:pPr>
        <w:pStyle w:val="EndNoteBibliography"/>
        <w:ind w:left="720" w:hanging="720"/>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9877A1">
      <w:pPr>
        <w:pStyle w:val="EndNoteBibliography"/>
        <w:ind w:left="720" w:hanging="720"/>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9877A1">
      <w:pPr>
        <w:pStyle w:val="EndNoteBibliography"/>
        <w:ind w:left="720" w:hanging="720"/>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9877A1">
      <w:pPr>
        <w:pStyle w:val="EndNoteBibliography"/>
        <w:ind w:left="720" w:hanging="720"/>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9877A1">
      <w:pPr>
        <w:pStyle w:val="EndNoteBibliography"/>
        <w:ind w:left="720" w:hanging="720"/>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9877A1">
      <w:pPr>
        <w:pStyle w:val="EndNoteBibliography"/>
        <w:ind w:left="720" w:hanging="720"/>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9877A1">
      <w:pPr>
        <w:pStyle w:val="EndNoteBibliography"/>
        <w:ind w:left="720" w:hanging="720"/>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9877A1">
      <w:pPr>
        <w:pStyle w:val="EndNoteBibliography"/>
        <w:ind w:left="720" w:hanging="720"/>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9877A1">
      <w:pPr>
        <w:pStyle w:val="EndNoteBibliography"/>
        <w:ind w:left="720" w:hanging="720"/>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9877A1">
      <w:pPr>
        <w:pStyle w:val="EndNoteBibliography"/>
        <w:ind w:left="720" w:hanging="720"/>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9877A1">
      <w:pPr>
        <w:pStyle w:val="EndNoteBibliography"/>
        <w:ind w:left="720" w:hanging="720"/>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9877A1">
      <w:pPr>
        <w:pStyle w:val="EndNoteBibliography"/>
        <w:ind w:left="720" w:hanging="720"/>
      </w:pPr>
      <w:r w:rsidRPr="008869A9">
        <w:lastRenderedPageBreak/>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9877A1">
      <w:pPr>
        <w:pStyle w:val="EndNoteBibliography"/>
        <w:ind w:left="720" w:hanging="720"/>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9877A1">
      <w:pPr>
        <w:pStyle w:val="EndNoteBibliography"/>
        <w:ind w:left="720" w:hanging="720"/>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9877A1">
      <w:pPr>
        <w:pStyle w:val="EndNoteBibliography"/>
        <w:ind w:left="720" w:hanging="720"/>
      </w:pPr>
      <w:r w:rsidRPr="008869A9">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9877A1">
      <w:pPr>
        <w:pStyle w:val="EndNoteBibliography"/>
        <w:ind w:left="720" w:hanging="720"/>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9877A1">
      <w:pPr>
        <w:pStyle w:val="EndNoteBibliography"/>
        <w:ind w:left="720" w:hanging="720"/>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9877A1">
      <w:pPr>
        <w:pStyle w:val="EndNoteBibliography"/>
        <w:ind w:left="720" w:hanging="720"/>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9877A1">
      <w:pPr>
        <w:pStyle w:val="EndNoteBibliography"/>
        <w:ind w:left="720" w:hanging="720"/>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9877A1">
      <w:pPr>
        <w:pStyle w:val="EndNoteBibliography"/>
        <w:ind w:left="720" w:hanging="720"/>
      </w:pPr>
      <w:r w:rsidRPr="008869A9">
        <w:t>Smale, M. (1996). "Understanding global trends in the use of wheat diversity and international flows of wheat genetic resources."</w:t>
      </w:r>
    </w:p>
    <w:p w14:paraId="169B9EF8" w14:textId="77777777" w:rsidR="008869A9" w:rsidRPr="008869A9" w:rsidRDefault="008869A9" w:rsidP="009877A1">
      <w:pPr>
        <w:pStyle w:val="EndNoteBibliography"/>
        <w:ind w:left="720" w:hanging="720"/>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9877A1">
      <w:pPr>
        <w:pStyle w:val="EndNoteBibliography"/>
        <w:ind w:left="720" w:hanging="720"/>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9877A1">
      <w:pPr>
        <w:pStyle w:val="EndNoteBibliography"/>
        <w:ind w:left="720" w:hanging="720"/>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9877A1">
      <w:pPr>
        <w:pStyle w:val="EndNoteBibliography"/>
        <w:ind w:left="720" w:hanging="720"/>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9877A1">
      <w:pPr>
        <w:pStyle w:val="EndNoteBibliography"/>
        <w:ind w:left="720" w:hanging="720"/>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9877A1">
      <w:pPr>
        <w:pStyle w:val="EndNoteBibliography"/>
        <w:ind w:left="720" w:hanging="720"/>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9877A1">
      <w:pPr>
        <w:pStyle w:val="EndNoteBibliography"/>
        <w:ind w:left="720" w:hanging="720"/>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9877A1">
      <w:pPr>
        <w:pStyle w:val="EndNoteBibliography"/>
        <w:ind w:left="720" w:hanging="720"/>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9877A1">
      <w:pPr>
        <w:pStyle w:val="EndNoteBibliography"/>
        <w:ind w:left="720" w:hanging="720"/>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9877A1">
      <w:pPr>
        <w:pStyle w:val="EndNoteBibliography"/>
        <w:ind w:left="720" w:hanging="720"/>
      </w:pPr>
      <w:r w:rsidRPr="008869A9">
        <w:t xml:space="preserve">Upadhyaya, N. M., D. P. Garnica, H. Karaoglu, J. Sperschneider, A. Nemri, B. Xu, R. Mago, C. A. Cuomo, J. P. Rathjen and R. F. Park (2014). "Comparative genomics of Australian isolates of the wheat </w:t>
      </w:r>
      <w:r w:rsidRPr="008869A9">
        <w:lastRenderedPageBreak/>
        <w:t xml:space="preserve">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9877A1">
      <w:pPr>
        <w:pStyle w:val="EndNoteBibliography"/>
        <w:ind w:left="720" w:hanging="720"/>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9877A1">
      <w:pPr>
        <w:pStyle w:val="EndNoteBibliography"/>
        <w:ind w:left="720" w:hanging="720"/>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9877A1">
      <w:pPr>
        <w:pStyle w:val="EndNoteBibliography"/>
        <w:ind w:left="720" w:hanging="720"/>
      </w:pPr>
      <w:r w:rsidRPr="008869A9">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9877A1">
      <w:pPr>
        <w:pStyle w:val="EndNoteBibliography"/>
        <w:ind w:left="720" w:hanging="720"/>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9877A1">
      <w:pPr>
        <w:pStyle w:val="EndNoteBibliography"/>
        <w:ind w:left="720" w:hanging="720"/>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9877A1">
      <w:pPr>
        <w:pStyle w:val="EndNoteBibliography"/>
        <w:ind w:left="720" w:hanging="720"/>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9877A1">
      <w:pPr>
        <w:pStyle w:val="EndNoteBibliography"/>
        <w:ind w:left="720" w:hanging="720"/>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9877A1">
      <w:pPr>
        <w:pStyle w:val="EndNoteBibliography"/>
        <w:ind w:left="720" w:hanging="720"/>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9877A1">
      <w:pPr>
        <w:pStyle w:val="EndNoteBibliography"/>
        <w:ind w:left="720" w:hanging="720"/>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9877A1">
      <w:pPr>
        <w:spacing w:line="480" w:lineRule="auto"/>
        <w:ind w:left="720" w:hanging="720"/>
        <w:rPr>
          <w:sz w:val="24"/>
          <w:szCs w:val="24"/>
        </w:rPr>
      </w:pPr>
      <w:r>
        <w:rPr>
          <w:sz w:val="24"/>
          <w:szCs w:val="24"/>
        </w:rPr>
        <w:fldChar w:fldCharType="end"/>
      </w:r>
    </w:p>
    <w:sectPr w:rsidR="0097612A" w:rsidRPr="00572481" w:rsidSect="00B770AF">
      <w:footerReference w:type="default" r:id="rId56"/>
      <w:pgSz w:w="12240" w:h="15840"/>
      <w:pgMar w:top="1440" w:right="1440" w:bottom="1440" w:left="1440" w:header="720" w:footer="720" w:gutter="0"/>
      <w:lnNumType w:countBy="1" w:restart="continuous"/>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BCE909" w15:done="0"/>
  <w15:commentEx w15:paraId="4F9E77C8" w15:done="0"/>
  <w15:commentEx w15:paraId="52BB9F9D" w15:done="0"/>
  <w15:commentEx w15:paraId="661B1917" w15:done="0"/>
  <w15:commentEx w15:paraId="771FCD40" w15:done="0"/>
  <w15:commentEx w15:paraId="4D79B7B9" w15:done="0"/>
  <w15:commentEx w15:paraId="2D645BE4" w15:done="0"/>
  <w15:commentEx w15:paraId="0D207FFB" w15:done="0"/>
  <w15:commentEx w15:paraId="1C9C7F16" w15:done="0"/>
  <w15:commentEx w15:paraId="5F405E8B" w15:done="0"/>
  <w15:commentEx w15:paraId="15544AFE" w15:done="0"/>
  <w15:commentEx w15:paraId="75DC0075" w15:done="0"/>
  <w15:commentEx w15:paraId="6E739408" w15:done="0"/>
  <w15:commentEx w15:paraId="67F6DE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5AA14C" w14:textId="77777777" w:rsidR="002E28FD" w:rsidRDefault="002E28FD" w:rsidP="00B770AF">
      <w:r>
        <w:separator/>
      </w:r>
    </w:p>
  </w:endnote>
  <w:endnote w:type="continuationSeparator" w:id="0">
    <w:p w14:paraId="7505B635" w14:textId="77777777" w:rsidR="002E28FD" w:rsidRDefault="002E28FD"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732711"/>
      <w:docPartObj>
        <w:docPartGallery w:val="Page Numbers (Bottom of Page)"/>
        <w:docPartUnique/>
      </w:docPartObj>
    </w:sdtPr>
    <w:sdtEndPr>
      <w:rPr>
        <w:noProof/>
      </w:rPr>
    </w:sdtEndPr>
    <w:sdtContent>
      <w:p w14:paraId="1857105A" w14:textId="2B079C77" w:rsidR="00B91AC0" w:rsidRDefault="00B91AC0">
        <w:pPr>
          <w:pStyle w:val="Footer"/>
          <w:jc w:val="right"/>
        </w:pPr>
        <w:r>
          <w:fldChar w:fldCharType="begin"/>
        </w:r>
        <w:r>
          <w:instrText xml:space="preserve"> PAGE   \* MERGEFORMAT </w:instrText>
        </w:r>
        <w:r>
          <w:fldChar w:fldCharType="separate"/>
        </w:r>
        <w:r w:rsidR="00EE4543">
          <w:rPr>
            <w:noProof/>
          </w:rPr>
          <w:t>31</w:t>
        </w:r>
        <w:r>
          <w:rPr>
            <w:noProof/>
          </w:rPr>
          <w:fldChar w:fldCharType="end"/>
        </w:r>
      </w:p>
    </w:sdtContent>
  </w:sdt>
  <w:p w14:paraId="2A87802D" w14:textId="77777777" w:rsidR="00B91AC0" w:rsidRDefault="00B91A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A7C736" w14:textId="77777777" w:rsidR="002E28FD" w:rsidRDefault="002E28FD" w:rsidP="00B770AF">
      <w:r>
        <w:separator/>
      </w:r>
    </w:p>
  </w:footnote>
  <w:footnote w:type="continuationSeparator" w:id="0">
    <w:p w14:paraId="17009C5A" w14:textId="77777777" w:rsidR="002E28FD" w:rsidRDefault="002E28FD" w:rsidP="00B77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gjun Shi">
    <w15:presenceInfo w15:providerId="AD" w15:userId="S-1-5-21-145012770-2172889430-2296263792-9034"/>
  </w15:person>
  <w15:person w15:author="Daniel Kliebenstein">
    <w15:presenceInfo w15:providerId="AD" w15:userId="S-1-5-21-3306169215-1744961146-2100789915-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411CA"/>
    <w:rsid w:val="00042D5F"/>
    <w:rsid w:val="00043732"/>
    <w:rsid w:val="000448B9"/>
    <w:rsid w:val="00045BC3"/>
    <w:rsid w:val="0005030A"/>
    <w:rsid w:val="00053BF8"/>
    <w:rsid w:val="00056149"/>
    <w:rsid w:val="0005618A"/>
    <w:rsid w:val="0005656C"/>
    <w:rsid w:val="00062A83"/>
    <w:rsid w:val="00063A14"/>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4344"/>
    <w:rsid w:val="000C4D30"/>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3B7F"/>
    <w:rsid w:val="001923E8"/>
    <w:rsid w:val="00194896"/>
    <w:rsid w:val="00194A40"/>
    <w:rsid w:val="00196E78"/>
    <w:rsid w:val="00197A11"/>
    <w:rsid w:val="001A4719"/>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46F8"/>
    <w:rsid w:val="001F4FA6"/>
    <w:rsid w:val="00200F30"/>
    <w:rsid w:val="00201913"/>
    <w:rsid w:val="00205DCE"/>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629"/>
    <w:rsid w:val="002B35B9"/>
    <w:rsid w:val="002C1157"/>
    <w:rsid w:val="002C1318"/>
    <w:rsid w:val="002C63EB"/>
    <w:rsid w:val="002C6CAE"/>
    <w:rsid w:val="002D1B03"/>
    <w:rsid w:val="002D51E1"/>
    <w:rsid w:val="002D569C"/>
    <w:rsid w:val="002D7C4D"/>
    <w:rsid w:val="002E0F7F"/>
    <w:rsid w:val="002E28FD"/>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2869"/>
    <w:rsid w:val="0043516B"/>
    <w:rsid w:val="00436F19"/>
    <w:rsid w:val="0043785D"/>
    <w:rsid w:val="0044031C"/>
    <w:rsid w:val="00441BF7"/>
    <w:rsid w:val="0044410E"/>
    <w:rsid w:val="00444B79"/>
    <w:rsid w:val="0044762C"/>
    <w:rsid w:val="00447EF9"/>
    <w:rsid w:val="004508F1"/>
    <w:rsid w:val="00450902"/>
    <w:rsid w:val="00454C1E"/>
    <w:rsid w:val="004569EC"/>
    <w:rsid w:val="00457120"/>
    <w:rsid w:val="00461AE7"/>
    <w:rsid w:val="00461EBF"/>
    <w:rsid w:val="00463E6F"/>
    <w:rsid w:val="00471076"/>
    <w:rsid w:val="00473AA6"/>
    <w:rsid w:val="00473ACC"/>
    <w:rsid w:val="004744E1"/>
    <w:rsid w:val="004760CA"/>
    <w:rsid w:val="004766F2"/>
    <w:rsid w:val="00477EE5"/>
    <w:rsid w:val="00483511"/>
    <w:rsid w:val="004836F6"/>
    <w:rsid w:val="0048466E"/>
    <w:rsid w:val="00491F26"/>
    <w:rsid w:val="00494935"/>
    <w:rsid w:val="00496F1B"/>
    <w:rsid w:val="0049758B"/>
    <w:rsid w:val="004A0709"/>
    <w:rsid w:val="004A0949"/>
    <w:rsid w:val="004A134F"/>
    <w:rsid w:val="004A1B55"/>
    <w:rsid w:val="004A428B"/>
    <w:rsid w:val="004A51ED"/>
    <w:rsid w:val="004B451C"/>
    <w:rsid w:val="004B7A8C"/>
    <w:rsid w:val="004B7C6E"/>
    <w:rsid w:val="004C185F"/>
    <w:rsid w:val="004C1ADB"/>
    <w:rsid w:val="004C21DA"/>
    <w:rsid w:val="004C372B"/>
    <w:rsid w:val="004C6F15"/>
    <w:rsid w:val="004C7CFA"/>
    <w:rsid w:val="004D38F6"/>
    <w:rsid w:val="004D42B7"/>
    <w:rsid w:val="004D6C07"/>
    <w:rsid w:val="004D7AF9"/>
    <w:rsid w:val="004E0DD7"/>
    <w:rsid w:val="004E20FE"/>
    <w:rsid w:val="004E24F5"/>
    <w:rsid w:val="004E4DDA"/>
    <w:rsid w:val="004E5A9E"/>
    <w:rsid w:val="004F012E"/>
    <w:rsid w:val="004F4F2D"/>
    <w:rsid w:val="004F7F9A"/>
    <w:rsid w:val="00502CFB"/>
    <w:rsid w:val="00505921"/>
    <w:rsid w:val="00505B78"/>
    <w:rsid w:val="00510B7F"/>
    <w:rsid w:val="0051158A"/>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45305"/>
    <w:rsid w:val="005515BD"/>
    <w:rsid w:val="005533EE"/>
    <w:rsid w:val="005538FD"/>
    <w:rsid w:val="00553BDC"/>
    <w:rsid w:val="00554F23"/>
    <w:rsid w:val="00556634"/>
    <w:rsid w:val="0055730F"/>
    <w:rsid w:val="005602D8"/>
    <w:rsid w:val="00561797"/>
    <w:rsid w:val="005639F2"/>
    <w:rsid w:val="00565BF2"/>
    <w:rsid w:val="005665ED"/>
    <w:rsid w:val="00566D60"/>
    <w:rsid w:val="00572481"/>
    <w:rsid w:val="0057455A"/>
    <w:rsid w:val="005802AD"/>
    <w:rsid w:val="005847FE"/>
    <w:rsid w:val="005859AA"/>
    <w:rsid w:val="005862D6"/>
    <w:rsid w:val="00587041"/>
    <w:rsid w:val="00590160"/>
    <w:rsid w:val="00591543"/>
    <w:rsid w:val="00592F7C"/>
    <w:rsid w:val="005970F3"/>
    <w:rsid w:val="00597242"/>
    <w:rsid w:val="0059795E"/>
    <w:rsid w:val="005A234C"/>
    <w:rsid w:val="005A32CB"/>
    <w:rsid w:val="005A4150"/>
    <w:rsid w:val="005A4ECB"/>
    <w:rsid w:val="005A53C3"/>
    <w:rsid w:val="005A544C"/>
    <w:rsid w:val="005A7716"/>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47"/>
    <w:rsid w:val="00692C40"/>
    <w:rsid w:val="006A1323"/>
    <w:rsid w:val="006A1D00"/>
    <w:rsid w:val="006A6FB6"/>
    <w:rsid w:val="006B4DBC"/>
    <w:rsid w:val="006B6D32"/>
    <w:rsid w:val="006B7D97"/>
    <w:rsid w:val="006C1C31"/>
    <w:rsid w:val="006C499C"/>
    <w:rsid w:val="006C7FE0"/>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43D9"/>
    <w:rsid w:val="00796342"/>
    <w:rsid w:val="007A191A"/>
    <w:rsid w:val="007A1D3B"/>
    <w:rsid w:val="007A414F"/>
    <w:rsid w:val="007A4628"/>
    <w:rsid w:val="007A744C"/>
    <w:rsid w:val="007A7AF3"/>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78A5"/>
    <w:rsid w:val="00847ADB"/>
    <w:rsid w:val="00847F0D"/>
    <w:rsid w:val="00850B05"/>
    <w:rsid w:val="00854928"/>
    <w:rsid w:val="00854A87"/>
    <w:rsid w:val="00855B91"/>
    <w:rsid w:val="00857694"/>
    <w:rsid w:val="00861B3B"/>
    <w:rsid w:val="00864CF6"/>
    <w:rsid w:val="00865D8D"/>
    <w:rsid w:val="00865EDB"/>
    <w:rsid w:val="008664CC"/>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FAA"/>
    <w:rsid w:val="008B2680"/>
    <w:rsid w:val="008B50B7"/>
    <w:rsid w:val="008B530E"/>
    <w:rsid w:val="008B5C25"/>
    <w:rsid w:val="008B76F7"/>
    <w:rsid w:val="008C1E09"/>
    <w:rsid w:val="008C2128"/>
    <w:rsid w:val="008C2294"/>
    <w:rsid w:val="008C22E9"/>
    <w:rsid w:val="008C506F"/>
    <w:rsid w:val="008C713C"/>
    <w:rsid w:val="008D0527"/>
    <w:rsid w:val="008D0E21"/>
    <w:rsid w:val="008D11A7"/>
    <w:rsid w:val="008D3FE5"/>
    <w:rsid w:val="008D4F2C"/>
    <w:rsid w:val="008D768E"/>
    <w:rsid w:val="008E5F1F"/>
    <w:rsid w:val="008E6715"/>
    <w:rsid w:val="008E68AA"/>
    <w:rsid w:val="008F3BDD"/>
    <w:rsid w:val="008F425E"/>
    <w:rsid w:val="008F65C4"/>
    <w:rsid w:val="008F7E60"/>
    <w:rsid w:val="0090670B"/>
    <w:rsid w:val="00907A4A"/>
    <w:rsid w:val="00913826"/>
    <w:rsid w:val="0091385C"/>
    <w:rsid w:val="00917199"/>
    <w:rsid w:val="00920521"/>
    <w:rsid w:val="00921B4A"/>
    <w:rsid w:val="00921C53"/>
    <w:rsid w:val="0092425F"/>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570C"/>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30074"/>
    <w:rsid w:val="00C30B68"/>
    <w:rsid w:val="00C330D2"/>
    <w:rsid w:val="00C33B56"/>
    <w:rsid w:val="00C341C9"/>
    <w:rsid w:val="00C344A5"/>
    <w:rsid w:val="00C34FB7"/>
    <w:rsid w:val="00C3507D"/>
    <w:rsid w:val="00C36A31"/>
    <w:rsid w:val="00C407DA"/>
    <w:rsid w:val="00C415CE"/>
    <w:rsid w:val="00C41799"/>
    <w:rsid w:val="00C436F8"/>
    <w:rsid w:val="00C448B0"/>
    <w:rsid w:val="00C449F6"/>
    <w:rsid w:val="00C44A9A"/>
    <w:rsid w:val="00C45886"/>
    <w:rsid w:val="00C51BBB"/>
    <w:rsid w:val="00C54721"/>
    <w:rsid w:val="00C560C2"/>
    <w:rsid w:val="00C5620F"/>
    <w:rsid w:val="00C568A4"/>
    <w:rsid w:val="00C56D14"/>
    <w:rsid w:val="00C6118B"/>
    <w:rsid w:val="00C62C06"/>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223F"/>
    <w:rsid w:val="00D427D6"/>
    <w:rsid w:val="00D439F9"/>
    <w:rsid w:val="00D43D9E"/>
    <w:rsid w:val="00D468C9"/>
    <w:rsid w:val="00D46F73"/>
    <w:rsid w:val="00D477E5"/>
    <w:rsid w:val="00D5093E"/>
    <w:rsid w:val="00D54347"/>
    <w:rsid w:val="00D56E71"/>
    <w:rsid w:val="00D62555"/>
    <w:rsid w:val="00D6757A"/>
    <w:rsid w:val="00D67BAC"/>
    <w:rsid w:val="00D702E6"/>
    <w:rsid w:val="00D70F24"/>
    <w:rsid w:val="00D71B30"/>
    <w:rsid w:val="00D741FF"/>
    <w:rsid w:val="00D7511B"/>
    <w:rsid w:val="00D759AF"/>
    <w:rsid w:val="00D777CC"/>
    <w:rsid w:val="00D77859"/>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3AB3"/>
    <w:rsid w:val="00E35BD9"/>
    <w:rsid w:val="00E37CED"/>
    <w:rsid w:val="00E4049F"/>
    <w:rsid w:val="00E4188C"/>
    <w:rsid w:val="00E4356C"/>
    <w:rsid w:val="00E437E9"/>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C13"/>
    <w:rsid w:val="00ED45DB"/>
    <w:rsid w:val="00EE114F"/>
    <w:rsid w:val="00EE3044"/>
    <w:rsid w:val="00EE40D8"/>
    <w:rsid w:val="00EE4543"/>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BF6"/>
    <w:rsid w:val="00F86FAA"/>
    <w:rsid w:val="00F90C40"/>
    <w:rsid w:val="00F919BB"/>
    <w:rsid w:val="00F947B4"/>
    <w:rsid w:val="00F94C1A"/>
    <w:rsid w:val="00F94F58"/>
    <w:rsid w:val="00FA359A"/>
    <w:rsid w:val="00FA4ED9"/>
    <w:rsid w:val="00FA61BA"/>
    <w:rsid w:val="00FA6EF3"/>
    <w:rsid w:val="00FA7F5C"/>
    <w:rsid w:val="00FB6FB3"/>
    <w:rsid w:val="00FC1392"/>
    <w:rsid w:val="00FC6086"/>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28.jpeg"/><Relationship Id="rId21" Type="http://schemas.openxmlformats.org/officeDocument/2006/relationships/image" Target="media/image13.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hyperlink" Target="http://www.broadinstitute.org/" TargetMode="Externa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6.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C97310-F591-4ABD-8ED9-2D5A8C73A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1002</TotalTime>
  <Pages>48</Pages>
  <Words>17093</Words>
  <Characters>97431</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114296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Nicole Soltis</cp:lastModifiedBy>
  <cp:revision>23</cp:revision>
  <cp:lastPrinted>2018-01-26T01:31:00Z</cp:lastPrinted>
  <dcterms:created xsi:type="dcterms:W3CDTF">2018-01-05T04:15:00Z</dcterms:created>
  <dcterms:modified xsi:type="dcterms:W3CDTF">2018-03-20T06:53:00Z</dcterms:modified>
</cp:coreProperties>
</file>