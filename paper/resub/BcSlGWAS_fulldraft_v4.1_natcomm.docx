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proofErr w:type="gramStart"/>
      <w:r w:rsidRPr="00471076">
        <w:rPr>
          <w:sz w:val="24"/>
          <w:szCs w:val="24"/>
        </w:rPr>
        <w:t>Thus</w:t>
      </w:r>
      <w:proofErr w:type="gramEnd"/>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39398CD3"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 xml:space="preserve">studies have conducted GWA in </w:t>
      </w:r>
      <w:r w:rsidR="00AC7BFC">
        <w:rPr>
          <w:sz w:val="24"/>
          <w:szCs w:val="24"/>
        </w:rPr>
        <w:lastRenderedPageBreak/>
        <w:t>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w:t>
      </w:r>
      <w:r w:rsidR="00854928">
        <w:rPr>
          <w:sz w:val="24"/>
          <w:szCs w:val="24"/>
        </w:rPr>
        <w:lastRenderedPageBreak/>
        <w:t xml:space="preserve">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036746" w:rsidRDefault="00036746"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w:t>
      </w:r>
      <w:proofErr w:type="gramStart"/>
      <w:r w:rsidR="00016D5A">
        <w:rPr>
          <w:sz w:val="24"/>
          <w:szCs w:val="24"/>
        </w:rPr>
        <w:t>11)</w:t>
      </w:r>
      <w:r w:rsidR="004D38F6">
        <w:rPr>
          <w:sz w:val="24"/>
          <w:szCs w:val="24"/>
        </w:rPr>
        <w:t>(</w:t>
      </w:r>
      <w:proofErr w:type="gramEnd"/>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D46BDCD"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5DA1DB90"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0"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w:t>
      </w:r>
      <w:proofErr w:type="spellStart"/>
      <w:r w:rsidRPr="004A0949">
        <w:rPr>
          <w:i/>
          <w:sz w:val="24"/>
          <w:szCs w:val="24"/>
        </w:rPr>
        <w:t>cinerea</w:t>
      </w:r>
      <w:proofErr w:type="spellEnd"/>
      <w:r w:rsidRPr="004A0949">
        <w:rPr>
          <w:i/>
          <w:sz w:val="24"/>
          <w:szCs w:val="24"/>
        </w:rPr>
        <w:t xml:space="preserve"> </w:t>
      </w:r>
      <w:ins w:id="1"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r w:rsidR="007820BE">
        <w:rPr>
          <w:sz w:val="24"/>
          <w:szCs w:val="24"/>
        </w:rPr>
        <w:lastRenderedPageBreak/>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2" w:author="nesol" w:date="2018-04-10T16:39:00Z">
        <w:r w:rsidR="00036746">
          <w:rPr>
            <w:sz w:val="24"/>
            <w:szCs w:val="24"/>
          </w:rPr>
          <w:t xml:space="preserve"> </w:t>
        </w:r>
      </w:ins>
      <w:ins w:id="3" w:author="nesol" w:date="2018-04-10T16:40:00Z">
        <w:r w:rsidR="00036746">
          <w:rPr>
            <w:sz w:val="24"/>
            <w:szCs w:val="24"/>
          </w:rPr>
          <w:t>To verify these patterns, we also implemented a mixed-model analysis with a kin</w:t>
        </w:r>
      </w:ins>
      <w:ins w:id="4" w:author="nesol" w:date="2018-04-10T16:41:00Z">
        <w:r w:rsidR="00036746">
          <w:rPr>
            <w:sz w:val="24"/>
            <w:szCs w:val="24"/>
          </w:rPr>
          <w:t xml:space="preserve">ship matrix to control for the effects of population structure {GEMMA citation}. In GEMMA, we included X SNPs </w:t>
        </w:r>
      </w:ins>
      <w:ins w:id="5" w:author="nesol" w:date="2018-04-10T16:42:00Z">
        <w:r w:rsidR="00036746">
          <w:rPr>
            <w:sz w:val="24"/>
            <w:szCs w:val="24"/>
          </w:rPr>
          <w:t xml:space="preserve">from </w:t>
        </w:r>
        <w:r w:rsidR="00036746" w:rsidRPr="00036746">
          <w:rPr>
            <w:i/>
            <w:sz w:val="24"/>
            <w:szCs w:val="24"/>
            <w:rPrChange w:id="6" w:author="nesol" w:date="2018-04-10T16:42:00Z">
              <w:rPr>
                <w:sz w:val="24"/>
                <w:szCs w:val="24"/>
              </w:rPr>
            </w:rPrChange>
          </w:rPr>
          <w:t xml:space="preserve">B. </w:t>
        </w:r>
        <w:proofErr w:type="spellStart"/>
        <w:r w:rsidR="00036746" w:rsidRPr="00036746">
          <w:rPr>
            <w:i/>
            <w:sz w:val="24"/>
            <w:szCs w:val="24"/>
            <w:rPrChange w:id="7" w:author="nesol" w:date="2018-04-10T16:42:00Z">
              <w:rPr>
                <w:sz w:val="24"/>
                <w:szCs w:val="24"/>
              </w:rPr>
            </w:rPrChange>
          </w:rPr>
          <w:t>cinerea</w:t>
        </w:r>
        <w:proofErr w:type="spellEnd"/>
        <w:r w:rsidR="00036746">
          <w:rPr>
            <w:sz w:val="24"/>
            <w:szCs w:val="24"/>
          </w:rPr>
          <w:t xml:space="preserve"> compared to the B05.10 reference genome.</w:t>
        </w:r>
      </w:ins>
      <w:ins w:id="8" w:author="nesol" w:date="2018-04-10T16:51:00Z">
        <w:r w:rsidR="00C623D9">
          <w:rPr>
            <w:sz w:val="24"/>
            <w:szCs w:val="24"/>
          </w:rPr>
          <w:t xml:space="preserve"> </w:t>
        </w:r>
      </w:ins>
      <w:ins w:id="9" w:author="nesol" w:date="2018-04-10T16:52:00Z">
        <w:r w:rsidR="00C623D9">
          <w:rPr>
            <w:sz w:val="24"/>
            <w:szCs w:val="24"/>
          </w:rPr>
          <w:t xml:space="preserve">We permuted phenotypes 1000 times to calculate 99 and 99.9% p-value thresholds within each plant host. </w:t>
        </w:r>
      </w:ins>
      <w:ins w:id="10" w:author="nesol" w:date="2018-04-10T16:53:00Z">
        <w:r w:rsidR="00C623D9">
          <w:rPr>
            <w:sz w:val="24"/>
            <w:szCs w:val="24"/>
          </w:rPr>
          <w:t>This</w:t>
        </w:r>
      </w:ins>
      <w:ins w:id="11" w:author="nesol" w:date="2018-04-10T16:52:00Z">
        <w:r w:rsidR="00C623D9">
          <w:rPr>
            <w:sz w:val="24"/>
            <w:szCs w:val="24"/>
          </w:rPr>
          <w:t xml:space="preserve"> second GWA analysis</w:t>
        </w:r>
      </w:ins>
      <w:ins w:id="12" w:author="nesol" w:date="2018-04-10T16:53:00Z">
        <w:r w:rsidR="00C623D9">
          <w:rPr>
            <w:sz w:val="24"/>
            <w:szCs w:val="24"/>
          </w:rPr>
          <w:t xml:space="preserve"> confirmed our finding of a highly polygenic nature of lesion size in the pathogen (Figure SX).</w:t>
        </w:r>
      </w:ins>
    </w:p>
    <w:p w14:paraId="3CD1F0D8" w14:textId="5E891621"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f the</w:t>
      </w:r>
      <w:del w:id="13" w:author="nesol" w:date="2018-04-10T16:54:00Z">
        <w:r w:rsidR="00847F0D" w:rsidDel="00C623D9">
          <w:rPr>
            <w:sz w:val="24"/>
            <w:szCs w:val="24"/>
          </w:rPr>
          <w:delText>se</w:delText>
        </w:r>
      </w:del>
      <w:r w:rsidR="00847F0D">
        <w:rPr>
          <w:sz w:val="24"/>
          <w:szCs w:val="24"/>
        </w:rPr>
        <w:t xml:space="preserv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ins w:id="14" w:author="nesol" w:date="2018-04-10T16:54:00Z">
        <w:r w:rsidR="00C623D9">
          <w:rPr>
            <w:sz w:val="24"/>
            <w:szCs w:val="24"/>
          </w:rPr>
          <w:t xml:space="preserve"> by </w:t>
        </w:r>
        <w:proofErr w:type="spellStart"/>
        <w:r w:rsidR="00C623D9">
          <w:rPr>
            <w:sz w:val="24"/>
            <w:szCs w:val="24"/>
          </w:rPr>
          <w:t>bigRR</w:t>
        </w:r>
        <w:proofErr w:type="spellEnd"/>
        <w:r w:rsidR="00C623D9">
          <w:rPr>
            <w:sz w:val="24"/>
            <w:szCs w:val="24"/>
          </w:rPr>
          <w:t xml:space="preserve"> GWA</w:t>
        </w:r>
      </w:ins>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15" w:author="nesol" w:date="2018-04-10T16:55:00Z">
        <w:r w:rsidR="00C623D9">
          <w:rPr>
            <w:sz w:val="24"/>
            <w:szCs w:val="24"/>
          </w:rPr>
          <w:t xml:space="preserve">GEMMA analysis found similar patterns (Figure SX).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w:t>
      </w:r>
      <w:r w:rsidR="00207B28">
        <w:rPr>
          <w:sz w:val="24"/>
          <w:szCs w:val="24"/>
        </w:rPr>
        <w:t>3</w:t>
      </w:r>
      <w:r w:rsidR="006F171A">
        <w:rPr>
          <w:sz w:val="24"/>
          <w:szCs w:val="24"/>
        </w:rPr>
        <w:t>)</w:t>
      </w:r>
      <w:r w:rsidR="00277283">
        <w:rPr>
          <w:sz w:val="24"/>
          <w:szCs w:val="24"/>
        </w:rPr>
        <w:t xml:space="preserve">. </w:t>
      </w:r>
      <w:ins w:id="16" w:author="nesol" w:date="2018-04-10T16:56:00Z">
        <w:r w:rsidR="00C623D9">
          <w:rPr>
            <w:sz w:val="24"/>
            <w:szCs w:val="24"/>
          </w:rPr>
          <w:t xml:space="preserve">ADD STATEMENT HERE about GEMMA B05.10 genes and overlap with </w:t>
        </w:r>
        <w:proofErr w:type="spellStart"/>
        <w:r w:rsidR="00C623D9">
          <w:rPr>
            <w:sz w:val="24"/>
            <w:szCs w:val="24"/>
          </w:rPr>
          <w:t>bigRR</w:t>
        </w:r>
        <w:proofErr w:type="spellEnd"/>
        <w:r w:rsidR="00C623D9">
          <w:rPr>
            <w:sz w:val="24"/>
            <w:szCs w:val="24"/>
          </w:rPr>
          <w:t xml:space="preserve"> T4 genes. </w:t>
        </w:r>
      </w:ins>
      <w:r w:rsidR="00277283">
        <w:rPr>
          <w:sz w:val="24"/>
          <w:szCs w:val="24"/>
        </w:rPr>
        <w:t xml:space="preserve">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1"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2"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17" w:author="Nicole Soltis" w:date="2018-03-17T16:19:00Z">
        <w:r w:rsidDel="00B91AC0">
          <w:rPr>
            <w:sz w:val="24"/>
            <w:szCs w:val="24"/>
          </w:rPr>
          <w:delText>black and grey</w:delText>
        </w:r>
      </w:del>
      <w:ins w:id="18"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C9433D"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">
                  <v:imagedata r:id="rId37" o:title="R7a_topSNPssOverlap_12Plants_prob"/>
                </v:shape>
                <v:shape id="Picture 2068" o:spid="_x0000_s1050"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">
                  <v:imagedata r:id="rId38" o:title="R7a_topSNPssOverlap_12Plants_probSmall"/>
                </v:shape>
                <v:shape id="TextBox 10" o:spid="_x0000_s1051"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" filled="f" stroked="f">
                  <v:textbox style="mso-fit-shape-to-text:t" inset="4.23317mm,2.11658mm,4.23317mm,2.11658mm">
                    <w:txbxContent>
                      <w:p w14:paraId="2C69CABF"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2" type="#_x0000_t202" style="position:absolute;left:96;top:43526;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" filled="f" stroked="f">
                  <v:textbox style="mso-fit-shape-to-text:t" inset="4.23317mm,2.11658mm,4.23317mm,2.11658mm">
                    <w:txbxContent>
                      <w:p w14:paraId="4D209657"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71" o:spid="_x0000_s1053" type="#_x0000_t75" style="position:absolute;left:693;top:4923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">
                  <v:imagedata r:id="rId39" o:title="R7b_topGenesOverlap_IndPlants_2kbWin"/>
                </v:shape>
                <v:shape id="Picture 2072" o:spid="_x0000_s1054" type="#_x0000_t75" style="position:absolute;left:31151;top:49236;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">
                  <v:imagedata r:id="rId40" o:title="R7b_topGenesOverlap_IndPlants_2kbWin_Small"/>
                </v:shape>
                <w10:anchorlock/>
              </v:group>
            </w:pict>
          </mc:Fallback>
        </mc:AlternateContent>
      </w:r>
      <w:r>
        <w:rPr>
          <w:b/>
          <w:sz w:val="24"/>
          <w:szCs w:val="24"/>
        </w:rPr>
        <w:lastRenderedPageBreak/>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commentRangeStart w:id="19"/>
      <w:r>
        <w:rPr>
          <w:sz w:val="24"/>
          <w:szCs w:val="24"/>
        </w:rPr>
        <w:t>tomato genotypes</w:t>
      </w:r>
      <w:r w:rsidR="006F171A">
        <w:rPr>
          <w:sz w:val="24"/>
          <w:szCs w:val="24"/>
        </w:rPr>
        <w:t>, two are heterokaryon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w:t>
      </w:r>
      <w:proofErr w:type="gramStart"/>
      <w:r w:rsidR="003A583C" w:rsidRPr="003A583C">
        <w:rPr>
          <w:sz w:val="24"/>
          <w:szCs w:val="24"/>
        </w:rPr>
        <w:t>04110 </w:t>
      </w:r>
      <w:r w:rsidR="006F171A">
        <w:rPr>
          <w:sz w:val="24"/>
          <w:szCs w:val="24"/>
        </w:rPr>
        <w:t>)</w:t>
      </w:r>
      <w:proofErr w:type="gramEnd"/>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heterokaryon incompatibility, </w:t>
      </w:r>
      <w:proofErr w:type="spellStart"/>
      <w:r w:rsidR="003A583C">
        <w:rPr>
          <w:sz w:val="24"/>
          <w:szCs w:val="24"/>
        </w:rPr>
        <w:t>pectinesterase</w:t>
      </w:r>
      <w:proofErr w:type="spellEnd"/>
      <w:r w:rsidR="003A583C">
        <w:rPr>
          <w:sz w:val="24"/>
          <w:szCs w:val="24"/>
        </w:rPr>
        <w:t>,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w:t>
      </w:r>
      <w:bookmarkStart w:id="20" w:name="_GoBack"/>
      <w:bookmarkEnd w:id="20"/>
      <w:r w:rsidR="00802A76">
        <w:rPr>
          <w:sz w:val="24"/>
          <w:szCs w:val="24"/>
        </w:rPr>
        <w:t xml:space="preserve">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commentRangeEnd w:id="19"/>
      <w:r w:rsidR="00C623D9">
        <w:rPr>
          <w:rStyle w:val="CommentReference"/>
        </w:rPr>
        <w:commentReference w:id="19"/>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6"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7"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036746" w:rsidRDefault="00036746"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2"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3"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4"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036746" w:rsidRDefault="00036746"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5"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r w:rsidR="00483511">
        <w:rPr>
          <w:sz w:val="24"/>
          <w:szCs w:val="24"/>
        </w:rPr>
        <w:t>indoleamine</w:t>
      </w:r>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cAMP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7777777"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lastRenderedPageBreak/>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77777777"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light, and propagated </w:t>
      </w:r>
      <w:r w:rsidRPr="00B6344E">
        <w:rPr>
          <w:sz w:val="24"/>
          <w:szCs w:val="24"/>
        </w:rPr>
        <w:lastRenderedPageBreak/>
        <w:t>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GWA mapping with the 91 isolates genotyped in this study, we utilized a total of </w:t>
      </w:r>
      <w:bookmarkStart w:id="21" w:name="OLE_LINK1"/>
      <w:bookmarkStart w:id="22" w:name="OLE_LINK2"/>
      <w:r>
        <w:rPr>
          <w:sz w:val="24"/>
          <w:szCs w:val="24"/>
        </w:rPr>
        <w:t xml:space="preserve">272,672 </w:t>
      </w:r>
      <w:bookmarkEnd w:id="21"/>
      <w:bookmarkEnd w:id="22"/>
      <w:r>
        <w:rPr>
          <w:sz w:val="24"/>
          <w:szCs w:val="24"/>
        </w:rPr>
        <w:t xml:space="preserve">SNPs with minor allele frequency (MAF) 0.20 or greater, and less than 10% missing calls across the isolates (SNP calls in at least 82/ 91 isolates). </w:t>
      </w:r>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77777777"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r>
        <w:rPr>
          <w:sz w:val="24"/>
          <w:szCs w:val="24"/>
        </w:rPr>
        <w:t>4µ</w:t>
      </w:r>
      <w:r w:rsidRPr="000D6362">
        <w:rPr>
          <w:sz w:val="24"/>
          <w:szCs w:val="24"/>
        </w:rPr>
        <w:t xml:space="preserve">l droplets of </w:t>
      </w:r>
      <w:r>
        <w:rPr>
          <w:sz w:val="24"/>
          <w:szCs w:val="24"/>
        </w:rPr>
        <w:t xml:space="preserve">the diluted </w:t>
      </w:r>
      <w:r w:rsidRPr="000D6362">
        <w:rPr>
          <w:sz w:val="24"/>
          <w:szCs w:val="24"/>
        </w:rPr>
        <w:t xml:space="preserve">spore suspensions </w:t>
      </w:r>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77777777"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w:t>
      </w:r>
      <w:r>
        <w:rPr>
          <w:sz w:val="24"/>
          <w:szCs w:val="24"/>
        </w:rPr>
        <w:lastRenderedPageBreak/>
        <w:t xml:space="preserve">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77777777" w:rsidR="00D91DB6" w:rsidRDefault="00D91DB6" w:rsidP="00D91DB6">
      <w:pPr>
        <w:spacing w:line="480" w:lineRule="auto"/>
        <w:ind w:firstLine="720"/>
        <w:rPr>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 xml:space="preserve">gene </w:t>
      </w:r>
      <w:r>
        <w:rPr>
          <w:rFonts w:cs="Arial"/>
          <w:color w:val="222222"/>
          <w:sz w:val="24"/>
          <w:szCs w:val="24"/>
          <w:shd w:val="clear" w:color="auto" w:fill="FFFFFF"/>
        </w:rPr>
        <w:lastRenderedPageBreak/>
        <w:t>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6"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(http://www.blast2go.com). </w:t>
      </w:r>
    </w:p>
    <w:p w14:paraId="75B803F6" w14:textId="77777777" w:rsidR="00D91DB6" w:rsidRDefault="00D91DB6" w:rsidP="00D91DB6">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nesol" w:date="2018-04-10T16:57:00Z" w:initials="n">
    <w:p w14:paraId="58ED0BF2" w14:textId="64CA24C0" w:rsidR="00C623D9" w:rsidRDefault="00C623D9">
      <w:pPr>
        <w:pStyle w:val="CommentText"/>
      </w:pPr>
      <w:r>
        <w:rPr>
          <w:rStyle w:val="CommentReference"/>
        </w:rPr>
        <w:annotationRef/>
      </w:r>
      <w:r>
        <w:t>May modify this section depending on gene overlap with GEMMA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ED0B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ED0BF2" w16cid:durableId="1E776B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5A212B" w14:textId="77777777" w:rsidR="00E5272B" w:rsidRDefault="00E5272B" w:rsidP="00B770AF">
      <w:r>
        <w:separator/>
      </w:r>
    </w:p>
  </w:endnote>
  <w:endnote w:type="continuationSeparator" w:id="0">
    <w:p w14:paraId="41DC37BF" w14:textId="77777777" w:rsidR="00E5272B" w:rsidRDefault="00E5272B"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2B079C77" w:rsidR="00036746" w:rsidRDefault="00036746">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2A87802D" w14:textId="77777777" w:rsidR="00036746" w:rsidRDefault="000367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BDD93" w14:textId="77777777" w:rsidR="00E5272B" w:rsidRDefault="00E5272B" w:rsidP="00B770AF">
      <w:r>
        <w:separator/>
      </w:r>
    </w:p>
  </w:footnote>
  <w:footnote w:type="continuationSeparator" w:id="0">
    <w:p w14:paraId="106256F5" w14:textId="77777777" w:rsidR="00E5272B" w:rsidRDefault="00E5272B"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E28FD"/>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39F2"/>
    <w:rsid w:val="00565BF2"/>
    <w:rsid w:val="005665ED"/>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3D9"/>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56E71"/>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272B"/>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4543"/>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6D9B2663-0269-418A-A4AA-B28F3012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microsoft.com/office/2011/relationships/commentsExtended" Target="commentsExtended.xml"/><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comments" Target="comments.xml"/><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microsoft.com/office/2016/09/relationships/commentsIds" Target="commentsIds.xml"/><Relationship Id="rId48" Type="http://schemas.openxmlformats.org/officeDocument/2006/relationships/image" Target="media/image38.png"/><Relationship Id="rId56" Type="http://schemas.openxmlformats.org/officeDocument/2006/relationships/hyperlink" Target="http://www.broadinstitute.org/" TargetMode="External"/><Relationship Id="rId8" Type="http://schemas.openxmlformats.org/officeDocument/2006/relationships/image" Target="media/image1.tiff"/><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E67C63-CB28-42A6-93DB-57425CC73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48</Pages>
  <Words>17190</Words>
  <Characters>97987</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114948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nesol</cp:lastModifiedBy>
  <cp:revision>24</cp:revision>
  <cp:lastPrinted>2018-01-26T01:31:00Z</cp:lastPrinted>
  <dcterms:created xsi:type="dcterms:W3CDTF">2018-01-05T04:15:00Z</dcterms:created>
  <dcterms:modified xsi:type="dcterms:W3CDTF">2018-04-10T23:57:00Z</dcterms:modified>
</cp:coreProperties>
</file>