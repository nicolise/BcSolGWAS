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w:t>
      </w:r>
      <w:proofErr w:type="gramStart"/>
      <w:r w:rsidR="00B64A2A">
        <w:rPr>
          <w:sz w:val="24"/>
          <w:szCs w:val="24"/>
        </w:rPr>
        <w:t>hosts, and</w:t>
      </w:r>
      <w:proofErr w:type="gramEnd"/>
      <w:r w:rsidR="00B64A2A">
        <w:rPr>
          <w:sz w:val="24"/>
          <w:szCs w:val="24"/>
        </w:rPr>
        <w:t xml:space="preserve">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proofErr w:type="gramStart"/>
      <w:r w:rsidRPr="00471076">
        <w:rPr>
          <w:sz w:val="24"/>
          <w:szCs w:val="24"/>
        </w:rPr>
        <w:t>Thus</w:t>
      </w:r>
      <w:proofErr w:type="gramEnd"/>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0E701CF1"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proofErr w:type="gramStart"/>
      <w:r w:rsidR="00EA6EAB" w:rsidRPr="00471076">
        <w:rPr>
          <w:sz w:val="24"/>
          <w:szCs w:val="24"/>
        </w:rPr>
        <w:t>are</w:t>
      </w:r>
      <w:proofErr w:type="gramEnd"/>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0" w:author="nesol" w:date="2018-04-20T11:48:00Z">
        <w:r w:rsidR="00B376C6">
          <w:rPr>
            <w:sz w:val="24"/>
            <w:szCs w:val="24"/>
          </w:rPr>
          <w:t>To</w:t>
        </w:r>
      </w:ins>
      <w:ins w:id="1" w:author="nesol" w:date="2018-04-20T11:49:00Z">
        <w:r w:rsidR="00B376C6">
          <w:rPr>
            <w:sz w:val="24"/>
            <w:szCs w:val="24"/>
          </w:rPr>
          <w:t xml:space="preserve"> </w:t>
        </w:r>
      </w:ins>
      <w:ins w:id="2" w:author="nesol" w:date="2018-04-20T11:52:00Z">
        <w:r w:rsidR="00B376C6">
          <w:rPr>
            <w:sz w:val="24"/>
            <w:szCs w:val="24"/>
          </w:rPr>
          <w:t>improve genetic inference</w:t>
        </w:r>
      </w:ins>
      <w:ins w:id="3" w:author="nesol" w:date="2018-04-20T11:50:00Z">
        <w:r w:rsidR="00B376C6">
          <w:rPr>
            <w:sz w:val="24"/>
            <w:szCs w:val="24"/>
          </w:rPr>
          <w:t xml:space="preserve"> independent of GWA method, we repeated genetic analysis with </w:t>
        </w:r>
      </w:ins>
      <w:ins w:id="4" w:author="nesol" w:date="2018-04-20T11:51:00Z">
        <w:r w:rsidR="00B376C6">
          <w:rPr>
            <w:sz w:val="24"/>
            <w:szCs w:val="24"/>
          </w:rPr>
          <w:t xml:space="preserve">two different association methods on the two published </w:t>
        </w:r>
        <w:r w:rsidR="00B376C6" w:rsidRPr="00473114">
          <w:rPr>
            <w:i/>
            <w:sz w:val="24"/>
            <w:szCs w:val="24"/>
          </w:rPr>
          <w:t>B. cinerea</w:t>
        </w:r>
        <w:r w:rsidR="00B376C6">
          <w:rPr>
            <w:sz w:val="24"/>
            <w:szCs w:val="24"/>
          </w:rPr>
          <w:t xml:space="preserve"> genomes, respectively. </w:t>
        </w:r>
      </w:ins>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 xml:space="preserve">from various eudicot plant hosts, including tomato stem tissue (2 isolates; T3, KT) and tomato fruit (3 isolates; KGB1, </w:t>
      </w:r>
      <w:r w:rsidR="00B56BCA">
        <w:rPr>
          <w:sz w:val="24"/>
          <w:szCs w:val="24"/>
        </w:rPr>
        <w:lastRenderedPageBreak/>
        <w:t>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w:t>
      </w:r>
      <w:r w:rsidR="00B65FBE">
        <w:rPr>
          <w:sz w:val="24"/>
          <w:szCs w:val="24"/>
        </w:rPr>
        <w:lastRenderedPageBreak/>
        <w:t xml:space="preserve">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commentRangeStart w:id="5"/>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58052E" w:rsidRDefault="0058052E"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commentRangeEnd w:id="5"/>
      <w:r w:rsidR="00B376C6">
        <w:rPr>
          <w:rStyle w:val="CommentReference"/>
        </w:rPr>
        <w:commentReference w:id="5"/>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269F25C8" w:rsidR="00726003" w:rsidRDefault="00726003" w:rsidP="00726003">
      <w:pPr>
        <w:rPr>
          <w:sz w:val="24"/>
          <w:szCs w:val="24"/>
        </w:rPr>
      </w:pPr>
      <w:r>
        <w:rPr>
          <w:sz w:val="24"/>
          <w:szCs w:val="24"/>
        </w:rPr>
        <w:t xml:space="preserve">c) </w:t>
      </w:r>
      <w:del w:id="6" w:author="nesol" w:date="2018-04-20T11:56:00Z">
        <w:r w:rsidDel="00B376C6">
          <w:rPr>
            <w:sz w:val="24"/>
            <w:szCs w:val="24"/>
          </w:rPr>
          <w:delText>Shown is an i</w:delText>
        </w:r>
        <w:r w:rsidRPr="00572481" w:rsidDel="00B376C6">
          <w:rPr>
            <w:sz w:val="24"/>
            <w:szCs w:val="24"/>
          </w:rPr>
          <w:delText>nteraction</w:delText>
        </w:r>
      </w:del>
      <w:ins w:id="7" w:author="nesol" w:date="2018-04-20T11:56:00Z">
        <w:r w:rsidR="00B376C6">
          <w:rPr>
            <w:sz w:val="24"/>
            <w:szCs w:val="24"/>
          </w:rPr>
          <w:t>An interaction</w:t>
        </w:r>
      </w:ins>
      <w:r w:rsidRPr="00572481">
        <w:rPr>
          <w:sz w:val="24"/>
          <w:szCs w:val="24"/>
        </w:rPr>
        <w:t xml:space="preserve">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w:t>
      </w:r>
      <w:proofErr w:type="gramStart"/>
      <w:r>
        <w:rPr>
          <w:sz w:val="24"/>
          <w:szCs w:val="24"/>
        </w:rPr>
        <w:t>all of</w:t>
      </w:r>
      <w:proofErr w:type="gramEnd"/>
      <w:r>
        <w:rPr>
          <w:sz w:val="24"/>
          <w:szCs w:val="24"/>
        </w:rPr>
        <w:t xml:space="preserve">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The ten most saprophytic, or low virulence, isolates, as estimated by mean virulence across all genotypes, are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w:t>
      </w:r>
      <w:proofErr w:type="gramStart"/>
      <w:r w:rsidR="00D71B30">
        <w:rPr>
          <w:sz w:val="24"/>
          <w:szCs w:val="24"/>
        </w:rPr>
        <w:t>size, and</w:t>
      </w:r>
      <w:proofErr w:type="gramEnd"/>
      <w:r w:rsidR="00D71B30">
        <w:rPr>
          <w:sz w:val="24"/>
          <w:szCs w:val="24"/>
        </w:rPr>
        <w:t xml:space="preserve">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w:t>
      </w:r>
      <w:r w:rsidR="00C97B8A">
        <w:rPr>
          <w:sz w:val="24"/>
          <w:szCs w:val="24"/>
        </w:rPr>
        <w:lastRenderedPageBreak/>
        <w:t xml:space="preserve">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xml:space="preserve">, Plant is 12 tomato genotypes nested within their respective domestication groupings, Experiment tests the 2 independent replicate experiments, Experiment/Block tests the three blocks nested within each experiment. In </w:t>
      </w:r>
      <w:proofErr w:type="gramStart"/>
      <w:r>
        <w:rPr>
          <w:sz w:val="24"/>
          <w:szCs w:val="24"/>
        </w:rPr>
        <w:t>addition</w:t>
      </w:r>
      <w:proofErr w:type="gramEnd"/>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proofErr w:type="gramStart"/>
            <w:r w:rsidRPr="00C448B0">
              <w:rPr>
                <w:sz w:val="24"/>
                <w:szCs w:val="24"/>
              </w:rPr>
              <w:t>%  total</w:t>
            </w:r>
            <w:proofErr w:type="gramEnd"/>
            <w:r w:rsidRPr="00C448B0">
              <w:rPr>
                <w:sz w:val="24"/>
                <w:szCs w:val="24"/>
              </w:rPr>
              <w:t xml:space="preserve">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proofErr w:type="gramStart"/>
            <w:r w:rsidRPr="00C448B0">
              <w:rPr>
                <w:sz w:val="24"/>
                <w:szCs w:val="24"/>
              </w:rPr>
              <w:t>Exp:Iso</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proofErr w:type="gramStart"/>
      <w:r w:rsidR="00CC4E31">
        <w:rPr>
          <w:sz w:val="24"/>
          <w:szCs w:val="24"/>
        </w:rPr>
        <w:t>So</w:t>
      </w:r>
      <w:proofErr w:type="gramEnd"/>
      <w:r w:rsidR="00CC4E31">
        <w:rPr>
          <w:sz w:val="24"/>
          <w:szCs w:val="24"/>
        </w:rPr>
        <w:t xml:space="preserve">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96,96</w:t>
      </w:r>
      <w:r w:rsidR="005F7408">
        <w:rPr>
          <w:sz w:val="24"/>
          <w:szCs w:val="24"/>
        </w:rPr>
        <w:t>=1.39,</w:t>
      </w:r>
      <w:r w:rsidR="00016D5A">
        <w:rPr>
          <w:sz w:val="24"/>
          <w:szCs w:val="24"/>
        </w:rPr>
        <w:t xml:space="preserve"> p=0.</w:t>
      </w:r>
      <w:proofErr w:type="gramStart"/>
      <w:r w:rsidR="00016D5A">
        <w:rPr>
          <w:sz w:val="24"/>
          <w:szCs w:val="24"/>
        </w:rPr>
        <w:t>11)</w:t>
      </w:r>
      <w:r w:rsidR="004D38F6">
        <w:rPr>
          <w:sz w:val="24"/>
          <w:szCs w:val="24"/>
        </w:rPr>
        <w:t>(</w:t>
      </w:r>
      <w:proofErr w:type="gramEnd"/>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 xml:space="preserve">for each of the </w:t>
      </w:r>
      <w:proofErr w:type="gramStart"/>
      <w:r>
        <w:rPr>
          <w:sz w:val="24"/>
          <w:szCs w:val="24"/>
        </w:rPr>
        <w:t>97 different</w:t>
      </w:r>
      <w:proofErr w:type="gramEnd"/>
      <w:r>
        <w:rPr>
          <w:sz w:val="24"/>
          <w:szCs w:val="24"/>
        </w:rPr>
        <w:t xml:space="preserve">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13970F1"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30"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31"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31"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3CC002E5"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8" w:author="nesol" w:date="2018-04-20T11:57:00Z">
        <w:r w:rsidDel="005B1302">
          <w:rPr>
            <w:sz w:val="24"/>
            <w:szCs w:val="24"/>
          </w:rPr>
          <w:delText xml:space="preserve">a </w:delText>
        </w:r>
      </w:del>
      <w:r w:rsidR="008664CC">
        <w:rPr>
          <w:sz w:val="24"/>
          <w:szCs w:val="24"/>
        </w:rPr>
        <w:t>GWA</w:t>
      </w:r>
      <w:r>
        <w:rPr>
          <w:sz w:val="24"/>
          <w:szCs w:val="24"/>
        </w:rPr>
        <w:t xml:space="preserve"> mapping analysis </w:t>
      </w:r>
      <w:ins w:id="9" w:author="nesol" w:date="2018-04-20T11:57:00Z">
        <w:r w:rsidR="005B1302">
          <w:rPr>
            <w:sz w:val="24"/>
            <w:szCs w:val="24"/>
          </w:rPr>
          <w:t xml:space="preserve">by two approaches </w:t>
        </w:r>
      </w:ins>
      <w:r>
        <w:rPr>
          <w:sz w:val="24"/>
          <w:szCs w:val="24"/>
        </w:rPr>
        <w:t>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10"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11"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12" w:author="nesol" w:date="2018-04-20T11:58:00Z">
        <w:r w:rsidR="005B1302">
          <w:rPr>
            <w:sz w:val="24"/>
            <w:szCs w:val="24"/>
          </w:rPr>
          <w:t xml:space="preserve">To verify these patterns, we also implemented a mixed-model analysis with a </w:t>
        </w:r>
      </w:ins>
      <w:ins w:id="13" w:author="nesol" w:date="2018-05-03T13:01:00Z">
        <w:r w:rsidR="00182A6D">
          <w:rPr>
            <w:sz w:val="24"/>
            <w:szCs w:val="24"/>
          </w:rPr>
          <w:t>centered relatedness</w:t>
        </w:r>
      </w:ins>
      <w:ins w:id="14" w:author="nesol" w:date="2018-04-20T11:58:00Z">
        <w:r w:rsidR="005B1302">
          <w:rPr>
            <w:sz w:val="24"/>
            <w:szCs w:val="24"/>
          </w:rPr>
          <w:t xml:space="preserve"> matrix to control for the effects of population structure {</w:t>
        </w:r>
      </w:ins>
      <w:ins w:id="15" w:author="nesol" w:date="2018-04-20T13:50:00Z">
        <w:r w:rsidR="00E5266A">
          <w:rPr>
            <w:sz w:val="24"/>
            <w:szCs w:val="24"/>
          </w:rPr>
          <w:t>Zhou 2012</w:t>
        </w:r>
      </w:ins>
      <w:ins w:id="16" w:author="nesol" w:date="2018-04-20T11:58:00Z">
        <w:r w:rsidR="005B1302">
          <w:rPr>
            <w:sz w:val="24"/>
            <w:szCs w:val="24"/>
          </w:rPr>
          <w:t>}. In GEMMA, we included</w:t>
        </w:r>
      </w:ins>
      <w:ins w:id="17" w:author="nesol" w:date="2018-04-20T13:48:00Z">
        <w:r w:rsidR="000C4DD8">
          <w:rPr>
            <w:sz w:val="24"/>
            <w:szCs w:val="24"/>
          </w:rPr>
          <w:t xml:space="preserve"> 237,878</w:t>
        </w:r>
      </w:ins>
      <w:ins w:id="18"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19"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w:t>
      </w:r>
      <w:r>
        <w:rPr>
          <w:sz w:val="24"/>
          <w:szCs w:val="24"/>
        </w:rPr>
        <w:lastRenderedPageBreak/>
        <w:t>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20" w:author="nesol" w:date="2018-04-20T14:02:00Z">
        <w:r w:rsidR="00847F0D" w:rsidDel="007B203C">
          <w:rPr>
            <w:sz w:val="24"/>
            <w:szCs w:val="24"/>
          </w:rPr>
          <w:delText xml:space="preserve">We </w:delText>
        </w:r>
      </w:del>
      <w:ins w:id="21" w:author="nesol" w:date="2018-04-20T14:02:00Z">
        <w:r w:rsidR="007B203C">
          <w:rPr>
            <w:sz w:val="24"/>
            <w:szCs w:val="24"/>
          </w:rPr>
          <w:t xml:space="preserve">By </w:t>
        </w:r>
        <w:proofErr w:type="spellStart"/>
        <w:r w:rsidR="007B203C">
          <w:rPr>
            <w:sz w:val="24"/>
            <w:szCs w:val="24"/>
          </w:rPr>
          <w:t>bigRR</w:t>
        </w:r>
        <w:proofErr w:type="spellEnd"/>
        <w:r w:rsidR="007B203C">
          <w:rPr>
            <w:sz w:val="24"/>
            <w:szCs w:val="24"/>
          </w:rPr>
          <w:t xml:space="preserve">, we </w:t>
        </w:r>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22" w:author="nesol" w:date="2018-04-20T14:04:00Z">
        <w:r w:rsidR="007B203C">
          <w:rPr>
            <w:sz w:val="24"/>
            <w:szCs w:val="24"/>
          </w:rPr>
          <w:t>1000-</w:t>
        </w:r>
      </w:ins>
      <w:r w:rsidR="007820BE">
        <w:rPr>
          <w:sz w:val="24"/>
          <w:szCs w:val="24"/>
        </w:rPr>
        <w:t xml:space="preserve">permutation </w:t>
      </w:r>
      <w:r w:rsidR="000D7C3A">
        <w:rPr>
          <w:sz w:val="24"/>
          <w:szCs w:val="24"/>
        </w:rPr>
        <w:t>threshold</w:t>
      </w:r>
      <w:del w:id="23" w:author="nesol" w:date="2018-04-20T14:04:00Z">
        <w:r w:rsidR="00A50C30" w:rsidDel="007B203C">
          <w:rPr>
            <w:sz w:val="24"/>
            <w:szCs w:val="24"/>
          </w:rPr>
          <w:delText xml:space="preserve"> using 1</w:delText>
        </w:r>
      </w:del>
      <w:del w:id="24" w:author="nesol" w:date="2018-04-20T13:55:00Z">
        <w:r w:rsidR="00A50C30" w:rsidDel="00E5266A">
          <w:rPr>
            <w:sz w:val="24"/>
            <w:szCs w:val="24"/>
          </w:rPr>
          <w:delText>0,</w:delText>
        </w:r>
      </w:del>
      <w:del w:id="25" w:author="nesol" w:date="2018-04-20T14:04:00Z">
        <w:r w:rsidR="00A50C30" w:rsidDel="007B203C">
          <w:rPr>
            <w:sz w:val="24"/>
            <w:szCs w:val="24"/>
          </w:rPr>
          <w:delText>000 permutations</w:delText>
        </w:r>
      </w:del>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26" w:author="nesol" w:date="2018-04-10T16:39:00Z">
        <w:r w:rsidR="00036746">
          <w:rPr>
            <w:sz w:val="24"/>
            <w:szCs w:val="24"/>
          </w:rPr>
          <w:t xml:space="preserve"> </w:t>
        </w:r>
      </w:ins>
      <w:ins w:id="27" w:author="nesol" w:date="2018-04-20T14:03:00Z">
        <w:r w:rsidR="007B203C">
          <w:rPr>
            <w:sz w:val="24"/>
            <w:szCs w:val="24"/>
          </w:rPr>
          <w:t>GWA by GEMMA</w:t>
        </w:r>
      </w:ins>
      <w:ins w:id="28" w:author="nesol" w:date="2018-04-10T16:53:00Z">
        <w:r w:rsidR="00C623D9">
          <w:rPr>
            <w:sz w:val="24"/>
            <w:szCs w:val="24"/>
          </w:rPr>
          <w:t xml:space="preserve"> confirmed our finding of a highly polygenic nature of lesion size in the pathogen (Figure S</w:t>
        </w:r>
      </w:ins>
      <w:ins w:id="29" w:author="nesol" w:date="2018-04-20T15:41:00Z">
        <w:r w:rsidR="008C52A1">
          <w:rPr>
            <w:sz w:val="24"/>
            <w:szCs w:val="24"/>
          </w:rPr>
          <w:t>2</w:t>
        </w:r>
      </w:ins>
      <w:ins w:id="30" w:author="nesol" w:date="2018-04-10T16:53:00Z">
        <w:r w:rsidR="00C623D9">
          <w:rPr>
            <w:sz w:val="24"/>
            <w:szCs w:val="24"/>
          </w:rPr>
          <w:t>)</w:t>
        </w:r>
      </w:ins>
      <w:ins w:id="31" w:author="nesol" w:date="2018-04-20T14:03:00Z">
        <w:r w:rsidR="007B203C">
          <w:rPr>
            <w:sz w:val="24"/>
            <w:szCs w:val="24"/>
          </w:rPr>
          <w:t xml:space="preserve">, with </w:t>
        </w:r>
      </w:ins>
      <w:ins w:id="32"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33" w:author="nesol" w:date="2018-04-20T14:03:00Z">
        <w:r w:rsidR="007B203C">
          <w:rPr>
            <w:sz w:val="24"/>
            <w:szCs w:val="24"/>
          </w:rPr>
          <w:t xml:space="preserve">SNPs significantly associated with virulence </w:t>
        </w:r>
      </w:ins>
      <w:ins w:id="34" w:author="nesol" w:date="2018-04-20T14:33:00Z">
        <w:r w:rsidR="0065243C">
          <w:rPr>
            <w:sz w:val="24"/>
            <w:szCs w:val="24"/>
          </w:rPr>
          <w:t>at the 99% threshold, and 288 to 1</w:t>
        </w:r>
      </w:ins>
      <w:ins w:id="35" w:author="nesol" w:date="2018-04-20T14:34:00Z">
        <w:r w:rsidR="0065243C">
          <w:rPr>
            <w:sz w:val="24"/>
            <w:szCs w:val="24"/>
          </w:rPr>
          <w:t>,361</w:t>
        </w:r>
      </w:ins>
      <w:ins w:id="36" w:author="nesol" w:date="2018-04-20T14:33:00Z">
        <w:r w:rsidR="0065243C">
          <w:rPr>
            <w:sz w:val="24"/>
            <w:szCs w:val="24"/>
          </w:rPr>
          <w:t xml:space="preserve"> SNPs at the 99.9% threshold </w:t>
        </w:r>
      </w:ins>
      <w:ins w:id="37" w:author="nesol" w:date="2018-04-20T14:03:00Z">
        <w:r w:rsidR="007B203C">
          <w:rPr>
            <w:sz w:val="24"/>
            <w:szCs w:val="24"/>
          </w:rPr>
          <w:t xml:space="preserve">(significance was determined by the </w:t>
        </w:r>
      </w:ins>
      <w:ins w:id="38" w:author="nesol" w:date="2018-04-20T14:04:00Z">
        <w:r w:rsidR="007B203C">
          <w:rPr>
            <w:sz w:val="24"/>
            <w:szCs w:val="24"/>
          </w:rPr>
          <w:t>SNP p-value below the</w:t>
        </w:r>
      </w:ins>
      <w:ins w:id="39" w:author="nesol" w:date="2018-04-20T14:34:00Z">
        <w:r w:rsidR="0065243C">
          <w:rPr>
            <w:sz w:val="24"/>
            <w:szCs w:val="24"/>
          </w:rPr>
          <w:t xml:space="preserve"> </w:t>
        </w:r>
      </w:ins>
      <w:ins w:id="40" w:author="nesol" w:date="2018-04-20T14:04:00Z">
        <w:r w:rsidR="007B203C">
          <w:rPr>
            <w:sz w:val="24"/>
            <w:szCs w:val="24"/>
          </w:rPr>
          <w:t>1000-permutation threshold</w:t>
        </w:r>
      </w:ins>
      <w:ins w:id="41" w:author="nesol" w:date="2018-04-20T14:05:00Z">
        <w:r w:rsidR="007B203C">
          <w:rPr>
            <w:sz w:val="24"/>
            <w:szCs w:val="24"/>
          </w:rPr>
          <w:t>).</w:t>
        </w:r>
      </w:ins>
    </w:p>
    <w:p w14:paraId="3CD1F0D8" w14:textId="3C2125D3"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proofErr w:type="gramStart"/>
      <w:r w:rsidR="00847F0D">
        <w:rPr>
          <w:sz w:val="24"/>
          <w:szCs w:val="24"/>
        </w:rPr>
        <w:t xml:space="preserve">all </w:t>
      </w:r>
      <w:ins w:id="42" w:author="nesol" w:date="2018-04-20T15:41:00Z">
        <w:r w:rsidR="00493503">
          <w:rPr>
            <w:sz w:val="24"/>
            <w:szCs w:val="24"/>
          </w:rPr>
          <w:t>of</w:t>
        </w:r>
        <w:proofErr w:type="gramEnd"/>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43" w:author="nesol" w:date="2018-04-20T15:42:00Z">
        <w:r w:rsidR="00493503">
          <w:rPr>
            <w:sz w:val="24"/>
            <w:szCs w:val="24"/>
          </w:rPr>
          <w:t xml:space="preserve">by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44" w:author="nesol" w:date="2018-04-10T16:55:00Z">
        <w:r w:rsidR="00C623D9">
          <w:rPr>
            <w:sz w:val="24"/>
            <w:szCs w:val="24"/>
          </w:rPr>
          <w:t xml:space="preserve">GEMMA analysis </w:t>
        </w:r>
      </w:ins>
      <w:ins w:id="45" w:author="nesol" w:date="2018-04-20T16:16:00Z">
        <w:r w:rsidR="00B34204">
          <w:rPr>
            <w:sz w:val="24"/>
            <w:szCs w:val="24"/>
          </w:rPr>
          <w:t>also found significant SNP overlap between hosts</w:t>
        </w:r>
      </w:ins>
      <w:ins w:id="46" w:author="nesol" w:date="2018-04-10T16:55:00Z">
        <w:r w:rsidR="00C623D9">
          <w:rPr>
            <w:sz w:val="24"/>
            <w:szCs w:val="24"/>
          </w:rPr>
          <w:t xml:space="preserve"> </w:t>
        </w:r>
      </w:ins>
      <w:ins w:id="47" w:author="nesol" w:date="2018-04-20T16:12:00Z">
        <w:r w:rsidR="00C409C8">
          <w:rPr>
            <w:sz w:val="24"/>
            <w:szCs w:val="24"/>
          </w:rPr>
          <w:t xml:space="preserve">at the 99% permutation threshold, </w:t>
        </w:r>
      </w:ins>
      <w:ins w:id="48" w:author="nesol" w:date="2018-04-20T15:43:00Z">
        <w:r w:rsidR="00493503">
          <w:rPr>
            <w:sz w:val="24"/>
            <w:szCs w:val="24"/>
          </w:rPr>
          <w:t xml:space="preserve">with </w:t>
        </w:r>
      </w:ins>
      <w:ins w:id="49" w:author="nesol" w:date="2018-04-20T16:14:00Z">
        <w:r w:rsidR="00B34204">
          <w:rPr>
            <w:sz w:val="24"/>
            <w:szCs w:val="24"/>
          </w:rPr>
          <w:t xml:space="preserve">89 SNPs in at least ten hosts, 859 SNPs in at least half of the hosts, and </w:t>
        </w:r>
      </w:ins>
      <w:ins w:id="50" w:author="nesol" w:date="2018-04-20T16:16:00Z">
        <w:r w:rsidR="00B34204">
          <w:rPr>
            <w:sz w:val="24"/>
            <w:szCs w:val="24"/>
          </w:rPr>
          <w:t>63</w:t>
        </w:r>
      </w:ins>
      <w:ins w:id="51" w:author="nesol" w:date="2018-04-20T16:14:00Z">
        <w:r w:rsidR="00B34204">
          <w:rPr>
            <w:sz w:val="24"/>
            <w:szCs w:val="24"/>
          </w:rPr>
          <w:t>% (19,270</w:t>
        </w:r>
      </w:ins>
      <w:ins w:id="52" w:author="nesol" w:date="2018-04-20T16:15:00Z">
        <w:r w:rsidR="00B34204">
          <w:rPr>
            <w:sz w:val="24"/>
            <w:szCs w:val="24"/>
          </w:rPr>
          <w:t xml:space="preserve">) </w:t>
        </w:r>
      </w:ins>
      <w:ins w:id="53" w:author="nesol" w:date="2018-05-03T13:08:00Z">
        <w:r w:rsidR="00182A6D">
          <w:rPr>
            <w:sz w:val="24"/>
            <w:szCs w:val="24"/>
          </w:rPr>
          <w:t xml:space="preserve">of significant </w:t>
        </w:r>
      </w:ins>
      <w:ins w:id="54" w:author="nesol" w:date="2018-04-20T16:15:00Z">
        <w:r w:rsidR="00B34204">
          <w:rPr>
            <w:sz w:val="24"/>
            <w:szCs w:val="24"/>
          </w:rPr>
          <w:t>SNPs unique to a single host</w:t>
        </w:r>
      </w:ins>
      <w:ins w:id="55" w:author="nesol" w:date="2018-04-20T16:17:00Z">
        <w:r w:rsidR="00B34204">
          <w:rPr>
            <w:sz w:val="24"/>
            <w:szCs w:val="24"/>
          </w:rPr>
          <w:t xml:space="preserve">. </w:t>
        </w:r>
      </w:ins>
      <w:ins w:id="56" w:author="nesol" w:date="2018-04-20T15:44:00Z">
        <w:r w:rsidR="00493503">
          <w:rPr>
            <w:sz w:val="24"/>
            <w:szCs w:val="24"/>
          </w:rPr>
          <w:t xml:space="preserve">SNP calling between hosts was lower for GEMMA at the 99.9% permutation threshold, with </w:t>
        </w:r>
      </w:ins>
      <w:ins w:id="57" w:author="nesol" w:date="2018-04-20T15:45:00Z">
        <w:r w:rsidR="00493503">
          <w:rPr>
            <w:sz w:val="24"/>
            <w:szCs w:val="24"/>
          </w:rPr>
          <w:t xml:space="preserve">78% of significant SNPs (4269) in a single host, </w:t>
        </w:r>
      </w:ins>
      <w:ins w:id="58" w:author="nesol" w:date="2018-04-20T16:11:00Z">
        <w:r w:rsidR="00C409C8">
          <w:rPr>
            <w:sz w:val="24"/>
            <w:szCs w:val="24"/>
          </w:rPr>
          <w:t xml:space="preserve">and </w:t>
        </w:r>
      </w:ins>
      <w:ins w:id="59" w:author="nesol" w:date="2018-04-20T16:12:00Z">
        <w:r w:rsidR="00C409C8">
          <w:rPr>
            <w:sz w:val="24"/>
            <w:szCs w:val="24"/>
          </w:rPr>
          <w:t>38 SNPs significant across at least half of the hosts</w:t>
        </w:r>
      </w:ins>
      <w:ins w:id="60" w:author="nesol" w:date="2018-04-20T16:16:00Z">
        <w:r w:rsidR="00B34204">
          <w:rPr>
            <w:sz w:val="24"/>
            <w:szCs w:val="24"/>
          </w:rPr>
          <w:t xml:space="preserve"> (Figure S3)</w:t>
        </w:r>
      </w:ins>
      <w:ins w:id="61"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w:t>
      </w:r>
      <w:r w:rsidR="00BA5DC0">
        <w:rPr>
          <w:sz w:val="24"/>
          <w:szCs w:val="24"/>
        </w:rPr>
        <w:lastRenderedPageBreak/>
        <w:t>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w:t>
      </w:r>
      <w:ins w:id="62" w:author="nesol" w:date="2018-04-20T16:43:00Z">
        <w:r w:rsidR="00A676D8">
          <w:rPr>
            <w:sz w:val="24"/>
            <w:szCs w:val="24"/>
          </w:rPr>
          <w:t>b</w:t>
        </w:r>
      </w:ins>
      <w:ins w:id="63"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Table S</w:t>
      </w:r>
      <w:r w:rsidR="00207B28">
        <w:rPr>
          <w:sz w:val="24"/>
          <w:szCs w:val="24"/>
        </w:rPr>
        <w:t>3</w:t>
      </w:r>
      <w:ins w:id="64" w:author="nesol" w:date="2018-05-03T15:53:00Z">
        <w:r w:rsidR="006B5011">
          <w:rPr>
            <w:sz w:val="24"/>
            <w:szCs w:val="24"/>
          </w:rPr>
          <w:t>e</w:t>
        </w:r>
      </w:ins>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w:t>
      </w:r>
      <w:del w:id="65"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66" w:author="nesol" w:date="2018-04-22T17:40:00Z">
        <w:r w:rsidR="00A50C30" w:rsidDel="0051168B">
          <w:rPr>
            <w:sz w:val="24"/>
            <w:szCs w:val="24"/>
          </w:rPr>
          <w:delText xml:space="preserve">and </w:delText>
        </w:r>
      </w:del>
      <w:ins w:id="67" w:author="nesol" w:date="2018-04-22T17:40:00Z">
        <w:r w:rsidR="0051168B">
          <w:rPr>
            <w:sz w:val="24"/>
            <w:szCs w:val="24"/>
          </w:rPr>
          <w:t xml:space="preserve">to </w:t>
        </w:r>
      </w:ins>
      <w:r w:rsidR="00277283">
        <w:rPr>
          <w:sz w:val="24"/>
          <w:szCs w:val="24"/>
        </w:rPr>
        <w:t xml:space="preserve">11 </w:t>
      </w:r>
      <w:ins w:id="68"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69"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b, Table S</w:t>
      </w:r>
      <w:r w:rsidR="00207B28">
        <w:rPr>
          <w:sz w:val="24"/>
          <w:szCs w:val="24"/>
        </w:rPr>
        <w:t>3</w:t>
      </w:r>
      <w:ins w:id="70" w:author="nesol" w:date="2018-05-03T15:51:00Z">
        <w:r w:rsidR="006B5011">
          <w:rPr>
            <w:sz w:val="24"/>
            <w:szCs w:val="24"/>
          </w:rPr>
          <w:t>e</w:t>
        </w:r>
      </w:ins>
      <w:r w:rsidR="006F171A">
        <w:rPr>
          <w:sz w:val="24"/>
          <w:szCs w:val="24"/>
        </w:rPr>
        <w:t>)</w:t>
      </w:r>
      <w:r w:rsidR="00277283">
        <w:rPr>
          <w:sz w:val="24"/>
          <w:szCs w:val="24"/>
        </w:rPr>
        <w:t xml:space="preserve">. </w:t>
      </w:r>
      <w:ins w:id="71" w:author="nesol" w:date="2018-04-22T17:43:00Z">
        <w:r w:rsidR="0051168B">
          <w:rPr>
            <w:sz w:val="24"/>
            <w:szCs w:val="24"/>
          </w:rPr>
          <w:t>At the 99.9% SNP significance threshold, GEMMA identified</w:t>
        </w:r>
      </w:ins>
      <w:ins w:id="72" w:author="nesol" w:date="2018-04-22T17:42:00Z">
        <w:r w:rsidR="0051168B">
          <w:rPr>
            <w:sz w:val="24"/>
            <w:szCs w:val="24"/>
          </w:rPr>
          <w:t xml:space="preserve"> </w:t>
        </w:r>
      </w:ins>
      <w:ins w:id="73" w:author="nesol" w:date="2018-04-22T17:40:00Z">
        <w:r w:rsidR="00ED17B2">
          <w:rPr>
            <w:sz w:val="24"/>
            <w:szCs w:val="24"/>
          </w:rPr>
          <w:t xml:space="preserve">23 </w:t>
        </w:r>
        <w:r w:rsidR="0051168B">
          <w:rPr>
            <w:sz w:val="24"/>
            <w:szCs w:val="24"/>
          </w:rPr>
          <w:t>genes across 7 to 9 of the tomato accessions</w:t>
        </w:r>
      </w:ins>
      <w:ins w:id="74" w:author="nesol" w:date="2018-04-22T17:45:00Z">
        <w:r w:rsidR="0051168B">
          <w:rPr>
            <w:sz w:val="24"/>
            <w:szCs w:val="24"/>
          </w:rPr>
          <w:t xml:space="preserve"> (</w:t>
        </w:r>
      </w:ins>
      <w:ins w:id="75" w:author="nesol" w:date="2018-05-03T13:10:00Z">
        <w:r w:rsidR="00182A6D">
          <w:rPr>
            <w:sz w:val="24"/>
            <w:szCs w:val="24"/>
          </w:rPr>
          <w:t>Figure S3</w:t>
        </w:r>
      </w:ins>
      <w:ins w:id="76" w:author="nesol" w:date="2018-04-22T17:45:00Z">
        <w:r w:rsidR="0051168B">
          <w:rPr>
            <w:sz w:val="24"/>
            <w:szCs w:val="24"/>
          </w:rPr>
          <w:t>)</w:t>
        </w:r>
      </w:ins>
      <w:ins w:id="77" w:author="nesol" w:date="2018-04-22T17:41:00Z">
        <w:r w:rsidR="0051168B">
          <w:rPr>
            <w:sz w:val="24"/>
            <w:szCs w:val="24"/>
          </w:rPr>
          <w:t xml:space="preserve">. </w:t>
        </w:r>
      </w:ins>
      <w:moveFromRangeStart w:id="78" w:author="nesol" w:date="2018-04-22T12:17:00Z" w:name="move512162788"/>
      <w:moveFrom w:id="79"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78"/>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4"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5"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80" w:author="Nicole Soltis" w:date="2018-03-17T16:19:00Z">
        <w:r w:rsidDel="00B91AC0">
          <w:rPr>
            <w:sz w:val="24"/>
            <w:szCs w:val="24"/>
          </w:rPr>
          <w:delText>black and grey</w:delText>
        </w:r>
      </w:del>
      <w:ins w:id="81"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5C9433D"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">
                  <v:imagedata r:id="rId40" o:title="R7a_topSNPssOverlap_12Plants_prob"/>
                </v:shape>
                <v:shape id="Picture 2068" o:spid="_x0000_s1050"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">
                  <v:imagedata r:id="rId41" o:title="R7a_topSNPssOverlap_12Plants_probSmall"/>
                </v:shape>
                <v:shape id="TextBox 10" o:spid="_x0000_s1051"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" filled="f" stroked="f">
                  <v:textbox style="mso-fit-shape-to-text:t" inset="4.23317mm,2.11658mm,4.23317mm,2.11658mm">
                    <w:txbxContent>
                      <w:p w14:paraId="2C69CABF"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2" type="#_x0000_t202" style="position:absolute;left:96;top:43526;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" filled="f" stroked="f">
                  <v:textbox style="mso-fit-shape-to-text:t" inset="4.23317mm,2.11658mm,4.23317mm,2.11658mm">
                    <w:txbxContent>
                      <w:p w14:paraId="4D209657"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Picture 2071" o:spid="_x0000_s1053" type="#_x0000_t75" style="position:absolute;left:693;top:4923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">
                  <v:imagedata r:id="rId42" o:title="R7b_topGenesOverlap_IndPlants_2kbWin"/>
                </v:shape>
                <v:shape id="Picture 2072" o:spid="_x0000_s1054" type="#_x0000_t75" style="position:absolute;left:31151;top:49236;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">
                  <v:imagedata r:id="rId43" o:title="R7b_topGenesOverlap_IndPlants_2kbWin_Small"/>
                </v:shape>
                <w10:anchorlock/>
              </v:group>
            </w:pict>
          </mc:Fallback>
        </mc:AlternateContent>
      </w:r>
      <w:r>
        <w:rPr>
          <w:b/>
          <w:sz w:val="24"/>
          <w:szCs w:val="24"/>
        </w:rPr>
        <w:lastRenderedPageBreak/>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7301DEFC" w14:textId="77777777" w:rsidR="00924546" w:rsidRDefault="00924546" w:rsidP="00924546">
      <w:pPr>
        <w:spacing w:line="480" w:lineRule="auto"/>
        <w:ind w:firstLine="720"/>
        <w:rPr>
          <w:moveTo w:id="82" w:author="nesol" w:date="2018-04-22T12:17:00Z"/>
          <w:sz w:val="24"/>
          <w:szCs w:val="24"/>
        </w:rPr>
      </w:pPr>
      <w:moveToRangeStart w:id="83" w:author="nesol" w:date="2018-04-22T12:17:00Z" w:name="move512162788"/>
      <w:moveTo w:id="84" w:author="nesol" w:date="2018-04-22T12:17:00Z">
        <w:r>
          <w:rPr>
            <w:sz w:val="24"/>
            <w:szCs w:val="24"/>
          </w:rPr>
          <w:t xml:space="preserve">Of the 6 genes with SNPs significantly associated with </w:t>
        </w:r>
        <w:r w:rsidRPr="004D42B7">
          <w:rPr>
            <w:i/>
            <w:sz w:val="24"/>
            <w:szCs w:val="24"/>
          </w:rPr>
          <w:t>B. cinerea</w:t>
        </w:r>
        <w:r>
          <w:rPr>
            <w:sz w:val="24"/>
            <w:szCs w:val="24"/>
          </w:rPr>
          <w:t xml:space="preserve"> virulence on all </w:t>
        </w:r>
      </w:moveTo>
    </w:p>
    <w:moveToRangeEnd w:id="83"/>
    <w:p w14:paraId="5D833F64" w14:textId="388349CD" w:rsidR="00082C15" w:rsidRDefault="00A50C30" w:rsidP="00082C15">
      <w:pPr>
        <w:spacing w:line="480" w:lineRule="auto"/>
        <w:rPr>
          <w:ins w:id="85" w:author="nesol" w:date="2018-04-22T17:49:00Z"/>
          <w:sz w:val="24"/>
          <w:szCs w:val="24"/>
        </w:rPr>
      </w:pPr>
      <w:commentRangeStart w:id="86"/>
      <w:r>
        <w:rPr>
          <w:sz w:val="24"/>
          <w:szCs w:val="24"/>
        </w:rPr>
        <w:t>tomato genotypes</w:t>
      </w:r>
      <w:ins w:id="87"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88"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89" w:author="nesol" w:date="2018-05-03T13:18:00Z">
        <w:r w:rsidR="001F3E05">
          <w:rPr>
            <w:sz w:val="24"/>
            <w:szCs w:val="24"/>
          </w:rPr>
          <w:t>m</w:t>
        </w:r>
      </w:ins>
      <w:ins w:id="90" w:author="nesol" w:date="2018-05-03T13:19:00Z">
        <w:r w:rsidR="001F3E05">
          <w:rPr>
            <w:sz w:val="24"/>
            <w:szCs w:val="24"/>
          </w:rPr>
          <w:t>ost have not been formally linked to pathogen virulence.</w:t>
        </w:r>
      </w:ins>
      <w:r>
        <w:rPr>
          <w:sz w:val="24"/>
          <w:szCs w:val="24"/>
        </w:rPr>
        <w:t xml:space="preserve"> </w:t>
      </w:r>
      <w:del w:id="91" w:author="nesol" w:date="2018-05-03T13:19:00Z">
        <w:r w:rsidDel="001F3E05">
          <w:rPr>
            <w:sz w:val="24"/>
            <w:szCs w:val="24"/>
          </w:rPr>
          <w:delText>While most of these genes have not been formally linked to pathogen virulence,</w:delText>
        </w:r>
      </w:del>
      <w:proofErr w:type="gramStart"/>
      <w:ins w:id="92" w:author="nesol" w:date="2018-05-03T13:19:00Z">
        <w:r w:rsidR="001F3E05">
          <w:rPr>
            <w:sz w:val="24"/>
            <w:szCs w:val="24"/>
          </w:rPr>
          <w:t xml:space="preserve">However, </w:t>
        </w:r>
      </w:ins>
      <w:r>
        <w:rPr>
          <w:sz w:val="24"/>
          <w:szCs w:val="24"/>
        </w:rPr>
        <w:t xml:space="preserve"> </w:t>
      </w:r>
      <w:ins w:id="93" w:author="nesol" w:date="2018-05-03T13:20:00Z">
        <w:r w:rsidR="001F3E05">
          <w:rPr>
            <w:sz w:val="24"/>
            <w:szCs w:val="24"/>
          </w:rPr>
          <w:t>SNPs</w:t>
        </w:r>
        <w:proofErr w:type="gramEnd"/>
        <w:r w:rsidR="001F3E05">
          <w:rPr>
            <w:sz w:val="24"/>
            <w:szCs w:val="24"/>
          </w:rPr>
          <w:t xml:space="preserve"> within a </w:t>
        </w:r>
        <w:proofErr w:type="spellStart"/>
        <w:r w:rsidR="001F3E05">
          <w:rPr>
            <w:sz w:val="24"/>
            <w:szCs w:val="24"/>
          </w:rPr>
          <w:t>pectinesterase</w:t>
        </w:r>
        <w:proofErr w:type="spellEnd"/>
        <w:r w:rsidR="001F3E05">
          <w:rPr>
            <w:sz w:val="24"/>
            <w:szCs w:val="24"/>
          </w:rPr>
          <w:t xml:space="preserve"> gene (BcT4_6001, Bcin14g00870) were associated with at most 11 tomato accessions while the gene itself is associated with altered virulence on all tomato accessions. </w:t>
        </w:r>
        <w:proofErr w:type="spellStart"/>
        <w:r w:rsidR="001F3E05">
          <w:rPr>
            <w:sz w:val="24"/>
            <w:szCs w:val="24"/>
          </w:rPr>
          <w:t>P</w:t>
        </w:r>
      </w:ins>
      <w:del w:id="94"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95" w:author="nesol" w:date="2018-05-03T13:20:00Z">
        <w:r w:rsidR="00802A76" w:rsidDel="001F3E05">
          <w:rPr>
            <w:sz w:val="24"/>
            <w:szCs w:val="24"/>
          </w:rPr>
          <w:delText>The SNPs within the</w:delText>
        </w:r>
      </w:del>
      <w:r w:rsidR="00802A76">
        <w:rPr>
          <w:sz w:val="24"/>
          <w:szCs w:val="24"/>
        </w:rPr>
        <w:t xml:space="preserve"> </w:t>
      </w:r>
      <w:del w:id="96"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r w:rsidR="00802A76">
        <w:rPr>
          <w:sz w:val="24"/>
          <w:szCs w:val="24"/>
        </w:rPr>
        <w:t xml:space="preserve">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lastRenderedPageBreak/>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commentRangeEnd w:id="86"/>
      <w:r w:rsidR="00C623D9">
        <w:rPr>
          <w:rStyle w:val="CommentReference"/>
        </w:rPr>
        <w:commentReference w:id="86"/>
      </w:r>
    </w:p>
    <w:p w14:paraId="7FF89CA2" w14:textId="65BB83ED" w:rsidR="00D61809" w:rsidRDefault="00D61809" w:rsidP="00082C15">
      <w:pPr>
        <w:spacing w:line="480" w:lineRule="auto"/>
        <w:rPr>
          <w:sz w:val="24"/>
          <w:szCs w:val="24"/>
        </w:rPr>
      </w:pPr>
      <w:ins w:id="97" w:author="nesol" w:date="2018-04-22T17:49:00Z">
        <w:r>
          <w:rPr>
            <w:sz w:val="24"/>
            <w:szCs w:val="24"/>
          </w:rPr>
          <w:tab/>
        </w:r>
      </w:ins>
      <w:ins w:id="98" w:author="nesol" w:date="2018-04-22T17:52:00Z">
        <w:r w:rsidR="002B218B">
          <w:rPr>
            <w:sz w:val="24"/>
            <w:szCs w:val="24"/>
          </w:rPr>
          <w:t>To fo</w:t>
        </w:r>
      </w:ins>
      <w:ins w:id="99" w:author="nesol" w:date="2018-04-22T17:53:00Z">
        <w:r w:rsidR="002B218B">
          <w:rPr>
            <w:sz w:val="24"/>
            <w:szCs w:val="24"/>
          </w:rPr>
          <w:t xml:space="preserve">cus on genes which associate with </w:t>
        </w:r>
        <w:r w:rsidR="002B218B" w:rsidRPr="001F3E05">
          <w:rPr>
            <w:i/>
            <w:sz w:val="24"/>
            <w:szCs w:val="24"/>
          </w:rPr>
          <w:t>B. cinerea</w:t>
        </w:r>
        <w:r w:rsidR="002B218B">
          <w:rPr>
            <w:sz w:val="24"/>
            <w:szCs w:val="24"/>
          </w:rPr>
          <w:t xml:space="preserve"> virulence on tomato </w:t>
        </w:r>
      </w:ins>
      <w:ins w:id="100" w:author="nesol" w:date="2018-05-03T13:11:00Z">
        <w:r w:rsidR="00182A6D">
          <w:rPr>
            <w:sz w:val="24"/>
            <w:szCs w:val="24"/>
          </w:rPr>
          <w:t>insensitive to</w:t>
        </w:r>
      </w:ins>
      <w:ins w:id="101" w:author="nesol" w:date="2018-04-22T17:54:00Z">
        <w:r w:rsidR="002B218B">
          <w:rPr>
            <w:sz w:val="24"/>
            <w:szCs w:val="24"/>
          </w:rPr>
          <w:t xml:space="preserve"> GWA method, we examined the gene overlap between</w:t>
        </w:r>
      </w:ins>
      <w:ins w:id="102" w:author="nesol" w:date="2018-05-03T13:20:00Z">
        <w:r w:rsidR="001F3E05">
          <w:rPr>
            <w:sz w:val="24"/>
            <w:szCs w:val="24"/>
          </w:rPr>
          <w:t xml:space="preserve"> significant associations identi</w:t>
        </w:r>
      </w:ins>
      <w:ins w:id="103" w:author="nesol" w:date="2018-05-03T13:21:00Z">
        <w:r w:rsidR="001F3E05">
          <w:rPr>
            <w:sz w:val="24"/>
            <w:szCs w:val="24"/>
          </w:rPr>
          <w:t>fied by</w:t>
        </w:r>
      </w:ins>
      <w:ins w:id="104" w:author="nesol" w:date="2018-04-22T17:54:00Z">
        <w:r w:rsidR="002B218B">
          <w:rPr>
            <w:sz w:val="24"/>
            <w:szCs w:val="24"/>
          </w:rPr>
          <w:t xml:space="preserve"> GEMMA on the B05.10 genome and </w:t>
        </w:r>
      </w:ins>
      <w:proofErr w:type="spellStart"/>
      <w:ins w:id="105" w:author="nesol" w:date="2018-04-22T17:55:00Z">
        <w:r w:rsidR="002B218B">
          <w:rPr>
            <w:sz w:val="24"/>
            <w:szCs w:val="24"/>
          </w:rPr>
          <w:t>bigRR</w:t>
        </w:r>
        <w:proofErr w:type="spellEnd"/>
        <w:r w:rsidR="002B218B">
          <w:rPr>
            <w:sz w:val="24"/>
            <w:szCs w:val="24"/>
          </w:rPr>
          <w:t xml:space="preserve"> on the T4 genome.</w:t>
        </w:r>
      </w:ins>
      <w:ins w:id="106" w:author="nesol" w:date="2018-04-22T17:56:00Z">
        <w:r w:rsidR="002B218B">
          <w:rPr>
            <w:sz w:val="24"/>
            <w:szCs w:val="24"/>
          </w:rPr>
          <w:t xml:space="preserve"> </w:t>
        </w:r>
      </w:ins>
      <w:ins w:id="107" w:author="nesol" w:date="2018-05-03T14:35:00Z">
        <w:r w:rsidR="005A3A13">
          <w:rPr>
            <w:sz w:val="24"/>
            <w:szCs w:val="24"/>
          </w:rPr>
          <w:t xml:space="preserve">We conservatively identified 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21 genes </w:t>
        </w:r>
      </w:ins>
      <w:ins w:id="108" w:author="nesol" w:date="2018-05-03T14:36:00Z">
        <w:r w:rsidR="005A3A13">
          <w:rPr>
            <w:sz w:val="24"/>
            <w:szCs w:val="24"/>
          </w:rPr>
          <w:t>were linked to at least two plant genotypes by both methods</w:t>
        </w:r>
      </w:ins>
      <w:ins w:id="109" w:author="nesol" w:date="2018-05-03T14:37:00Z">
        <w:r w:rsidR="005A3A13">
          <w:rPr>
            <w:sz w:val="24"/>
            <w:szCs w:val="24"/>
          </w:rPr>
          <w:t xml:space="preserve"> (Table S</w:t>
        </w:r>
      </w:ins>
      <w:ins w:id="110" w:author="nesol" w:date="2018-05-03T14:39:00Z">
        <w:r w:rsidR="005A3A13">
          <w:rPr>
            <w:sz w:val="24"/>
            <w:szCs w:val="24"/>
          </w:rPr>
          <w:t>3</w:t>
        </w:r>
      </w:ins>
      <w:ins w:id="111" w:author="nesol" w:date="2018-05-03T15:52:00Z">
        <w:r w:rsidR="006B5011">
          <w:rPr>
            <w:sz w:val="24"/>
            <w:szCs w:val="24"/>
          </w:rPr>
          <w:t>a</w:t>
        </w:r>
      </w:ins>
      <w:ins w:id="112" w:author="nesol" w:date="2018-05-03T14:37:00Z">
        <w:r w:rsidR="005A3A13">
          <w:rPr>
            <w:sz w:val="24"/>
            <w:szCs w:val="24"/>
          </w:rPr>
          <w:t>)</w:t>
        </w:r>
      </w:ins>
      <w:ins w:id="113" w:author="nesol" w:date="2018-05-03T14:36:00Z">
        <w:r w:rsidR="005A3A13">
          <w:rPr>
            <w:sz w:val="24"/>
            <w:szCs w:val="24"/>
          </w:rPr>
          <w:t xml:space="preserve">. </w:t>
        </w:r>
      </w:ins>
      <w:ins w:id="114" w:author="nesol" w:date="2018-05-03T14:55:00Z">
        <w:r w:rsidR="001A47DC">
          <w:rPr>
            <w:sz w:val="24"/>
            <w:szCs w:val="24"/>
          </w:rPr>
          <w:t xml:space="preserve">These genes include transporters and enzymes, but </w:t>
        </w:r>
        <w:r w:rsidR="008F47C7">
          <w:rPr>
            <w:sz w:val="24"/>
            <w:szCs w:val="24"/>
          </w:rPr>
          <w:t xml:space="preserve">not </w:t>
        </w:r>
      </w:ins>
      <w:ins w:id="115" w:author="nesol" w:date="2018-05-03T14:56:00Z">
        <w:r w:rsidR="008F47C7">
          <w:rPr>
            <w:sz w:val="24"/>
            <w:szCs w:val="24"/>
          </w:rPr>
          <w:t>predicted pathogen virulence functions (Table S3</w:t>
        </w:r>
      </w:ins>
      <w:ins w:id="116" w:author="nesol" w:date="2018-05-03T15:52:00Z">
        <w:r w:rsidR="006B5011">
          <w:rPr>
            <w:sz w:val="24"/>
            <w:szCs w:val="24"/>
          </w:rPr>
          <w:t>a, c</w:t>
        </w:r>
      </w:ins>
      <w:ins w:id="117"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6" o:title="LDplot2.2V1.lg"/>
                </v:shape>
                <v:shape id="Picture 2075" o:spid="_x0000_s1057"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7" o:title="Sl_LesionSize_trueMAF20_NA10_lowTR.gene01Chr2.2.ManhattanPlot"/>
                </v:shape>
                <v:shape id="TextBox 7" o:spid="_x0000_s1058"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58052E" w:rsidRDefault="0058052E"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4"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5"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2EC281DD"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118"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119" w:author="nesol" w:date="2018-05-03T16:42:00Z">
        <w:r w:rsidR="004F17F2">
          <w:rPr>
            <w:sz w:val="24"/>
            <w:szCs w:val="24"/>
          </w:rPr>
          <w:t>ated</w:t>
        </w:r>
      </w:ins>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120" w:author="nesol" w:date="2018-04-22T18:11:00Z">
        <w:r w:rsidR="00561E35">
          <w:rPr>
            <w:sz w:val="24"/>
            <w:szCs w:val="24"/>
          </w:rPr>
          <w:t xml:space="preserve"> </w:t>
        </w:r>
      </w:ins>
      <w:ins w:id="121" w:author="nesol" w:date="2018-04-22T18:12:00Z">
        <w:r w:rsidR="00792DBD">
          <w:rPr>
            <w:sz w:val="24"/>
            <w:szCs w:val="24"/>
          </w:rPr>
          <w:t>GWA of these domestication traits by</w:t>
        </w:r>
      </w:ins>
      <w:ins w:id="122" w:author="nesol" w:date="2018-04-22T18:11:00Z">
        <w:r w:rsidR="00561E35">
          <w:rPr>
            <w:sz w:val="24"/>
            <w:szCs w:val="24"/>
          </w:rPr>
          <w:t xml:space="preserve"> GEMMA</w:t>
        </w:r>
      </w:ins>
      <w:r w:rsidR="00B623B3">
        <w:rPr>
          <w:sz w:val="24"/>
          <w:szCs w:val="24"/>
        </w:rPr>
        <w:t xml:space="preserve"> </w:t>
      </w:r>
      <w:ins w:id="123" w:author="nesol" w:date="2018-04-22T18:12:00Z">
        <w:r w:rsidR="00792DBD">
          <w:rPr>
            <w:sz w:val="24"/>
            <w:szCs w:val="24"/>
          </w:rPr>
          <w:t>identified similar patterns</w:t>
        </w:r>
      </w:ins>
      <w:ins w:id="124" w:author="nesol" w:date="2018-05-03T16:42:00Z">
        <w:r w:rsidR="004F17F2">
          <w:rPr>
            <w:sz w:val="24"/>
            <w:szCs w:val="24"/>
          </w:rPr>
          <w:t xml:space="preserve"> of high overlap between SNPs and genes between Botrytis virulence on wild or domesticated tomato hosts, a</w:t>
        </w:r>
      </w:ins>
      <w:ins w:id="125" w:author="nesol" w:date="2018-05-03T16:43:00Z">
        <w:r w:rsidR="004F17F2">
          <w:rPr>
            <w:sz w:val="24"/>
            <w:szCs w:val="24"/>
          </w:rPr>
          <w:t>nd rare overlap with Domestication Sensitivity</w:t>
        </w:r>
      </w:ins>
      <w:bookmarkStart w:id="126" w:name="_GoBack"/>
      <w:bookmarkEnd w:id="126"/>
      <w:ins w:id="127" w:author="nesol" w:date="2018-04-22T18:12:00Z">
        <w:r w:rsidR="00792DBD">
          <w:rPr>
            <w:sz w:val="24"/>
            <w:szCs w:val="24"/>
          </w:rPr>
          <w:t xml:space="preserve"> (Figure </w:t>
        </w:r>
        <w:r w:rsidR="00792DBD">
          <w:rPr>
            <w:sz w:val="24"/>
            <w:szCs w:val="24"/>
          </w:rPr>
          <w:lastRenderedPageBreak/>
          <w:t>S</w:t>
        </w:r>
      </w:ins>
      <w:ins w:id="128" w:author="nesol" w:date="2018-04-22T18:13:00Z">
        <w:r w:rsidR="00792DBD">
          <w:rPr>
            <w:sz w:val="24"/>
            <w:szCs w:val="24"/>
          </w:rPr>
          <w:t xml:space="preserve">4).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129" w:author="nesol" w:date="2018-05-03T16:28:00Z">
        <w:r w:rsidR="008C568F">
          <w:rPr>
            <w:sz w:val="24"/>
            <w:szCs w:val="24"/>
          </w:rPr>
          <w:t xml:space="preserve">We </w:t>
        </w:r>
        <w:r w:rsidR="008C568F">
          <w:rPr>
            <w:sz w:val="24"/>
            <w:szCs w:val="24"/>
          </w:rPr>
          <w:t xml:space="preserve">also examined </w:t>
        </w:r>
      </w:ins>
      <w:ins w:id="130" w:author="nesol" w:date="2018-05-03T16:29:00Z">
        <w:r w:rsidR="008C568F">
          <w:rPr>
            <w:sz w:val="24"/>
            <w:szCs w:val="24"/>
          </w:rPr>
          <w:t xml:space="preserve">the overlap in genes associated to these domestication traits by </w:t>
        </w:r>
        <w:proofErr w:type="spellStart"/>
        <w:r w:rsidR="008C568F">
          <w:rPr>
            <w:sz w:val="24"/>
            <w:szCs w:val="24"/>
          </w:rPr>
          <w:t>bigRR</w:t>
        </w:r>
        <w:proofErr w:type="spellEnd"/>
        <w:r w:rsidR="008C568F">
          <w:rPr>
            <w:sz w:val="24"/>
            <w:szCs w:val="24"/>
          </w:rPr>
          <w:t xml:space="preserve"> and GEMMA, identifying </w:t>
        </w:r>
      </w:ins>
      <w:ins w:id="131" w:author="nesol" w:date="2018-05-03T16:30:00Z">
        <w:r w:rsidR="008C568F">
          <w:rPr>
            <w:sz w:val="24"/>
            <w:szCs w:val="24"/>
          </w:rPr>
          <w:t>113 unique genes (Table S3). These genes include several transporters and enzymes, with f</w:t>
        </w:r>
      </w:ins>
      <w:ins w:id="132" w:author="nesol" w:date="2018-05-03T16:31:00Z">
        <w:r w:rsidR="008C568F">
          <w:rPr>
            <w:sz w:val="24"/>
            <w:szCs w:val="24"/>
          </w:rPr>
          <w:t>ew predicted virulence genes. One gene from this overlap list (</w:t>
        </w:r>
        <w:r w:rsidR="008C568F" w:rsidRPr="008C568F">
          <w:rPr>
            <w:sz w:val="24"/>
            <w:szCs w:val="24"/>
          </w:rPr>
          <w:t>Bcin01g05800</w:t>
        </w:r>
        <w:r w:rsidR="008C568F">
          <w:rPr>
            <w:sz w:val="24"/>
            <w:szCs w:val="24"/>
          </w:rPr>
          <w:t xml:space="preserve">) contains TPR repeats, </w:t>
        </w:r>
      </w:ins>
      <w:ins w:id="133" w:author="nesol" w:date="2018-05-03T16:32:00Z">
        <w:r w:rsidR="008C568F">
          <w:rPr>
            <w:sz w:val="24"/>
            <w:szCs w:val="24"/>
          </w:rPr>
          <w:t>which are common in bacterial virulence proteins {</w:t>
        </w:r>
      </w:ins>
      <w:proofErr w:type="spellStart"/>
      <w:ins w:id="134" w:author="nesol" w:date="2018-05-03T16:37:00Z">
        <w:r w:rsidR="008C568F">
          <w:rPr>
            <w:sz w:val="24"/>
            <w:szCs w:val="24"/>
          </w:rPr>
          <w:t>Cerveny</w:t>
        </w:r>
        <w:proofErr w:type="spellEnd"/>
        <w:r w:rsidR="008C568F">
          <w:rPr>
            <w:sz w:val="24"/>
            <w:szCs w:val="24"/>
          </w:rPr>
          <w:t xml:space="preserve"> 2013</w:t>
        </w:r>
      </w:ins>
      <w:ins w:id="135" w:author="nesol" w:date="2018-05-03T16:32:00Z">
        <w:r w:rsidR="008C568F">
          <w:rPr>
            <w:sz w:val="24"/>
            <w:szCs w:val="24"/>
          </w:rPr>
          <w:t>}</w:t>
        </w:r>
      </w:ins>
      <w:ins w:id="136" w:author="nesol" w:date="2018-05-03T16:39:00Z">
        <w:r w:rsidR="00C44D43">
          <w:rPr>
            <w:sz w:val="24"/>
            <w:szCs w:val="24"/>
          </w:rPr>
          <w:t xml:space="preserve"> and are </w:t>
        </w:r>
      </w:ins>
      <w:ins w:id="137"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w:t>
        </w:r>
        <w:r w:rsidR="00C44D43">
          <w:rPr>
            <w:rFonts w:ascii="Arial" w:hAnsi="Arial" w:cs="Arial"/>
            <w:i/>
            <w:iCs/>
            <w:color w:val="1C1D1E"/>
            <w:shd w:val="clear" w:color="auto" w:fill="FFFFFF"/>
          </w:rPr>
          <w:t xml:space="preserve"> </w:t>
        </w:r>
        <w:r w:rsidR="00C44D43">
          <w:rPr>
            <w:rFonts w:ascii="Arial" w:hAnsi="Arial" w:cs="Arial"/>
            <w:iCs/>
            <w:color w:val="1C1D1E"/>
            <w:sz w:val="20"/>
            <w:shd w:val="clear" w:color="auto" w:fill="FFFFFF"/>
          </w:rPr>
          <w:t xml:space="preserve">{Lo </w:t>
        </w:r>
        <w:proofErr w:type="spellStart"/>
        <w:r w:rsidR="00C44D43">
          <w:rPr>
            <w:rFonts w:ascii="Arial" w:hAnsi="Arial" w:cs="Arial"/>
            <w:iCs/>
            <w:color w:val="1C1D1E"/>
            <w:sz w:val="20"/>
            <w:shd w:val="clear" w:color="auto" w:fill="FFFFFF"/>
          </w:rPr>
          <w:t>Presti</w:t>
        </w:r>
        <w:proofErr w:type="spellEnd"/>
        <w:r w:rsidR="00C44D43">
          <w:rPr>
            <w:rFonts w:ascii="Arial" w:hAnsi="Arial" w:cs="Arial"/>
            <w:iCs/>
            <w:color w:val="1C1D1E"/>
            <w:sz w:val="20"/>
            <w:shd w:val="clear" w:color="auto" w:fill="FFFFFF"/>
          </w:rPr>
          <w:t xml:space="preserve"> 2015}</w:t>
        </w:r>
      </w:ins>
      <w:ins w:id="138"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ins w:id="139"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8">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03F20161"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" fillcolor="#4f81bd [3204]" strokecolor="black [3213]">
                  <v:imagedata r:id="rId52" o:title="" croptop="8383f" cropbottom="7584f" cropleft="10517f" cropright="7482f"/>
                </v:shape>
                <v:shape id="Picture 3078" o:spid="_x0000_s1068"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53" o:title="Venn_SNPs_10NA_numbered" croptop="3186f" cropbottom="2717f" cropleft="11150f" cropright="4125f"/>
                </v:shape>
                <v:shape id="Picture 3079" o:spid="_x0000_s1069"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4" o:title="FigR8_SlBc_trueMAF20_10NA_domest.ManhattanPlot"/>
                </v:shape>
                <v:shape id="TextBox 4" o:spid="_x0000_s107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58052E" w:rsidRDefault="0058052E"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3"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5"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209D117A" w:rsidR="00A765A1" w:rsidRDefault="00277283" w:rsidP="00F8407B">
      <w:pPr>
        <w:spacing w:line="480" w:lineRule="auto"/>
        <w:rPr>
          <w:sz w:val="24"/>
          <w:szCs w:val="24"/>
        </w:rPr>
      </w:pPr>
      <w:r>
        <w:rPr>
          <w:sz w:val="24"/>
          <w:szCs w:val="24"/>
        </w:rPr>
        <w:t xml:space="preserve">enrichment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ins w:id="140" w:author="nesol" w:date="2018-05-03T15:44:00Z">
        <w:r w:rsidR="005A224E">
          <w:rPr>
            <w:sz w:val="24"/>
            <w:szCs w:val="24"/>
          </w:rPr>
          <w:t>f</w:t>
        </w:r>
      </w:ins>
      <w:r>
        <w:rPr>
          <w:sz w:val="24"/>
          <w:szCs w:val="24"/>
        </w:rPr>
        <w:t>)</w:t>
      </w:r>
      <w:r w:rsidR="00FD2B5C">
        <w:rPr>
          <w:sz w:val="24"/>
          <w:szCs w:val="24"/>
        </w:rPr>
        <w:t xml:space="preserve"> when compared to the whole-genome </w:t>
      </w:r>
      <w:ins w:id="141" w:author="nesol" w:date="2018-05-03T15:08:00Z">
        <w:r w:rsidR="0058052E">
          <w:rPr>
            <w:sz w:val="24"/>
            <w:szCs w:val="24"/>
          </w:rPr>
          <w:t xml:space="preserve">T4 gene </w:t>
        </w:r>
      </w:ins>
      <w:r w:rsidR="00FD2B5C">
        <w:rPr>
          <w:sz w:val="24"/>
          <w:szCs w:val="24"/>
        </w:rPr>
        <w:t>annotation</w:t>
      </w:r>
      <w:r>
        <w:rPr>
          <w:sz w:val="24"/>
          <w:szCs w:val="24"/>
        </w:rPr>
        <w:t>.</w:t>
      </w:r>
      <w:del w:id="142" w:author="nesol" w:date="2018-04-22T18:15:00Z">
        <w:r w:rsidDel="000D087F">
          <w:rPr>
            <w:sz w:val="24"/>
            <w:szCs w:val="24"/>
          </w:rPr>
          <w:delText xml:space="preserve"> </w:delText>
        </w:r>
      </w:del>
      <w:r>
        <w:rPr>
          <w:sz w:val="24"/>
          <w:szCs w:val="24"/>
        </w:rPr>
        <w:t xml:space="preserve"> </w:t>
      </w:r>
      <w:del w:id="143" w:author="nesol" w:date="2018-05-03T15:00:00Z">
        <w:r w:rsidR="00030F30" w:rsidDel="008F47C7">
          <w:rPr>
            <w:sz w:val="24"/>
            <w:szCs w:val="24"/>
          </w:rPr>
          <w:delText xml:space="preserve">Of the 22 </w:delText>
        </w:r>
        <w:r w:rsidR="00FD2B5C" w:rsidDel="008F47C7">
          <w:rPr>
            <w:sz w:val="24"/>
            <w:szCs w:val="24"/>
          </w:rPr>
          <w:delText xml:space="preserve">functions overrepresented for domestication </w:delText>
        </w:r>
        <w:r w:rsidR="00CB39BA" w:rsidDel="008F47C7">
          <w:rPr>
            <w:sz w:val="24"/>
            <w:szCs w:val="24"/>
          </w:rPr>
          <w:delText xml:space="preserve">virulence </w:delText>
        </w:r>
        <w:r w:rsidR="00030F30" w:rsidDel="008F47C7">
          <w:rPr>
            <w:sz w:val="24"/>
            <w:szCs w:val="24"/>
          </w:rPr>
          <w:delText xml:space="preserve">traits, eight are </w:delText>
        </w:r>
        <w:r w:rsidR="00276B35" w:rsidDel="008F47C7">
          <w:rPr>
            <w:sz w:val="24"/>
            <w:szCs w:val="24"/>
          </w:rPr>
          <w:delText xml:space="preserve">enzymes and two </w:delText>
        </w:r>
        <w:r w:rsidR="00030F30" w:rsidDel="008F47C7">
          <w:rPr>
            <w:sz w:val="24"/>
            <w:szCs w:val="24"/>
          </w:rPr>
          <w:delText xml:space="preserve">are </w:delText>
        </w:r>
        <w:r w:rsidR="00722316" w:rsidDel="008F47C7">
          <w:rPr>
            <w:sz w:val="24"/>
            <w:szCs w:val="24"/>
          </w:rPr>
          <w:delText>transporters (Table S</w:delText>
        </w:r>
        <w:r w:rsidR="00207B28" w:rsidDel="008F47C7">
          <w:rPr>
            <w:sz w:val="24"/>
            <w:szCs w:val="24"/>
          </w:rPr>
          <w:delText>3</w:delText>
        </w:r>
        <w:r w:rsidR="00276B35" w:rsidDel="008F47C7">
          <w:rPr>
            <w:sz w:val="24"/>
            <w:szCs w:val="24"/>
          </w:rPr>
          <w:delText xml:space="preserve">). </w:delText>
        </w:r>
        <w:r w:rsidR="00483511" w:rsidDel="008F47C7">
          <w:rPr>
            <w:sz w:val="24"/>
            <w:szCs w:val="24"/>
          </w:rPr>
          <w:delText xml:space="preserve">Eight </w:delText>
        </w:r>
        <w:r w:rsidR="00030F30" w:rsidDel="008F47C7">
          <w:rPr>
            <w:sz w:val="24"/>
            <w:szCs w:val="24"/>
          </w:rPr>
          <w:delText>gene functions</w:delText>
        </w:r>
        <w:r w:rsidR="00276B35" w:rsidDel="008F47C7">
          <w:rPr>
            <w:sz w:val="24"/>
            <w:szCs w:val="24"/>
          </w:rPr>
          <w:delText xml:space="preserve"> are uniquely overrepresen</w:delText>
        </w:r>
        <w:r w:rsidR="00FD2B5C" w:rsidDel="008F47C7">
          <w:rPr>
            <w:sz w:val="24"/>
            <w:szCs w:val="24"/>
          </w:rPr>
          <w:delText xml:space="preserve">ted in </w:delText>
        </w:r>
        <w:r w:rsidR="00FD2B5C" w:rsidRPr="00276B35" w:rsidDel="008F47C7">
          <w:rPr>
            <w:i/>
            <w:sz w:val="24"/>
            <w:szCs w:val="24"/>
          </w:rPr>
          <w:delText>B. cinerea</w:delText>
        </w:r>
        <w:r w:rsidR="00FD2B5C" w:rsidDel="008F47C7">
          <w:rPr>
            <w:sz w:val="24"/>
            <w:szCs w:val="24"/>
          </w:rPr>
          <w:delText xml:space="preserve"> growth on wi</w:delText>
        </w:r>
        <w:r w:rsidR="00483511" w:rsidDel="008F47C7">
          <w:rPr>
            <w:sz w:val="24"/>
            <w:szCs w:val="24"/>
          </w:rPr>
          <w:delText xml:space="preserve">ld tomato genotypes, and </w:delText>
        </w:r>
        <w:r w:rsidR="003F1CAD" w:rsidDel="008F47C7">
          <w:rPr>
            <w:sz w:val="24"/>
            <w:szCs w:val="24"/>
          </w:rPr>
          <w:delText>eight</w:delText>
        </w:r>
        <w:r w:rsidR="00FD2B5C" w:rsidDel="008F47C7">
          <w:rPr>
            <w:sz w:val="24"/>
            <w:szCs w:val="24"/>
          </w:rPr>
          <w:delText xml:space="preserve"> functions are overrepresented only for domestication-sensitivity genes</w:delText>
        </w:r>
        <w:r w:rsidR="00483511" w:rsidDel="008F47C7">
          <w:rPr>
            <w:sz w:val="24"/>
            <w:szCs w:val="24"/>
          </w:rPr>
          <w:delText>.</w:delText>
        </w:r>
        <w:r w:rsidR="001F2695" w:rsidDel="008F47C7">
          <w:rPr>
            <w:sz w:val="24"/>
            <w:szCs w:val="24"/>
          </w:rPr>
          <w:delText xml:space="preserve">  </w:delText>
        </w:r>
        <w:r w:rsidR="00483511" w:rsidDel="008F47C7">
          <w:rPr>
            <w:sz w:val="24"/>
            <w:szCs w:val="24"/>
          </w:rPr>
          <w:delText>Amo</w:delText>
        </w:r>
        <w:r w:rsidR="003F1CAD" w:rsidDel="008F47C7">
          <w:rPr>
            <w:sz w:val="24"/>
            <w:szCs w:val="24"/>
          </w:rPr>
          <w:delText xml:space="preserve">ng the </w:delText>
        </w:r>
        <w:r w:rsidR="00CB39BA" w:rsidDel="008F47C7">
          <w:rPr>
            <w:sz w:val="24"/>
            <w:szCs w:val="24"/>
          </w:rPr>
          <w:delText xml:space="preserve">eight </w:delText>
        </w:r>
        <w:r w:rsidR="00024937" w:rsidDel="008F47C7">
          <w:rPr>
            <w:sz w:val="24"/>
            <w:szCs w:val="24"/>
          </w:rPr>
          <w:delText>gene functions</w:delText>
        </w:r>
        <w:r w:rsidR="00CB39BA" w:rsidDel="008F47C7">
          <w:rPr>
            <w:sz w:val="24"/>
            <w:szCs w:val="24"/>
          </w:rPr>
          <w:delText xml:space="preserve"> associated specifically to domestication-</w:delText>
        </w:r>
        <w:r w:rsidR="003F1CAD" w:rsidDel="008F47C7">
          <w:rPr>
            <w:sz w:val="24"/>
            <w:szCs w:val="24"/>
          </w:rPr>
          <w:delText xml:space="preserve">sensitivity is </w:delText>
        </w:r>
        <w:r w:rsidR="00483511" w:rsidDel="008F47C7">
          <w:rPr>
            <w:sz w:val="24"/>
            <w:szCs w:val="24"/>
          </w:rPr>
          <w:delText>indoleamine</w:delText>
        </w:r>
        <w:r w:rsidR="00802A76" w:rsidDel="008F47C7">
          <w:rPr>
            <w:sz w:val="24"/>
            <w:szCs w:val="24"/>
          </w:rPr>
          <w:delText xml:space="preserve"> 2,3-dioxygenase</w:delText>
        </w:r>
        <w:r w:rsidR="00483511" w:rsidDel="008F47C7">
          <w:rPr>
            <w:sz w:val="24"/>
            <w:szCs w:val="24"/>
          </w:rPr>
          <w:delText xml:space="preserve">, which </w:delText>
        </w:r>
        <w:r w:rsidR="00024937" w:rsidDel="008F47C7">
          <w:rPr>
            <w:sz w:val="24"/>
            <w:szCs w:val="24"/>
          </w:rPr>
          <w:delText>converts</w:delText>
        </w:r>
        <w:r w:rsidR="00802A76" w:rsidDel="008F47C7">
          <w:rPr>
            <w:sz w:val="24"/>
            <w:szCs w:val="24"/>
          </w:rPr>
          <w:delText xml:space="preserve"> </w:delText>
        </w:r>
        <w:r w:rsidR="00483511" w:rsidDel="008F47C7">
          <w:rPr>
            <w:sz w:val="24"/>
            <w:szCs w:val="24"/>
          </w:rPr>
          <w:delText xml:space="preserve">tryptophan </w:delText>
        </w:r>
        <w:r w:rsidR="00802A76" w:rsidDel="008F47C7">
          <w:rPr>
            <w:sz w:val="24"/>
            <w:szCs w:val="24"/>
          </w:rPr>
          <w:delText xml:space="preserve">to N-formylkyneureine and has been linked to altered immune responses in a number of systems </w:delText>
        </w:r>
        <w:r w:rsidR="009810DC"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 </w:delInstrText>
        </w:r>
        <w:r w:rsidR="008869A9"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sidDel="008F47C7">
          <w:rPr>
            <w:sz w:val="24"/>
            <w:szCs w:val="24"/>
          </w:rPr>
          <w:delInstrText xml:space="preserve"> ADDIN EN.CITE.DATA </w:delInstrText>
        </w:r>
        <w:r w:rsidR="008869A9" w:rsidDel="008F47C7">
          <w:rPr>
            <w:sz w:val="24"/>
            <w:szCs w:val="24"/>
          </w:rPr>
        </w:r>
        <w:r w:rsidR="008869A9" w:rsidDel="008F47C7">
          <w:rPr>
            <w:sz w:val="24"/>
            <w:szCs w:val="24"/>
          </w:rPr>
          <w:fldChar w:fldCharType="end"/>
        </w:r>
        <w:r w:rsidR="009810DC" w:rsidDel="008F47C7">
          <w:rPr>
            <w:sz w:val="24"/>
            <w:szCs w:val="24"/>
          </w:rPr>
        </w:r>
        <w:r w:rsidR="009810DC" w:rsidDel="008F47C7">
          <w:rPr>
            <w:sz w:val="24"/>
            <w:szCs w:val="24"/>
          </w:rPr>
          <w:fldChar w:fldCharType="separate"/>
        </w:r>
        <w:r w:rsidR="009810DC" w:rsidDel="008F47C7">
          <w:rPr>
            <w:noProof/>
            <w:sz w:val="24"/>
            <w:szCs w:val="24"/>
          </w:rPr>
          <w:delText>(Uyttenhove, Pilotte et al. 2003, Chen, Liang et al. 2008, Camañes, Scalschi et al. 2015)</w:delText>
        </w:r>
        <w:r w:rsidR="009810DC" w:rsidDel="008F47C7">
          <w:rPr>
            <w:sz w:val="24"/>
            <w:szCs w:val="24"/>
          </w:rPr>
          <w:fldChar w:fldCharType="end"/>
        </w:r>
        <w:r w:rsidR="00802A76" w:rsidDel="008F47C7">
          <w:rPr>
            <w:sz w:val="24"/>
            <w:szCs w:val="24"/>
          </w:rPr>
          <w:delText xml:space="preserve">. </w:delText>
        </w:r>
        <w:r w:rsidR="00CB39BA" w:rsidDel="008F47C7">
          <w:rPr>
            <w:sz w:val="24"/>
            <w:szCs w:val="24"/>
          </w:rPr>
          <w:delText>The only other known function is a</w:delText>
        </w:r>
        <w:r w:rsidR="003F1CAD" w:rsidDel="008F47C7">
          <w:rPr>
            <w:sz w:val="24"/>
            <w:szCs w:val="24"/>
          </w:rPr>
          <w:delText xml:space="preserve"> phosphodiesterase</w:delText>
        </w:r>
        <w:r w:rsidR="00CB39BA" w:rsidDel="008F47C7">
          <w:rPr>
            <w:sz w:val="24"/>
            <w:szCs w:val="24"/>
          </w:rPr>
          <w:delText xml:space="preserve"> related to BcPde2</w:delText>
        </w:r>
        <w:r w:rsidR="003F1CAD" w:rsidDel="008F47C7">
          <w:rPr>
            <w:sz w:val="24"/>
            <w:szCs w:val="24"/>
          </w:rPr>
          <w:delText xml:space="preserve">, a </w:delText>
        </w:r>
        <w:r w:rsidR="00CB39BA" w:rsidDel="008F47C7">
          <w:rPr>
            <w:sz w:val="24"/>
            <w:szCs w:val="24"/>
          </w:rPr>
          <w:delText xml:space="preserve">gene </w:delText>
        </w:r>
        <w:r w:rsidR="003F1CAD" w:rsidDel="008F47C7">
          <w:rPr>
            <w:sz w:val="24"/>
            <w:szCs w:val="24"/>
          </w:rPr>
          <w:delText xml:space="preserve">that has previously been associated with </w:delText>
        </w:r>
        <w:r w:rsidR="003F1CAD" w:rsidRPr="003F1CAD" w:rsidDel="008F47C7">
          <w:rPr>
            <w:i/>
            <w:sz w:val="24"/>
            <w:szCs w:val="24"/>
          </w:rPr>
          <w:delText>B. cinerea</w:delText>
        </w:r>
        <w:r w:rsidR="003F1CAD" w:rsidDel="008F47C7">
          <w:rPr>
            <w:sz w:val="24"/>
            <w:szCs w:val="24"/>
          </w:rPr>
          <w:delText xml:space="preserve"> virulence through the cAMP signaling pathway </w:delText>
        </w:r>
        <w:r w:rsidR="007F3EED" w:rsidDel="008F47C7">
          <w:rPr>
            <w:sz w:val="24"/>
            <w:szCs w:val="24"/>
          </w:rPr>
          <w:fldChar w:fldCharType="begin"/>
        </w:r>
        <w:r w:rsidR="007F3EED" w:rsidDel="008F47C7">
          <w:rPr>
            <w:sz w:val="24"/>
            <w:szCs w:val="24"/>
          </w:rPr>
          <w:del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delInstrText>
        </w:r>
        <w:r w:rsidR="007F3EED" w:rsidDel="008F47C7">
          <w:rPr>
            <w:sz w:val="24"/>
            <w:szCs w:val="24"/>
          </w:rPr>
          <w:fldChar w:fldCharType="separate"/>
        </w:r>
        <w:r w:rsidR="007F3EED" w:rsidDel="008F47C7">
          <w:rPr>
            <w:noProof/>
            <w:sz w:val="24"/>
            <w:szCs w:val="24"/>
          </w:rPr>
          <w:delText>(Harren, Brandhoff et al. 2013)</w:delText>
        </w:r>
        <w:r w:rsidR="007F3EED" w:rsidDel="008F47C7">
          <w:rPr>
            <w:sz w:val="24"/>
            <w:szCs w:val="24"/>
          </w:rPr>
          <w:fldChar w:fldCharType="end"/>
        </w:r>
        <w:r w:rsidR="00483511" w:rsidDel="008F47C7">
          <w:rPr>
            <w:sz w:val="24"/>
            <w:szCs w:val="24"/>
          </w:rPr>
          <w:delText xml:space="preserve">. </w:delText>
        </w:r>
      </w:del>
      <w:ins w:id="144" w:author="nesol" w:date="2018-05-03T15:01:00Z">
        <w:r w:rsidR="008F47C7">
          <w:rPr>
            <w:sz w:val="24"/>
            <w:szCs w:val="24"/>
          </w:rPr>
          <w:t xml:space="preserve">We also examined functional enrichment for genes associated with domestication traits by both GEMMA and </w:t>
        </w:r>
        <w:proofErr w:type="spellStart"/>
        <w:r w:rsidR="008F47C7">
          <w:rPr>
            <w:sz w:val="24"/>
            <w:szCs w:val="24"/>
          </w:rPr>
          <w:t>bigRR</w:t>
        </w:r>
        <w:proofErr w:type="spellEnd"/>
        <w:r w:rsidR="008F47C7">
          <w:rPr>
            <w:sz w:val="24"/>
            <w:szCs w:val="24"/>
          </w:rPr>
          <w:t xml:space="preserve">. </w:t>
        </w:r>
      </w:ins>
      <w:ins w:id="145" w:author="nesol" w:date="2018-05-03T15:07:00Z">
        <w:r w:rsidR="0058052E">
          <w:rPr>
            <w:sz w:val="24"/>
            <w:szCs w:val="24"/>
          </w:rPr>
          <w:t xml:space="preserve">We found </w:t>
        </w:r>
      </w:ins>
      <w:ins w:id="146" w:author="nesol" w:date="2018-05-03T16:13:00Z">
        <w:r w:rsidR="00E07973">
          <w:rPr>
            <w:sz w:val="24"/>
            <w:szCs w:val="24"/>
          </w:rPr>
          <w:t>41</w:t>
        </w:r>
      </w:ins>
      <w:ins w:id="147" w:author="nesol" w:date="2018-05-03T15:07:00Z">
        <w:r w:rsidR="0058052E">
          <w:rPr>
            <w:sz w:val="24"/>
            <w:szCs w:val="24"/>
          </w:rPr>
          <w:t xml:space="preserve"> significantly overrepresented biological function</w:t>
        </w:r>
      </w:ins>
      <w:ins w:id="148" w:author="nesol" w:date="2018-05-03T15:08:00Z">
        <w:r w:rsidR="0058052E">
          <w:rPr>
            <w:sz w:val="24"/>
            <w:szCs w:val="24"/>
          </w:rPr>
          <w:t>s</w:t>
        </w:r>
      </w:ins>
      <w:ins w:id="149" w:author="nesol" w:date="2018-05-03T15:53:00Z">
        <w:r w:rsidR="006B5011">
          <w:rPr>
            <w:sz w:val="24"/>
            <w:szCs w:val="24"/>
          </w:rPr>
          <w:t xml:space="preserve"> (Table S3d)</w:t>
        </w:r>
      </w:ins>
      <w:ins w:id="150" w:author="nesol" w:date="2018-05-03T15:08:00Z">
        <w:r w:rsidR="0058052E">
          <w:rPr>
            <w:sz w:val="24"/>
            <w:szCs w:val="24"/>
          </w:rPr>
          <w:t xml:space="preserve">. </w:t>
        </w:r>
      </w:ins>
      <w:ins w:id="151" w:author="nesol" w:date="2018-05-03T16:13:00Z">
        <w:r w:rsidR="00F8407B">
          <w:rPr>
            <w:sz w:val="24"/>
            <w:szCs w:val="24"/>
          </w:rPr>
          <w:t xml:space="preserve">These functions include </w:t>
        </w:r>
      </w:ins>
      <w:ins w:id="152" w:author="nesol" w:date="2018-05-03T16:15:00Z">
        <w:r w:rsidR="00F8407B">
          <w:rPr>
            <w:sz w:val="24"/>
            <w:szCs w:val="24"/>
          </w:rPr>
          <w:t xml:space="preserve">12 enzymes and two transporters (Table S3d). </w:t>
        </w:r>
      </w:ins>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w:t>
      </w:r>
      <w:r w:rsidR="00CB39BA">
        <w:rPr>
          <w:sz w:val="24"/>
          <w:szCs w:val="24"/>
        </w:rPr>
        <w:lastRenderedPageBreak/>
        <w:t xml:space="preserve">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1143D857"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 xml:space="preserve">There </w:t>
      </w:r>
      <w:r w:rsidR="00E62AE8">
        <w:rPr>
          <w:sz w:val="24"/>
          <w:szCs w:val="24"/>
        </w:rPr>
        <w:lastRenderedPageBreak/>
        <w:t>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w:t>
      </w:r>
      <w:proofErr w:type="gramStart"/>
      <w:r w:rsidR="005533EE">
        <w:rPr>
          <w:sz w:val="24"/>
          <w:szCs w:val="24"/>
        </w:rPr>
        <w:t>quantitative, and</w:t>
      </w:r>
      <w:proofErr w:type="gramEnd"/>
      <w:r w:rsidR="005533EE">
        <w:rPr>
          <w:sz w:val="24"/>
          <w:szCs w:val="24"/>
        </w:rPr>
        <w:t xml:space="preserve">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ins w:id="153" w:author="nesol" w:date="2018-05-03T15:45:00Z">
        <w:r w:rsidR="005A224E">
          <w:rPr>
            <w:sz w:val="24"/>
            <w:szCs w:val="24"/>
          </w:rPr>
          <w:t>b,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154" w:author="nesol" w:date="2018-05-03T16:17:00Z">
        <w:r w:rsidR="00F8407B">
          <w:rPr>
            <w:sz w:val="24"/>
            <w:szCs w:val="24"/>
          </w:rPr>
          <w:t xml:space="preserve">We also identified a </w:t>
        </w:r>
      </w:ins>
      <w:ins w:id="155" w:author="nesol" w:date="2018-05-03T16:18:00Z">
        <w:r w:rsidR="00F8407B">
          <w:rPr>
            <w:sz w:val="24"/>
            <w:szCs w:val="24"/>
          </w:rPr>
          <w:t xml:space="preserve">conservative </w:t>
        </w:r>
      </w:ins>
      <w:ins w:id="156" w:author="nesol" w:date="2018-05-03T16:17:00Z">
        <w:r w:rsidR="00F8407B">
          <w:rPr>
            <w:sz w:val="24"/>
            <w:szCs w:val="24"/>
          </w:rPr>
          <w:t xml:space="preserve">subset of genes whose association to </w:t>
        </w:r>
      </w:ins>
      <w:ins w:id="157" w:author="nesol" w:date="2018-05-03T16:18:00Z">
        <w:r w:rsidR="00F8407B">
          <w:rPr>
            <w:sz w:val="24"/>
            <w:szCs w:val="24"/>
          </w:rPr>
          <w:t xml:space="preserve">differential </w:t>
        </w:r>
      </w:ins>
      <w:ins w:id="158" w:author="nesol" w:date="2018-05-03T16:17:00Z">
        <w:r w:rsidR="00F8407B">
          <w:rPr>
            <w:i/>
            <w:sz w:val="24"/>
            <w:szCs w:val="24"/>
          </w:rPr>
          <w:t xml:space="preserve">Botrytis cinerea </w:t>
        </w:r>
        <w:r w:rsidR="00F8407B">
          <w:rPr>
            <w:sz w:val="24"/>
            <w:szCs w:val="24"/>
          </w:rPr>
          <w:t>virulence is inse</w:t>
        </w:r>
      </w:ins>
      <w:ins w:id="159" w:author="nesol" w:date="2018-05-03T16:18:00Z">
        <w:r w:rsidR="00F8407B">
          <w:rPr>
            <w:sz w:val="24"/>
            <w:szCs w:val="24"/>
          </w:rPr>
          <w:t>nsitive to GWA method and genome annotation (Table S3 a, b, c, d).</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w:t>
      </w:r>
      <w:r w:rsidR="00686E9E">
        <w:rPr>
          <w:sz w:val="24"/>
          <w:szCs w:val="24"/>
        </w:rPr>
        <w:lastRenderedPageBreak/>
        <w:t xml:space="preserve">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lastRenderedPageBreak/>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w:t>
      </w:r>
      <w:proofErr w:type="gramStart"/>
      <w:r w:rsidR="001659E8">
        <w:rPr>
          <w:sz w:val="24"/>
          <w:szCs w:val="24"/>
        </w:rPr>
        <w:lastRenderedPageBreak/>
        <w:t>pathogen</w:t>
      </w:r>
      <w:proofErr w:type="gramEnd"/>
      <w:r w:rsidR="001659E8">
        <w:rPr>
          <w:sz w:val="24"/>
          <w:szCs w:val="24"/>
        </w:rPr>
        <w:t xml:space="preserve">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xml:space="preserve">. These include a diverse sample of 6 genotypes of </w:t>
      </w:r>
      <w:r w:rsidRPr="000D6362">
        <w:rPr>
          <w:sz w:val="24"/>
          <w:szCs w:val="24"/>
        </w:rPr>
        <w:lastRenderedPageBreak/>
        <w:t>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249936C5"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w:t>
      </w:r>
      <w:r>
        <w:rPr>
          <w:sz w:val="24"/>
          <w:szCs w:val="24"/>
        </w:rPr>
        <w:lastRenderedPageBreak/>
        <w:t xml:space="preserve">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w:t>
      </w:r>
      <w:proofErr w:type="gramStart"/>
      <w:r w:rsidRPr="00B6344E">
        <w:rPr>
          <w:sz w:val="24"/>
          <w:szCs w:val="24"/>
        </w:rPr>
        <w:t>light, and</w:t>
      </w:r>
      <w:proofErr w:type="gramEnd"/>
      <w:r w:rsidRPr="00B6344E">
        <w:rPr>
          <w:sz w:val="24"/>
          <w:szCs w:val="24"/>
        </w:rPr>
        <w:t xml:space="preserve">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160"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161" w:name="OLE_LINK1"/>
      <w:bookmarkStart w:id="162" w:name="OLE_LINK2"/>
      <w:r>
        <w:rPr>
          <w:sz w:val="24"/>
          <w:szCs w:val="24"/>
        </w:rPr>
        <w:t xml:space="preserve">272,672 </w:t>
      </w:r>
      <w:bookmarkEnd w:id="161"/>
      <w:bookmarkEnd w:id="162"/>
      <w:r>
        <w:rPr>
          <w:sz w:val="24"/>
          <w:szCs w:val="24"/>
        </w:rPr>
        <w:t>SNPs</w:t>
      </w:r>
      <w:ins w:id="163" w:author="nesol" w:date="2018-04-22T18:22:00Z">
        <w:r w:rsidR="00695F36">
          <w:rPr>
            <w:sz w:val="24"/>
            <w:szCs w:val="24"/>
          </w:rPr>
          <w:t xml:space="preserve"> against the </w:t>
        </w:r>
        <w:r w:rsidR="00695F36" w:rsidRPr="00C53BA7">
          <w:rPr>
            <w:i/>
            <w:sz w:val="24"/>
            <w:szCs w:val="24"/>
            <w:rPrChange w:id="164" w:author="nesol" w:date="2018-04-26T15:07:00Z">
              <w:rPr>
                <w:sz w:val="24"/>
                <w:szCs w:val="24"/>
              </w:rPr>
            </w:rPrChange>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165" w:author="nesol" w:date="2018-04-22T18:21:00Z">
        <w:r w:rsidR="00695F36">
          <w:rPr>
            <w:sz w:val="24"/>
            <w:szCs w:val="24"/>
          </w:rPr>
          <w:t>For GEMMA mapp</w:t>
        </w:r>
      </w:ins>
      <w:ins w:id="166" w:author="nesol" w:date="2018-04-22T18:22:00Z">
        <w:r w:rsidR="00695F36">
          <w:rPr>
            <w:sz w:val="24"/>
            <w:szCs w:val="24"/>
          </w:rPr>
          <w:t xml:space="preserve">ing, we used </w:t>
        </w:r>
      </w:ins>
      <w:ins w:id="167" w:author="nesol" w:date="2018-04-26T15:05:00Z">
        <w:r w:rsidR="00C53BA7">
          <w:rPr>
            <w:sz w:val="24"/>
            <w:szCs w:val="24"/>
          </w:rPr>
          <w:t>94</w:t>
        </w:r>
      </w:ins>
      <w:ins w:id="168" w:author="nesol" w:date="2018-04-22T18:22:00Z">
        <w:r w:rsidR="00695F36">
          <w:rPr>
            <w:sz w:val="24"/>
            <w:szCs w:val="24"/>
          </w:rPr>
          <w:t xml:space="preserve"> isolates with a total of </w:t>
        </w:r>
      </w:ins>
      <w:ins w:id="169" w:author="nesol" w:date="2018-04-26T15:05:00Z">
        <w:r w:rsidR="00C53BA7">
          <w:rPr>
            <w:sz w:val="24"/>
            <w:szCs w:val="24"/>
          </w:rPr>
          <w:t>237,878</w:t>
        </w:r>
      </w:ins>
      <w:ins w:id="170" w:author="nesol" w:date="2018-04-22T18:22:00Z">
        <w:r w:rsidR="00695F36">
          <w:rPr>
            <w:sz w:val="24"/>
            <w:szCs w:val="24"/>
          </w:rPr>
          <w:t xml:space="preserve"> SNPs against the </w:t>
        </w:r>
        <w:r w:rsidR="00695F36" w:rsidRPr="00C53BA7">
          <w:rPr>
            <w:i/>
            <w:sz w:val="24"/>
            <w:szCs w:val="24"/>
            <w:rPrChange w:id="171" w:author="nesol" w:date="2018-04-26T15:04:00Z">
              <w:rPr>
                <w:sz w:val="24"/>
                <w:szCs w:val="24"/>
              </w:rPr>
            </w:rPrChange>
          </w:rPr>
          <w:t>B. cinerea</w:t>
        </w:r>
        <w:r w:rsidR="00695F36">
          <w:rPr>
            <w:sz w:val="24"/>
            <w:szCs w:val="24"/>
          </w:rPr>
          <w:t xml:space="preserve"> B05.10 genome with MAF </w:t>
        </w:r>
      </w:ins>
      <w:ins w:id="172" w:author="nesol" w:date="2018-04-26T15:06:00Z">
        <w:r w:rsidR="00C53BA7">
          <w:rPr>
            <w:sz w:val="24"/>
            <w:szCs w:val="24"/>
          </w:rPr>
          <w:t>0.20</w:t>
        </w:r>
      </w:ins>
      <w:ins w:id="173" w:author="nesol" w:date="2018-04-22T18:22:00Z">
        <w:r w:rsidR="00695F36">
          <w:rPr>
            <w:sz w:val="24"/>
            <w:szCs w:val="24"/>
          </w:rPr>
          <w:t xml:space="preserve"> or greater and less than </w:t>
        </w:r>
      </w:ins>
      <w:ins w:id="174" w:author="nesol" w:date="2018-04-26T15:06:00Z">
        <w:r w:rsidR="00C53BA7">
          <w:rPr>
            <w:sz w:val="24"/>
            <w:szCs w:val="24"/>
          </w:rPr>
          <w:t>10</w:t>
        </w:r>
      </w:ins>
      <w:ins w:id="175" w:author="nesol" w:date="2018-04-22T18:22:00Z">
        <w:r w:rsidR="00695F36">
          <w:rPr>
            <w:sz w:val="24"/>
            <w:szCs w:val="24"/>
          </w:rPr>
          <w:t>% missing calls.</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6158A958"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w:t>
      </w:r>
      <w:r>
        <w:rPr>
          <w:sz w:val="24"/>
          <w:szCs w:val="24"/>
        </w:rPr>
        <w:lastRenderedPageBreak/>
        <w:t xml:space="preserve">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w:t>
      </w:r>
      <w:proofErr w:type="gramStart"/>
      <w:r>
        <w:rPr>
          <w:sz w:val="24"/>
          <w:szCs w:val="24"/>
        </w:rPr>
        <w:t>plates</w:t>
      </w:r>
      <w:r w:rsidRPr="000D6362">
        <w:rPr>
          <w:sz w:val="24"/>
          <w:szCs w:val="24"/>
        </w:rPr>
        <w:t>, and</w:t>
      </w:r>
      <w:proofErr w:type="gramEnd"/>
      <w:r w:rsidRPr="000D6362">
        <w:rPr>
          <w:sz w:val="24"/>
          <w:szCs w:val="24"/>
        </w:rPr>
        <w:t xml:space="preserve">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ins w:id="176" w:author="nesol" w:date="2018-04-27T14:05:00Z">
        <w:r w:rsidR="006D3CB6">
          <w:rPr>
            <w:sz w:val="24"/>
            <w:szCs w:val="24"/>
          </w:rPr>
          <w:t>The diluted s</w:t>
        </w:r>
      </w:ins>
      <w:ins w:id="177" w:author="nesol" w:date="2018-04-27T14:04:00Z">
        <w:r w:rsidR="00FB6D1C">
          <w:rPr>
            <w:sz w:val="24"/>
            <w:szCs w:val="24"/>
          </w:rPr>
          <w:t xml:space="preserve">pore suspensions were </w:t>
        </w:r>
        <w:r w:rsidR="006D3CB6">
          <w:rPr>
            <w:sz w:val="24"/>
            <w:szCs w:val="24"/>
          </w:rPr>
          <w:t>homogenize</w:t>
        </w:r>
      </w:ins>
      <w:ins w:id="178" w:author="nesol" w:date="2018-04-27T14:05:00Z">
        <w:r w:rsidR="006D3CB6">
          <w:rPr>
            <w:sz w:val="24"/>
            <w:szCs w:val="24"/>
          </w:rPr>
          <w:t xml:space="preserve">d by agitation, then </w:t>
        </w:r>
      </w:ins>
      <w:r>
        <w:rPr>
          <w:sz w:val="24"/>
          <w:szCs w:val="24"/>
        </w:rPr>
        <w:t>4µ</w:t>
      </w:r>
      <w:r w:rsidRPr="000D6362">
        <w:rPr>
          <w:sz w:val="24"/>
          <w:szCs w:val="24"/>
        </w:rPr>
        <w:t xml:space="preserve">l droplets </w:t>
      </w:r>
      <w:del w:id="179"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lastRenderedPageBreak/>
        <w:t>pimpinellifolium</w:t>
      </w:r>
      <w:proofErr w:type="spellEnd"/>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1B354EAD" w:rsidR="00D91DB6" w:rsidRDefault="00D91DB6" w:rsidP="00D91DB6">
      <w:pPr>
        <w:spacing w:line="480" w:lineRule="auto"/>
        <w:ind w:firstLine="720"/>
        <w:rPr>
          <w:ins w:id="180" w:author="nesol" w:date="2018-04-26T15:03:00Z"/>
          <w:rFonts w:cs="Arial"/>
          <w:color w:val="222222"/>
          <w:sz w:val="24"/>
          <w:szCs w:val="24"/>
          <w:shd w:val="clear" w:color="auto" w:fill="FFFFFF"/>
        </w:rPr>
      </w:pPr>
      <w:r>
        <w:rPr>
          <w:sz w:val="24"/>
          <w:szCs w:val="24"/>
        </w:rPr>
        <w:lastRenderedPageBreak/>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ins w:id="181"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6"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w:t>
      </w:r>
      <w:ins w:id="182" w:author="nesol" w:date="2018-04-22T18:23:00Z">
        <w:r w:rsidR="0068792F">
          <w:rPr>
            <w:rFonts w:cs="Arial"/>
            <w:color w:val="222222"/>
            <w:sz w:val="24"/>
            <w:szCs w:val="24"/>
            <w:shd w:val="clear" w:color="auto" w:fill="FFFFFF"/>
          </w:rPr>
          <w:fldChar w:fldCharType="begin"/>
        </w:r>
        <w:r w:rsidR="0068792F">
          <w:rPr>
            <w:rFonts w:cs="Arial"/>
            <w:color w:val="222222"/>
            <w:sz w:val="24"/>
            <w:szCs w:val="24"/>
            <w:shd w:val="clear" w:color="auto" w:fill="FFFFFF"/>
          </w:rPr>
          <w:instrText xml:space="preserve"> HYPERLINK "</w:instrText>
        </w:r>
      </w:ins>
      <w:r w:rsidR="0068792F">
        <w:rPr>
          <w:rFonts w:cs="Arial"/>
          <w:color w:val="222222"/>
          <w:sz w:val="24"/>
          <w:szCs w:val="24"/>
          <w:shd w:val="clear" w:color="auto" w:fill="FFFFFF"/>
        </w:rPr>
        <w:instrText>http://www.blast2go.com</w:instrText>
      </w:r>
      <w:ins w:id="183" w:author="nesol" w:date="2018-04-22T18:23:00Z">
        <w:r w:rsidR="0068792F">
          <w:rPr>
            <w:rFonts w:cs="Arial"/>
            <w:color w:val="222222"/>
            <w:sz w:val="24"/>
            <w:szCs w:val="24"/>
            <w:shd w:val="clear" w:color="auto" w:fill="FFFFFF"/>
          </w:rPr>
          <w:instrText xml:space="preserve">" </w:instrText>
        </w:r>
        <w:r w:rsidR="0068792F">
          <w:rPr>
            <w:rFonts w:cs="Arial"/>
            <w:color w:val="222222"/>
            <w:sz w:val="24"/>
            <w:szCs w:val="24"/>
            <w:shd w:val="clear" w:color="auto" w:fill="FFFFFF"/>
          </w:rPr>
          <w:fldChar w:fldCharType="separate"/>
        </w:r>
      </w:ins>
      <w:r w:rsidR="0068792F" w:rsidRPr="00050395">
        <w:rPr>
          <w:rStyle w:val="Hyperlink"/>
          <w:rFonts w:cs="Arial"/>
          <w:sz w:val="24"/>
          <w:szCs w:val="24"/>
          <w:shd w:val="clear" w:color="auto" w:fill="FFFFFF"/>
        </w:rPr>
        <w:t>http://www.blast2go.com</w:t>
      </w:r>
      <w:ins w:id="184" w:author="nesol" w:date="2018-04-22T18:23:00Z">
        <w:r w:rsidR="0068792F">
          <w:rPr>
            <w:rFonts w:cs="Arial"/>
            <w:color w:val="222222"/>
            <w:sz w:val="24"/>
            <w:szCs w:val="24"/>
            <w:shd w:val="clear" w:color="auto" w:fill="FFFFFF"/>
          </w:rPr>
          <w:fldChar w:fldCharType="end"/>
        </w:r>
      </w:ins>
      <w:r>
        <w:rPr>
          <w:rFonts w:cs="Arial"/>
          <w:color w:val="222222"/>
          <w:sz w:val="24"/>
          <w:szCs w:val="24"/>
          <w:shd w:val="clear" w:color="auto" w:fill="FFFFFF"/>
        </w:rPr>
        <w:t xml:space="preserve">). </w:t>
      </w:r>
    </w:p>
    <w:p w14:paraId="25EF0A15" w14:textId="77777777" w:rsidR="00D53C6D" w:rsidDel="00D53C6D" w:rsidRDefault="00D53C6D" w:rsidP="00D53C6D">
      <w:pPr>
        <w:spacing w:line="480" w:lineRule="auto"/>
        <w:ind w:firstLine="720"/>
        <w:rPr>
          <w:del w:id="185" w:author="nesol" w:date="2018-04-26T15:03:00Z"/>
          <w:moveTo w:id="186" w:author="nesol" w:date="2018-04-26T15:03:00Z"/>
          <w:sz w:val="24"/>
          <w:szCs w:val="24"/>
        </w:rPr>
      </w:pPr>
      <w:moveToRangeStart w:id="187" w:author="nesol" w:date="2018-04-26T15:03:00Z" w:name="move512518343"/>
      <w:moveTo w:id="188" w:author="nesol" w:date="2018-04-26T15:03:00Z">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187"/>
    <w:p w14:paraId="759BD8F7" w14:textId="4AEA2AE7" w:rsidR="0068792F" w:rsidRPr="002E5804" w:rsidRDefault="0068792F" w:rsidP="00473114">
      <w:pPr>
        <w:spacing w:line="480" w:lineRule="auto"/>
        <w:ind w:firstLine="720"/>
        <w:rPr>
          <w:rFonts w:cs="Arial"/>
          <w:color w:val="222222"/>
          <w:sz w:val="24"/>
          <w:szCs w:val="24"/>
          <w:shd w:val="clear" w:color="auto" w:fill="FFFFFF"/>
        </w:rPr>
      </w:pPr>
      <w:ins w:id="189" w:author="nesol" w:date="2018-04-22T18:24:00Z">
        <w:r>
          <w:rPr>
            <w:sz w:val="24"/>
            <w:szCs w:val="24"/>
          </w:rPr>
          <w:lastRenderedPageBreak/>
          <w:t>The</w:t>
        </w:r>
        <w:proofErr w:type="spellEnd"/>
        <w:r>
          <w:rPr>
            <w:sz w:val="24"/>
            <w:szCs w:val="24"/>
          </w:rPr>
          <w:t xml:space="preserve"> </w:t>
        </w:r>
        <w:r w:rsidRPr="00685345">
          <w:rPr>
            <w:i/>
            <w:sz w:val="24"/>
            <w:szCs w:val="24"/>
          </w:rPr>
          <w:t>B. cinerea</w:t>
        </w:r>
        <w:r>
          <w:rPr>
            <w:sz w:val="24"/>
            <w:szCs w:val="24"/>
          </w:rPr>
          <w:t xml:space="preserve"> GEMMA GWA used</w:t>
        </w:r>
      </w:ins>
      <w:ins w:id="190" w:author="nesol" w:date="2018-05-03T12:52:00Z">
        <w:r w:rsidR="00473114">
          <w:rPr>
            <w:sz w:val="24"/>
            <w:szCs w:val="24"/>
          </w:rPr>
          <w:t xml:space="preserve"> 237,878</w:t>
        </w:r>
      </w:ins>
      <w:ins w:id="191" w:author="nesol" w:date="2018-04-22T18:24:00Z">
        <w:r>
          <w:rPr>
            <w:sz w:val="24"/>
            <w:szCs w:val="24"/>
          </w:rPr>
          <w:t xml:space="preserve"> SNPs at MAF </w:t>
        </w:r>
      </w:ins>
      <w:ins w:id="192" w:author="nesol" w:date="2018-05-03T12:53:00Z">
        <w:r w:rsidR="00473114">
          <w:rPr>
            <w:sz w:val="24"/>
            <w:szCs w:val="24"/>
          </w:rPr>
          <w:t>0.20</w:t>
        </w:r>
      </w:ins>
      <w:ins w:id="193" w:author="nesol" w:date="2018-04-22T18:24:00Z">
        <w:r>
          <w:rPr>
            <w:sz w:val="24"/>
            <w:szCs w:val="24"/>
          </w:rPr>
          <w:t xml:space="preserve"> or greater </w:t>
        </w:r>
        <w:proofErr w:type="gramStart"/>
        <w:r>
          <w:rPr>
            <w:sz w:val="24"/>
            <w:szCs w:val="24"/>
          </w:rPr>
          <w:t xml:space="preserve">and </w:t>
        </w:r>
      </w:ins>
      <w:ins w:id="194" w:author="nesol" w:date="2018-05-03T12:54:00Z">
        <w:r w:rsidR="00473114">
          <w:rPr>
            <w:sz w:val="24"/>
            <w:szCs w:val="24"/>
          </w:rPr>
          <w:t xml:space="preserve"> less</w:t>
        </w:r>
        <w:proofErr w:type="gramEnd"/>
        <w:r w:rsidR="00473114">
          <w:rPr>
            <w:sz w:val="24"/>
            <w:szCs w:val="24"/>
          </w:rPr>
          <w:t xml:space="preserve"> than 10%</w:t>
        </w:r>
      </w:ins>
      <w:ins w:id="195" w:author="nesol" w:date="2018-04-22T18:24:00Z">
        <w:r>
          <w:rPr>
            <w:sz w:val="24"/>
            <w:szCs w:val="24"/>
          </w:rPr>
          <w:t xml:space="preserve"> missing SNP calls as described above. </w:t>
        </w:r>
      </w:ins>
      <w:ins w:id="196" w:author="nesol" w:date="2018-04-22T18:25:00Z">
        <w:r>
          <w:rPr>
            <w:sz w:val="24"/>
            <w:szCs w:val="24"/>
          </w:rPr>
          <w:t xml:space="preserve">To determine </w:t>
        </w:r>
      </w:ins>
      <w:ins w:id="197" w:author="nesol" w:date="2018-04-22T18:24:00Z">
        <w:r>
          <w:rPr>
            <w:sz w:val="24"/>
            <w:szCs w:val="24"/>
          </w:rPr>
          <w:t xml:space="preserve">significance </w:t>
        </w:r>
      </w:ins>
      <w:ins w:id="198" w:author="nesol" w:date="2018-04-22T18:25:00Z">
        <w:r>
          <w:rPr>
            <w:sz w:val="24"/>
            <w:szCs w:val="24"/>
          </w:rPr>
          <w:t xml:space="preserve">of </w:t>
        </w:r>
      </w:ins>
      <w:ins w:id="199" w:author="nesol" w:date="2018-04-22T18:26:00Z">
        <w:r>
          <w:rPr>
            <w:sz w:val="24"/>
            <w:szCs w:val="24"/>
          </w:rPr>
          <w:t xml:space="preserve">SNPs by GEMMA, we used </w:t>
        </w:r>
      </w:ins>
      <w:ins w:id="200"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201" w:author="nesol" w:date="2018-04-22T18:26:00Z">
        <w:r>
          <w:rPr>
            <w:sz w:val="24"/>
            <w:szCs w:val="24"/>
          </w:rPr>
          <w:t xml:space="preserve">p-value </w:t>
        </w:r>
      </w:ins>
      <w:ins w:id="202" w:author="nesol" w:date="2018-04-22T18:24:00Z">
        <w:r w:rsidRPr="000D6362">
          <w:rPr>
            <w:sz w:val="24"/>
            <w:szCs w:val="24"/>
          </w:rPr>
          <w:t>significance</w:t>
        </w:r>
        <w:r>
          <w:rPr>
            <w:sz w:val="24"/>
            <w:szCs w:val="24"/>
          </w:rPr>
          <w:t xml:space="preserve"> at</w:t>
        </w:r>
        <w:r w:rsidRPr="000D6362">
          <w:rPr>
            <w:sz w:val="24"/>
            <w:szCs w:val="24"/>
          </w:rPr>
          <w:t xml:space="preserve"> </w:t>
        </w:r>
      </w:ins>
      <w:ins w:id="203" w:author="nesol" w:date="2018-04-22T18:26:00Z">
        <w:r>
          <w:rPr>
            <w:sz w:val="24"/>
            <w:szCs w:val="24"/>
          </w:rPr>
          <w:t>the</w:t>
        </w:r>
      </w:ins>
      <w:ins w:id="204"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205" w:author="nesol" w:date="2018-04-26T14:59:00Z">
        <w:r w:rsidR="00D53C6D" w:rsidRPr="002E5804">
          <w:rPr>
            <w:rFonts w:cs="Arial"/>
            <w:color w:val="222222"/>
            <w:sz w:val="24"/>
            <w:szCs w:val="24"/>
            <w:shd w:val="clear" w:color="auto" w:fill="FFFFFF"/>
          </w:rPr>
          <w:t xml:space="preserve">a custom R script </w:t>
        </w:r>
      </w:ins>
      <w:ins w:id="206" w:author="nesol" w:date="2018-04-26T15:00:00Z">
        <w:r w:rsidR="00D53C6D" w:rsidRPr="002E5804">
          <w:rPr>
            <w:rFonts w:cs="Arial"/>
            <w:color w:val="222222"/>
            <w:sz w:val="24"/>
            <w:szCs w:val="24"/>
            <w:shd w:val="clear" w:color="auto" w:fill="FFFFFF"/>
          </w:rPr>
          <w:t>linking the SNP to genes within a 2kb</w:t>
        </w:r>
      </w:ins>
      <w:ins w:id="207" w:author="nesol" w:date="2018-04-26T15:01:00Z">
        <w:r w:rsidR="00D53C6D" w:rsidRPr="002E5804">
          <w:rPr>
            <w:rFonts w:cs="Arial"/>
            <w:color w:val="222222"/>
            <w:sz w:val="24"/>
            <w:szCs w:val="24"/>
            <w:shd w:val="clear" w:color="auto" w:fill="FFFFFF"/>
          </w:rPr>
          <w:t>p window from the gene transfer format file construction from the B05.10 gene models for genomic DNA {</w:t>
        </w:r>
        <w:proofErr w:type="spellStart"/>
        <w:r w:rsidR="00D53C6D" w:rsidRPr="002E5804">
          <w:rPr>
            <w:rFonts w:cs="Arial"/>
            <w:color w:val="222222"/>
            <w:sz w:val="24"/>
            <w:szCs w:val="24"/>
            <w:shd w:val="clear" w:color="auto" w:fill="FFFFFF"/>
          </w:rPr>
          <w:t>Ensembl</w:t>
        </w:r>
        <w:proofErr w:type="spellEnd"/>
        <w:r w:rsidR="00D53C6D" w:rsidRPr="002E5804">
          <w:rPr>
            <w:rFonts w:cs="Arial"/>
            <w:color w:val="222222"/>
            <w:sz w:val="24"/>
            <w:szCs w:val="24"/>
            <w:shd w:val="clear" w:color="auto" w:fill="FFFFFF"/>
          </w:rPr>
          <w:t xml:space="preserve"> citation</w:t>
        </w:r>
      </w:ins>
      <w:ins w:id="208" w:author="nesol" w:date="2018-04-26T15:02:00Z">
        <w:r w:rsidR="00D53C6D" w:rsidRPr="002E5804">
          <w:rPr>
            <w:rFonts w:cs="Arial"/>
            <w:color w:val="222222"/>
            <w:sz w:val="24"/>
            <w:szCs w:val="24"/>
            <w:shd w:val="clear" w:color="auto" w:fill="FFFFFF"/>
          </w:rPr>
          <w:t>; genome citation</w:t>
        </w:r>
      </w:ins>
      <w:ins w:id="209" w:author="nesol" w:date="2018-04-26T15:01:00Z">
        <w:r w:rsidR="00D53C6D" w:rsidRPr="002E5804">
          <w:rPr>
            <w:rFonts w:cs="Arial"/>
            <w:color w:val="222222"/>
            <w:sz w:val="24"/>
            <w:szCs w:val="24"/>
            <w:shd w:val="clear" w:color="auto" w:fill="FFFFFF"/>
          </w:rPr>
          <w:t>}</w:t>
        </w:r>
      </w:ins>
      <w:ins w:id="210" w:author="nesol" w:date="2018-04-26T15:02:00Z">
        <w:r w:rsidR="00D53C6D" w:rsidRPr="002E5804">
          <w:rPr>
            <w:rFonts w:cs="Arial"/>
            <w:color w:val="222222"/>
            <w:sz w:val="24"/>
            <w:szCs w:val="24"/>
            <w:shd w:val="clear" w:color="auto" w:fill="FFFFFF"/>
          </w:rPr>
          <w:t>.</w:t>
        </w:r>
      </w:ins>
      <w:ins w:id="211"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212" w:author="nesol" w:date="2018-05-03T12:33:00Z">
        <w:r w:rsidR="00D41C0D" w:rsidRPr="002E5804">
          <w:rPr>
            <w:rFonts w:cs="Arial"/>
            <w:color w:val="222222"/>
            <w:sz w:val="24"/>
            <w:szCs w:val="24"/>
            <w:shd w:val="clear" w:color="auto" w:fill="FFFFFF"/>
          </w:rPr>
          <w:t xml:space="preserve">the </w:t>
        </w:r>
      </w:ins>
      <w:ins w:id="213" w:author="nesol" w:date="2018-04-26T15:02:00Z">
        <w:r w:rsidR="00D53C6D" w:rsidRPr="002E5804">
          <w:rPr>
            <w:rFonts w:cs="Arial"/>
            <w:color w:val="222222"/>
            <w:sz w:val="24"/>
            <w:szCs w:val="24"/>
            <w:shd w:val="clear" w:color="auto" w:fill="FFFFFF"/>
          </w:rPr>
          <w:t xml:space="preserve">Gene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was completed using a custom R script</w:t>
        </w:r>
      </w:ins>
      <w:ins w:id="214"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215"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{citation}. </w:t>
        </w:r>
      </w:ins>
      <w:ins w:id="216" w:author="nesol" w:date="2018-05-03T12:38:00Z">
        <w:r w:rsidR="002E5804" w:rsidRPr="002E5804">
          <w:rPr>
            <w:rFonts w:cs="Arial"/>
            <w:color w:val="222222"/>
            <w:sz w:val="24"/>
            <w:szCs w:val="24"/>
            <w:shd w:val="clear" w:color="auto" w:fill="FFFFFF"/>
          </w:rPr>
          <w:t xml:space="preserve"> F</w:t>
        </w:r>
      </w:ins>
      <w:ins w:id="217" w:author="nesol" w:date="2018-04-22T18:24:00Z">
        <w:r w:rsidRPr="002E5804">
          <w:rPr>
            <w:rFonts w:cs="Arial"/>
            <w:color w:val="222222"/>
            <w:sz w:val="24"/>
            <w:szCs w:val="24"/>
            <w:shd w:val="clear" w:color="auto" w:fill="FFFFFF"/>
          </w:rPr>
          <w:t xml:space="preserve">unctional annotations </w:t>
        </w:r>
      </w:ins>
      <w:ins w:id="218" w:author="nesol" w:date="2018-04-26T15:03:00Z">
        <w:r w:rsidR="00D53C6D" w:rsidRPr="002E5804">
          <w:rPr>
            <w:rFonts w:cs="Arial"/>
            <w:color w:val="222222"/>
            <w:sz w:val="24"/>
            <w:szCs w:val="24"/>
            <w:shd w:val="clear" w:color="auto" w:fill="FFFFFF"/>
          </w:rPr>
          <w:t xml:space="preserve">of the overlap lists </w:t>
        </w:r>
      </w:ins>
      <w:ins w:id="219"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r w:rsidRPr="00844E7F">
          <w:rPr>
            <w:rFonts w:cs="Arial"/>
            <w:color w:val="222222"/>
            <w:sz w:val="24"/>
            <w:szCs w:val="24"/>
            <w:shd w:val="clear" w:color="auto" w:fill="FFFFFF"/>
          </w:rPr>
          <w:fldChar w:fldCharType="begin"/>
        </w:r>
        <w:r w:rsidRPr="00844E7F">
          <w:rPr>
            <w:rFonts w:cs="Arial"/>
            <w:color w:val="222222"/>
            <w:sz w:val="24"/>
            <w:szCs w:val="24"/>
            <w:shd w:val="clear" w:color="auto" w:fill="FFFFFF"/>
            <w:rPrChange w:id="220" w:author="nesol" w:date="2018-05-03T12:08:00Z">
              <w:rPr>
                <w:rFonts w:cs="Arial"/>
                <w:color w:val="222222"/>
                <w:sz w:val="24"/>
                <w:szCs w:val="24"/>
                <w:shd w:val="clear" w:color="auto" w:fill="FFFFFF"/>
              </w:rPr>
            </w:rPrChange>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Change w:id="221" w:author="nesol" w:date="2018-05-03T12:08:00Z">
              <w:rPr>
                <w:rFonts w:cs="Arial"/>
                <w:color w:val="222222"/>
                <w:sz w:val="24"/>
                <w:szCs w:val="24"/>
                <w:shd w:val="clear" w:color="auto" w:fill="FFFFFF"/>
              </w:rPr>
            </w:rPrChange>
          </w:rPr>
          <w:fldChar w:fldCharType="separate"/>
        </w:r>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moveFrom w:id="222" w:author="nesol" w:date="2018-04-26T15:03:00Z"/>
          <w:sz w:val="24"/>
          <w:szCs w:val="24"/>
        </w:rPr>
      </w:pPr>
      <w:moveFromRangeStart w:id="223" w:author="nesol" w:date="2018-04-26T15:03:00Z" w:name="move512518343"/>
      <w:moveFrom w:id="224"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223"/>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7"/>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nesol" w:date="2018-04-20T11:55:00Z" w:initials="n">
    <w:p w14:paraId="747D961A" w14:textId="7AEE809A" w:rsidR="0058052E" w:rsidRDefault="0058052E">
      <w:pPr>
        <w:pStyle w:val="CommentText"/>
      </w:pPr>
      <w:r>
        <w:rPr>
          <w:rStyle w:val="CommentReference"/>
        </w:rPr>
        <w:annotationRef/>
      </w:r>
      <w:r>
        <w:t>Modify any old plots?</w:t>
      </w:r>
    </w:p>
  </w:comment>
  <w:comment w:id="86" w:author="nesol" w:date="2018-04-10T16:57:00Z" w:initials="n">
    <w:p w14:paraId="58ED0BF2" w14:textId="1D1DAFCA" w:rsidR="0058052E" w:rsidRDefault="0058052E">
      <w:pPr>
        <w:pStyle w:val="CommentText"/>
      </w:pPr>
      <w:r>
        <w:rPr>
          <w:rStyle w:val="CommentReference"/>
        </w:rPr>
        <w:annotationRef/>
      </w:r>
      <w:r>
        <w:t xml:space="preserve">modify this section depending on gene overlap with GEMMA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47D961A" w15:done="0"/>
  <w15:commentEx w15:paraId="58ED0B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47D961A" w16cid:durableId="1E8453BD"/>
  <w16cid:commentId w16cid:paraId="58ED0BF2" w16cid:durableId="1E776B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25C895" w14:textId="77777777" w:rsidR="00FC71BF" w:rsidRDefault="00FC71BF" w:rsidP="00B770AF">
      <w:r>
        <w:separator/>
      </w:r>
    </w:p>
  </w:endnote>
  <w:endnote w:type="continuationSeparator" w:id="0">
    <w:p w14:paraId="617A6B63" w14:textId="77777777" w:rsidR="00FC71BF" w:rsidRDefault="00FC71BF"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2B079C77" w:rsidR="0058052E" w:rsidRDefault="0058052E">
        <w:pPr>
          <w:pStyle w:val="Footer"/>
          <w:jc w:val="right"/>
        </w:pPr>
        <w:r>
          <w:fldChar w:fldCharType="begin"/>
        </w:r>
        <w:r>
          <w:instrText xml:space="preserve"> PAGE   \* MERGEFORMAT </w:instrText>
        </w:r>
        <w:r>
          <w:fldChar w:fldCharType="separate"/>
        </w:r>
        <w:r>
          <w:rPr>
            <w:noProof/>
          </w:rPr>
          <w:t>31</w:t>
        </w:r>
        <w:r>
          <w:rPr>
            <w:noProof/>
          </w:rPr>
          <w:fldChar w:fldCharType="end"/>
        </w:r>
      </w:p>
    </w:sdtContent>
  </w:sdt>
  <w:p w14:paraId="2A87802D" w14:textId="77777777" w:rsidR="0058052E" w:rsidRDefault="005805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38A05" w14:textId="77777777" w:rsidR="00FC71BF" w:rsidRDefault="00FC71BF" w:rsidP="00B770AF">
      <w:r>
        <w:separator/>
      </w:r>
    </w:p>
  </w:footnote>
  <w:footnote w:type="continuationSeparator" w:id="0">
    <w:p w14:paraId="0ED0F523" w14:textId="77777777" w:rsidR="00FC71BF" w:rsidRDefault="00FC71BF"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6149"/>
    <w:rsid w:val="0005618A"/>
    <w:rsid w:val="0005656C"/>
    <w:rsid w:val="00062A83"/>
    <w:rsid w:val="00063A14"/>
    <w:rsid w:val="000666E8"/>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23E8"/>
    <w:rsid w:val="00194896"/>
    <w:rsid w:val="00194A40"/>
    <w:rsid w:val="00196E78"/>
    <w:rsid w:val="00197A11"/>
    <w:rsid w:val="001A4719"/>
    <w:rsid w:val="001A47DC"/>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18B"/>
    <w:rsid w:val="002B2629"/>
    <w:rsid w:val="002B35B9"/>
    <w:rsid w:val="002C1157"/>
    <w:rsid w:val="002C1318"/>
    <w:rsid w:val="002C63EB"/>
    <w:rsid w:val="002C6CAE"/>
    <w:rsid w:val="002D1B0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114"/>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10B7F"/>
    <w:rsid w:val="0051158A"/>
    <w:rsid w:val="0051168B"/>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72481"/>
    <w:rsid w:val="0057455A"/>
    <w:rsid w:val="005802AD"/>
    <w:rsid w:val="0058052E"/>
    <w:rsid w:val="005847FE"/>
    <w:rsid w:val="005859AA"/>
    <w:rsid w:val="005862D6"/>
    <w:rsid w:val="00587041"/>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FB6"/>
    <w:rsid w:val="006B4DBC"/>
    <w:rsid w:val="006B5011"/>
    <w:rsid w:val="006B54EE"/>
    <w:rsid w:val="006B6D32"/>
    <w:rsid w:val="006B7D97"/>
    <w:rsid w:val="006C1C31"/>
    <w:rsid w:val="006C499C"/>
    <w:rsid w:val="006C7FE0"/>
    <w:rsid w:val="006D3CB6"/>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91A"/>
    <w:rsid w:val="007A1D3B"/>
    <w:rsid w:val="007A2D52"/>
    <w:rsid w:val="007A414F"/>
    <w:rsid w:val="007A4628"/>
    <w:rsid w:val="007A744C"/>
    <w:rsid w:val="007A7AF3"/>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3FE5"/>
    <w:rsid w:val="008D4F2C"/>
    <w:rsid w:val="008D768E"/>
    <w:rsid w:val="008E5F1F"/>
    <w:rsid w:val="008E6715"/>
    <w:rsid w:val="008E68AA"/>
    <w:rsid w:val="008F3BDD"/>
    <w:rsid w:val="008F425E"/>
    <w:rsid w:val="008F47C7"/>
    <w:rsid w:val="008F65C4"/>
    <w:rsid w:val="008F7E60"/>
    <w:rsid w:val="0090670B"/>
    <w:rsid w:val="00907A4A"/>
    <w:rsid w:val="00913826"/>
    <w:rsid w:val="0091385C"/>
    <w:rsid w:val="00917199"/>
    <w:rsid w:val="00920521"/>
    <w:rsid w:val="00921B4A"/>
    <w:rsid w:val="00921C53"/>
    <w:rsid w:val="0092425F"/>
    <w:rsid w:val="00924546"/>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09C8"/>
    <w:rsid w:val="00C415CE"/>
    <w:rsid w:val="00C41799"/>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2AA9"/>
    <w:rsid w:val="00E33AB3"/>
    <w:rsid w:val="00E35BD9"/>
    <w:rsid w:val="00E37CED"/>
    <w:rsid w:val="00E4049F"/>
    <w:rsid w:val="00E4188C"/>
    <w:rsid w:val="00E4356C"/>
    <w:rsid w:val="00E437E9"/>
    <w:rsid w:val="00E5266A"/>
    <w:rsid w:val="00E5272B"/>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7B2"/>
    <w:rsid w:val="00ED1C13"/>
    <w:rsid w:val="00ED45DB"/>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C40"/>
    <w:rsid w:val="00F919BB"/>
    <w:rsid w:val="00F947B4"/>
    <w:rsid w:val="00F94C1A"/>
    <w:rsid w:val="00F94F58"/>
    <w:rsid w:val="00FA359A"/>
    <w:rsid w:val="00FA4ED9"/>
    <w:rsid w:val="00FA61BA"/>
    <w:rsid w:val="00FA6EF3"/>
    <w:rsid w:val="00FA7F5C"/>
    <w:rsid w:val="00FB6D1C"/>
    <w:rsid w:val="00FB6FB3"/>
    <w:rsid w:val="00FC1392"/>
    <w:rsid w:val="00FC6086"/>
    <w:rsid w:val="00FC71BF"/>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6D9B2663-0269-418A-A4AA-B28F30121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styleId="UnresolvedMention">
    <w:name w:val="Unresolved Mention"/>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9.jpeg"/><Relationship Id="rId21" Type="http://schemas.openxmlformats.org/officeDocument/2006/relationships/image" Target="media/image14.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6.pn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tiff"/><Relationship Id="rId41" Type="http://schemas.openxmlformats.org/officeDocument/2006/relationships/image" Target="media/image31.jpeg"/><Relationship Id="rId54" Type="http://schemas.openxmlformats.org/officeDocument/2006/relationships/image" Target="media/image4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comments" Target="comments.xml"/><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18.tiff"/><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7.tiff"/><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hyperlink" Target="http://www.broadinstitute.org/" TargetMode="External"/><Relationship Id="rId8" Type="http://schemas.openxmlformats.org/officeDocument/2006/relationships/image" Target="media/image1.tiff"/><Relationship Id="rId51" Type="http://schemas.openxmlformats.org/officeDocument/2006/relationships/image" Target="media/image4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47B80-1C00-48AB-99E5-0B079C244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9668</TotalTime>
  <Pages>52</Pages>
  <Words>17994</Words>
  <Characters>102567</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120321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nesol</cp:lastModifiedBy>
  <cp:revision>43</cp:revision>
  <cp:lastPrinted>2018-01-26T01:31:00Z</cp:lastPrinted>
  <dcterms:created xsi:type="dcterms:W3CDTF">2018-01-05T04:15:00Z</dcterms:created>
  <dcterms:modified xsi:type="dcterms:W3CDTF">2018-05-03T23:43:00Z</dcterms:modified>
</cp:coreProperties>
</file>