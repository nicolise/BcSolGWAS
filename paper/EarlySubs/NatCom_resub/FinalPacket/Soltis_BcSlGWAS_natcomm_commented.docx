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1,2</w:t>
      </w:r>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 xml:space="preserve">Daniel J. </w:t>
      </w:r>
      <w:proofErr w:type="spellStart"/>
      <w:r w:rsidRPr="000F79B1">
        <w:rPr>
          <w:b/>
          <w:sz w:val="24"/>
          <w:szCs w:val="24"/>
        </w:rPr>
        <w:t>Kliebenstein</w:t>
      </w:r>
      <w:proofErr w:type="spellEnd"/>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79CD26BF" w14:textId="217C69F4" w:rsidR="000F79B1" w:rsidRDefault="003E70BE" w:rsidP="00A03AD5">
      <w:pPr>
        <w:spacing w:line="480" w:lineRule="auto"/>
        <w:ind w:firstLine="720"/>
        <w:rPr>
          <w:b/>
          <w:sz w:val="24"/>
          <w:szCs w:val="24"/>
        </w:rPr>
      </w:pPr>
      <w:bookmarkStart w:id="0" w:name="_GoBack"/>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 xml:space="preserve">resistance. </w:t>
      </w:r>
      <w:del w:id="1" w:author="N S" w:date="2018-05-23T13:19:00Z">
        <w:r w:rsidDel="009268BB">
          <w:rPr>
            <w:sz w:val="24"/>
            <w:szCs w:val="24"/>
          </w:rPr>
          <w:delText>Studies of qualitative resistance to</w:delText>
        </w:r>
        <w:r w:rsidR="00427063" w:rsidDel="009268BB">
          <w:rPr>
            <w:sz w:val="24"/>
            <w:szCs w:val="24"/>
          </w:rPr>
          <w:delText xml:space="preserve"> specialist </w:delText>
        </w:r>
        <w:r w:rsidDel="009268BB">
          <w:rPr>
            <w:sz w:val="24"/>
            <w:szCs w:val="24"/>
          </w:rPr>
          <w:delText>pathogens</w:delText>
        </w:r>
        <w:r w:rsidR="005859AA" w:rsidDel="009268BB">
          <w:rPr>
            <w:sz w:val="24"/>
            <w:szCs w:val="24"/>
          </w:rPr>
          <w:delText xml:space="preserve"> </w:delText>
        </w:r>
      </w:del>
      <w:del w:id="2" w:author="N S" w:date="2018-05-23T13:18:00Z">
        <w:r w:rsidR="005859AA" w:rsidDel="009268BB">
          <w:rPr>
            <w:sz w:val="24"/>
            <w:szCs w:val="24"/>
          </w:rPr>
          <w:delText xml:space="preserve">typically </w:delText>
        </w:r>
      </w:del>
      <w:del w:id="3" w:author="N S" w:date="2018-05-23T13:19:00Z">
        <w:r w:rsidR="00833029" w:rsidDel="009268BB">
          <w:rPr>
            <w:sz w:val="24"/>
            <w:szCs w:val="24"/>
          </w:rPr>
          <w:delText xml:space="preserve">find </w:delText>
        </w:r>
        <w:r w:rsidDel="009268BB">
          <w:rPr>
            <w:sz w:val="24"/>
            <w:szCs w:val="24"/>
          </w:rPr>
          <w:delText>decreased resistance in domestic</w:delText>
        </w:r>
        <w:r w:rsidR="005859AA" w:rsidDel="009268BB">
          <w:rPr>
            <w:sz w:val="24"/>
            <w:szCs w:val="24"/>
          </w:rPr>
          <w:delText>ated</w:delText>
        </w:r>
        <w:r w:rsidDel="009268BB">
          <w:rPr>
            <w:sz w:val="24"/>
            <w:szCs w:val="24"/>
          </w:rPr>
          <w:delText xml:space="preserve"> crops </w:delText>
        </w:r>
      </w:del>
      <w:del w:id="4" w:author="N S" w:date="2018-05-23T13:18:00Z">
        <w:r w:rsidDel="009268BB">
          <w:rPr>
            <w:sz w:val="24"/>
            <w:szCs w:val="24"/>
          </w:rPr>
          <w:delText>in comparison</w:delText>
        </w:r>
      </w:del>
      <w:del w:id="5" w:author="N S" w:date="2018-05-23T13:19:00Z">
        <w:r w:rsidDel="009268BB">
          <w:rPr>
            <w:sz w:val="24"/>
            <w:szCs w:val="24"/>
          </w:rPr>
          <w:delText xml:space="preserve"> to their wild relatives</w:delText>
        </w:r>
        <w:r w:rsidR="00197A11" w:rsidRPr="00197A11" w:rsidDel="009268BB">
          <w:rPr>
            <w:sz w:val="24"/>
            <w:szCs w:val="24"/>
          </w:rPr>
          <w:delText xml:space="preserve">. </w:delText>
        </w:r>
        <w:r w:rsidDel="009268BB">
          <w:rPr>
            <w:sz w:val="24"/>
            <w:szCs w:val="24"/>
          </w:rPr>
          <w:delText>However, less</w:delText>
        </w:r>
      </w:del>
      <w:ins w:id="6" w:author="N S" w:date="2018-05-23T13:19:00Z">
        <w:r w:rsidR="009268BB">
          <w:rPr>
            <w:sz w:val="24"/>
            <w:szCs w:val="24"/>
          </w:rPr>
          <w:t>Little</w:t>
        </w:r>
      </w:ins>
      <w:r>
        <w:rPr>
          <w:sz w:val="24"/>
          <w:szCs w:val="24"/>
        </w:rPr>
        <w:t xml:space="preserve">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w:t>
      </w:r>
      <w:proofErr w:type="spellStart"/>
      <w:r w:rsidR="00197A11" w:rsidRPr="00197A11">
        <w:rPr>
          <w:i/>
          <w:sz w:val="24"/>
          <w:szCs w:val="24"/>
        </w:rPr>
        <w:t>lycopersicum</w:t>
      </w:r>
      <w:proofErr w:type="spellEnd"/>
      <w:r w:rsidR="00197A11" w:rsidRPr="00197A11">
        <w:rPr>
          <w:i/>
          <w:sz w:val="24"/>
          <w:szCs w:val="24"/>
        </w:rPr>
        <w:t xml:space="preserve"> </w:t>
      </w:r>
      <w:r w:rsidR="00197A11" w:rsidRPr="00197A11">
        <w:rPr>
          <w:sz w:val="24"/>
          <w:szCs w:val="24"/>
        </w:rPr>
        <w:t xml:space="preserve">and 6 wild </w:t>
      </w:r>
      <w:r w:rsidR="00197A11" w:rsidRPr="00197A11">
        <w:rPr>
          <w:i/>
          <w:sz w:val="24"/>
          <w:szCs w:val="24"/>
        </w:rPr>
        <w:t xml:space="preserve">S. </w:t>
      </w:r>
      <w:proofErr w:type="spellStart"/>
      <w:r w:rsidR="00197A11" w:rsidRPr="00197A11">
        <w:rPr>
          <w:i/>
          <w:sz w:val="24"/>
          <w:szCs w:val="24"/>
        </w:rPr>
        <w:t>pimpinellifolium</w:t>
      </w:r>
      <w:proofErr w:type="spellEnd"/>
      <w:r w:rsidR="00197A11" w:rsidRPr="00197A11">
        <w:rPr>
          <w:i/>
          <w:sz w:val="24"/>
          <w:szCs w:val="24"/>
        </w:rPr>
        <w:t xml:space="preserve"> </w:t>
      </w:r>
      <w:r w:rsidR="00197A11" w:rsidRPr="00197A11">
        <w:rPr>
          <w:sz w:val="24"/>
          <w:szCs w:val="24"/>
        </w:rPr>
        <w:t>genotypes.</w:t>
      </w:r>
      <w:r w:rsidR="00CF11DF">
        <w:rPr>
          <w:sz w:val="24"/>
          <w:szCs w:val="24"/>
        </w:rPr>
        <w:t xml:space="preserve"> </w:t>
      </w:r>
      <w:del w:id="7" w:author="N S" w:date="2018-05-23T13:20:00Z">
        <w:r w:rsidR="00BA7E62" w:rsidDel="009268BB">
          <w:rPr>
            <w:sz w:val="24"/>
            <w:szCs w:val="24"/>
          </w:rPr>
          <w:delText>This showed that</w:delText>
        </w:r>
        <w:r w:rsidR="00CF11DF" w:rsidDel="009268BB">
          <w:rPr>
            <w:sz w:val="24"/>
            <w:szCs w:val="24"/>
          </w:rPr>
          <w:delText xml:space="preserve"> lesion</w:delText>
        </w:r>
      </w:del>
      <w:ins w:id="8" w:author="N S" w:date="2018-05-23T13:20:00Z">
        <w:r w:rsidR="009268BB">
          <w:rPr>
            <w:sz w:val="24"/>
            <w:szCs w:val="24"/>
          </w:rPr>
          <w:t>Lesion</w:t>
        </w:r>
      </w:ins>
      <w:r w:rsidR="00CF11DF">
        <w:rPr>
          <w:sz w:val="24"/>
          <w:szCs w:val="24"/>
        </w:rPr>
        <w:t xml:space="preserve">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del w:id="9" w:author="N S" w:date="2018-05-23T13:20:00Z">
        <w:r w:rsidR="004F012E" w:rsidDel="009268BB">
          <w:rPr>
            <w:sz w:val="24"/>
            <w:szCs w:val="24"/>
          </w:rPr>
          <w:delText xml:space="preserve">germplasm </w:delText>
        </w:r>
        <w:r w:rsidR="00833029" w:rsidDel="009268BB">
          <w:rPr>
            <w:sz w:val="24"/>
            <w:szCs w:val="24"/>
          </w:rPr>
          <w:delText>in comparison to domestic</w:delText>
        </w:r>
        <w:r w:rsidR="00427063" w:rsidDel="009268BB">
          <w:rPr>
            <w:sz w:val="24"/>
            <w:szCs w:val="24"/>
          </w:rPr>
          <w:delText>ated</w:delText>
        </w:r>
        <w:r w:rsidR="00833029" w:rsidDel="009268BB">
          <w:rPr>
            <w:sz w:val="24"/>
            <w:szCs w:val="24"/>
          </w:rPr>
          <w:delText xml:space="preserve"> </w:delText>
        </w:r>
      </w:del>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del w:id="10" w:author="N S" w:date="2018-05-23T13:21:00Z">
        <w:r w:rsidR="00917199" w:rsidDel="009268BB">
          <w:rPr>
            <w:sz w:val="24"/>
            <w:szCs w:val="24"/>
          </w:rPr>
          <w:delText xml:space="preserve">Future studies </w:delText>
        </w:r>
        <w:r w:rsidR="00833029" w:rsidDel="009268BB">
          <w:rPr>
            <w:sz w:val="24"/>
            <w:szCs w:val="24"/>
          </w:rPr>
          <w:delText>are needed to assess how these observations extend to other domesticated crops and other generalist pathogens</w:delText>
        </w:r>
        <w:r w:rsidR="00917199" w:rsidDel="009268BB">
          <w:rPr>
            <w:sz w:val="24"/>
            <w:szCs w:val="24"/>
          </w:rPr>
          <w:delText>.</w:delText>
        </w:r>
      </w:del>
    </w:p>
    <w:bookmarkEnd w:id="0"/>
    <w:p w14:paraId="7964E2B9" w14:textId="77777777" w:rsidR="00A03AD5" w:rsidRPr="00A03AD5" w:rsidRDefault="00A03AD5" w:rsidP="00A03AD5">
      <w:pPr>
        <w:spacing w:line="480" w:lineRule="auto"/>
        <w:rPr>
          <w:b/>
          <w:sz w:val="24"/>
          <w:szCs w:val="24"/>
        </w:rPr>
      </w:pPr>
      <w:r w:rsidRPr="00A03AD5">
        <w:rPr>
          <w:b/>
          <w:sz w:val="24"/>
          <w:szCs w:val="24"/>
        </w:rPr>
        <w:lastRenderedPageBreak/>
        <w:t>Introduction</w:t>
      </w:r>
    </w:p>
    <w:p w14:paraId="59F5A64D" w14:textId="30CE677D" w:rsidR="00E8258B" w:rsidRPr="00E764BE" w:rsidRDefault="004F012E" w:rsidP="00A03AD5">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 </w:instrText>
      </w:r>
      <w:r w:rsidR="005F1A4E">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PC9yZWMtbnVtYmVyPjxmb3JlaWduLWtleXM+PGtleSBhcHA9IkVOIiBkYi1pZD0iYTJ4MnR6c3pq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dXJlPC9zZWNvbmRhcnktdGl0bGU+PC90aXRsZXM+PHBhZ2VzPjMyMy0zMjk8L3BhZ2VzPjx2b2x1
bWU+NDQ0PC92b2x1bWU+PG51bWJlcj43MTE3PC9udW1iZXI+PGRhdGVzPjx5ZWFyPjIwMDY8L3ll
YXI+PC9kYXRlcz48aXNibj4wMDI4LTA4MzY8L2lzYm4+PHVybHM+PC91cmxzPjwvcmVjb3JkPjwv
Q2l0ZT48L0VuZE5vdGU+AG==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IkVOIiBkYi1pZD0iYTJ4MnR6c3pqZmQyemplZDBlOHBzZmR0ZDBkYWFmd3dyMDAyIiB0aW1lc3Rh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PHBhZ2VzPjUzOS01NDg8L3BhZ2VzPjx2b2x1bWU+MTE8L3ZvbHVtZT48bnVtYmVyPjg8L251bWJl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==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142D083F"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cmVjLW51bWJlcj48Zm9yZWlnbi1rZXlzPjxrZXkgYXBwPSJFTiIgZGItaWQ9ImEyeDJ0enN6amZk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Pjxmb3JlaWduLWtleXM+PGtleSBhcHA9IkVOIiBkYi1pZD0iYTJ4MnR6c3pqZmQyemplZDBlOHBz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bGVzPjxwYWdlcz4yMS0yOTwvcGFnZXM+PHZvbHVtZT4xNDwvdm9sdW1lPjxudW1iZXI+MTwvbnVt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a2V5IGFwcD0iRU4iIGRiLWlkPSJhMngydHpzempmZDJ6amVkMGU4cHNmZHRkMGRhYWZ3d3IwMDIi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tomatine </w:t>
      </w:r>
      <w:r w:rsidR="00B3570C">
        <w:rPr>
          <w:sz w:val="24"/>
          <w:szCs w:val="24"/>
        </w:rPr>
        <w:fldChar w:fldCharType="begin"/>
      </w:r>
      <w:r w:rsidR="005F1A4E">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db-id="a2x2tzszjfd2zjed0e8psfdtd0daafwwr002" timestamp="0"&gt;564&lt;/key&gt;&lt;/foreign-keys&gt;&lt;ref-type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db-id="a2x2tzszjfd2zjed0e8psfdtd0daafwwr002" timestamp="0"&gt;584&lt;/key&gt;&lt;/foreign-keys&gt;&lt;ref-type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56D436A"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bWJlcj48Zm9yZWlnbi1rZXlzPjxrZXkgYXBwPSJFTiIgZGItaWQ9ImEyeDJ0enN6amZkMnpqZWQw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5F1A4E">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db-id="a2x2tzszjfd2zjed0e8psfdtd0daafwwr002" timestamp="0"&gt;481&lt;/key&gt;&lt;/foreign-keys&gt;&lt;ref-type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IGFwcD0iRU4iIGRiLWlkPSJhMngydHpzempmZDJ6amVkMGU4cHNmZHRkMGRhYWZ3d3IwMDIiIHRp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5A93962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 xml:space="preserve">tested plants from bryophytes to </w:t>
      </w:r>
      <w:proofErr w:type="gramStart"/>
      <w:r w:rsidRPr="00436F19">
        <w:rPr>
          <w:sz w:val="24"/>
          <w:szCs w:val="24"/>
        </w:rPr>
        <w:t>eudicots</w:t>
      </w:r>
      <w:r w:rsidR="00CA37C4">
        <w:rPr>
          <w:sz w:val="24"/>
          <w:szCs w:val="24"/>
        </w:rPr>
        <w:t>,</w:t>
      </w:r>
      <w:r w:rsidRPr="00436F19">
        <w:rPr>
          <w:sz w:val="24"/>
          <w:szCs w:val="24"/>
        </w:rPr>
        <w:t xml:space="preserve"> and</w:t>
      </w:r>
      <w:proofErr w:type="gramEnd"/>
      <w:r w:rsidRPr="00436F19">
        <w:rPr>
          <w:sz w:val="24"/>
          <w:szCs w:val="24"/>
        </w:rPr>
        <w:t xml:space="preserve">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PjxrZXkgYXBwPSJFTiIgZGItaWQ9ImEyeDJ0enN6amZkMnpqZWQwZThwc2ZkdGQwZGFhZnd3cjAw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eXM+PGtleSBhcHA9IkVOIiBkYi1pZD0iYTJ4MnR6c3pqZmQyemplZDBlOHBzZmR0ZDBkYWFmd3dy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 xml:space="preserve">Fusarium </w:t>
      </w:r>
      <w:proofErr w:type="spellStart"/>
      <w:r w:rsidR="00EA6EAB" w:rsidRPr="00DA7FA8">
        <w:rPr>
          <w:i/>
          <w:sz w:val="24"/>
          <w:szCs w:val="24"/>
        </w:rPr>
        <w:t>oxysporum</w:t>
      </w:r>
      <w:proofErr w:type="spellEnd"/>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Pjxmb3JlaWduLWtleXM+PGtleSBhcHA9IkVOIiBkYi1pZD0iYTJ4MnR6c3pqZmQyemplZDBlOHBz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r w:rsidR="00D3121D" w:rsidRPr="00DA7FA8">
        <w:rPr>
          <w:sz w:val="24"/>
          <w:szCs w:val="24"/>
        </w:rPr>
        <w:t>phytotoxins</w:t>
      </w:r>
      <w:r w:rsidR="007A7AF3">
        <w:rPr>
          <w:sz w:val="24"/>
          <w:szCs w:val="24"/>
        </w:rPr>
        <w:t>,</w:t>
      </w:r>
      <w:r w:rsidR="000F22E7">
        <w:rPr>
          <w:sz w:val="24"/>
          <w:szCs w:val="24"/>
        </w:rPr>
        <w:t xml:space="preserve"> </w:t>
      </w:r>
      <w:proofErr w:type="spellStart"/>
      <w:r w:rsidR="00D3121D" w:rsidRPr="00DA7FA8">
        <w:rPr>
          <w:sz w:val="24"/>
          <w:szCs w:val="24"/>
        </w:rPr>
        <w:t>botrydial</w:t>
      </w:r>
      <w:proofErr w:type="spellEnd"/>
      <w:r w:rsidR="00D3121D" w:rsidRPr="00DA7FA8">
        <w:rPr>
          <w:sz w:val="24"/>
          <w:szCs w:val="24"/>
        </w:rPr>
        <w:t xml:space="preserve"> and </w:t>
      </w:r>
      <w:proofErr w:type="spellStart"/>
      <w:r w:rsidR="00D3121D" w:rsidRPr="00DA7FA8">
        <w:rPr>
          <w:sz w:val="24"/>
          <w:szCs w:val="24"/>
        </w:rPr>
        <w:t>botcinic</w:t>
      </w:r>
      <w:proofErr w:type="spellEnd"/>
      <w:r w:rsidR="00D3121D" w:rsidRPr="00DA7FA8">
        <w:rPr>
          <w:sz w:val="24"/>
          <w:szCs w:val="24"/>
        </w:rPr>
        <w:t xml:space="preserve"> acid</w:t>
      </w:r>
      <w:r w:rsidR="00CE6D3B">
        <w:rPr>
          <w:sz w:val="24"/>
          <w:szCs w:val="24"/>
        </w:rPr>
        <w:t xml:space="preserve"> </w:t>
      </w:r>
      <w:r w:rsidR="009B208D">
        <w:rPr>
          <w:sz w:val="24"/>
          <w:szCs w:val="24"/>
        </w:rPr>
        <w:fldChar w:fldCharType="begin"/>
      </w:r>
      <w:r w:rsidR="005F1A4E">
        <w:rPr>
          <w:sz w:val="24"/>
          <w:szCs w:val="24"/>
        </w:rPr>
        <w:instrText xml:space="preserve"> ADDIN EN.CITE &lt;EndNote&gt;&lt;Cite&gt;&lt;Author&gt;Siewers&lt;/Author&gt;&lt;Year&gt;2005&lt;/Year&gt;&lt;RecNum&gt;447&lt;/RecNum&gt;&lt;DisplayText&gt;(Siewers, Viaud et al. 2005, Dalmais, Schumacher et al. 2011)&lt;/DisplayText&gt;&lt;record&gt;&lt;rec-number&gt;447&lt;/rec-number&gt;&lt;foreign-keys&gt;&lt;key app="EN" db-id="a2x2tzszjfd2zjed0e8psfdtd0daafwwr002" timestamp="0"&gt;447&lt;/key&gt;&lt;/foreign-keys&gt;&lt;ref-type name="Journal Article"&gt;17&lt;/ref-type&gt;&lt;contributors&gt;&lt;authors&gt;&lt;author&gt;Siewers, Verena&lt;/author&gt;&lt;author&gt;Viaud, Muriel&lt;/author&gt;&lt;author&gt;Jimenez-Teja, Daniel&lt;/author&gt;&lt;author&gt;Collado, Isidro G&lt;/author&gt;&lt;author&gt;Gronover, Christian Schulze&lt;/author&gt;&lt;author&gt;Pradier, Jean-Marc&lt;/author&gt;&lt;author&gt;Tudzynsk, Bettina&lt;/author&gt;&lt;author&gt;Tudzynski, Paul&lt;/author&gt;&lt;/authors&gt;&lt;/contributors&gt;&lt;titles&gt;&lt;title&gt;Functional analysis of the cytochrome P450 monooxygenase gene bcbot1 of Botrytis cinerea indicates that botrydial is a strain-specific virulence factor&lt;/title&gt;&lt;secondary-title&gt;Molecular plant-microbe interactions&lt;/secondary-title&gt;&lt;/titles&gt;&lt;pages&gt;602-612&lt;/pages&gt;&lt;volume&gt;18&lt;/volume&gt;&lt;number&gt;6&lt;/number&gt;&lt;dates&gt;&lt;year&gt;2005&lt;/year&gt;&lt;/dates&gt;&lt;isbn&gt;0894-0282&lt;/isbn&gt;&lt;urls&gt;&lt;/urls&gt;&lt;/record&gt;&lt;/Cite&gt;&lt;Cite&gt;&lt;Author&gt;Dalmais&lt;/Author&gt;&lt;Year&gt;2011&lt;/Year&gt;&lt;RecNum&gt;448&lt;/RecNum&gt;&lt;record&gt;&lt;rec-number&gt;448&lt;/rec-number&gt;&lt;foreign-keys&gt;&lt;key app="EN" db-id="a2x2tzszjfd2zjed0e8psfdtd0daafwwr002" timestamp="0"&gt;448&lt;/key&gt;&lt;/foreign-keys&gt;&lt;ref-type name="Journal Article"&gt;17&lt;/ref-type&gt;&lt;contributors&gt;&lt;authors&gt;&lt;author&gt;Dalmais, Bérengère&lt;/author&gt;&lt;author&gt;Schumacher, Julia&lt;/author&gt;&lt;author&gt;Moraga, Javier&lt;/author&gt;&lt;author&gt;Le Pecheur, Pascal&lt;/author&gt;&lt;author&gt;Tudzynski, Bettina&lt;/author&gt;&lt;author&gt;Collado, Isidro Gonzalez&lt;/author&gt;&lt;author&gt;Viaud, Muriel&lt;/author&gt;&lt;/authors&gt;&lt;/contributors&gt;&lt;titles&gt;&lt;title&gt;The Botrytis cinerea phytotoxin botcinic acid requires two polyketide synthases for production and has a redundant role in virulence with botrydial&lt;/title&gt;&lt;secondary-title&gt;Molecular plant pathology&lt;/secondary-title&gt;&lt;/titles&gt;&lt;pages&gt;564-579&lt;/pages&gt;&lt;volume&gt;12&lt;/volume&gt;&lt;number&gt;6&lt;/number&gt;&lt;dates&gt;&lt;year&gt;2011&lt;/year&gt;&lt;/dates&gt;&lt;isbn&gt;1364-3703&lt;/isbn&gt;&lt;urls&gt;&lt;/urls&gt;&lt;/record&gt;&lt;/Cite&gt;&lt;/EndNote&gt;</w:instrText>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5F1A4E">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db-id="a2x2tzszjfd2zjed0e8psfdtd0daafwwr002" timestamp="0"&gt;446&lt;/key&gt;&lt;/foreign-keys&gt;&lt;ref-type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db-id="a2x2tzszjfd2zjed0e8psfdtd0daafwwr002" timestamp="0"&gt;469&lt;/key&gt;&lt;/foreign-keys&gt;&lt;ref-type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5F1A4E">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db-id="a2x2tzszjfd2zjed0e8psfdtd0daafwwr002" timestamp="0"&gt;449&lt;/key&gt;&lt;/foreign-keys&gt;&lt;ref-type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biotroph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cHA9IkVOIiBkYi1pZD0iYTJ4MnR6c3pqZmQyemplZDBlOHBzZmR0ZDBkYWFmd3dyMDAyIiB0aW1l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r w:rsidR="00C30B68" w:rsidRPr="000224F6">
        <w:rPr>
          <w:i/>
          <w:sz w:val="24"/>
          <w:szCs w:val="24"/>
        </w:rPr>
        <w:t xml:space="preserve">Puccinia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5F1A4E">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db-id="a2x2tzszjfd2zjed0e8psfdtd0daafwwr002" timestamp="0"&gt;569&lt;/key&gt;&lt;/foreign-keys&gt;&lt;ref-type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intermating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5F1A4E">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db-id="a2x2tzszjfd2zjed0e8psfdtd0daafwwr002" timestamp="0"&gt;595&lt;/key&gt;&lt;/foreign-keys&gt;&lt;ref-type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33F772EE" w:rsidR="00EA6EAB" w:rsidRPr="00471076" w:rsidRDefault="000F79B1" w:rsidP="00825C40">
      <w:pPr>
        <w:spacing w:line="480" w:lineRule="auto"/>
        <w:ind w:firstLine="720"/>
        <w:rPr>
          <w:sz w:val="24"/>
          <w:szCs w:val="24"/>
        </w:rPr>
      </w:pPr>
      <w:r w:rsidRPr="00471076">
        <w:rPr>
          <w:sz w:val="24"/>
          <w:szCs w:val="24"/>
        </w:rPr>
        <w:t xml:space="preserve">A model </w:t>
      </w:r>
      <w:proofErr w:type="spellStart"/>
      <w:r w:rsidRPr="00471076">
        <w:rPr>
          <w:sz w:val="24"/>
          <w:szCs w:val="24"/>
        </w:rPr>
        <w:t>pathosystem</w:t>
      </w:r>
      <w:proofErr w:type="spellEnd"/>
      <w:r w:rsidRPr="00471076">
        <w:rPr>
          <w:sz w:val="24"/>
          <w:szCs w:val="24"/>
        </w:rPr>
        <w:t xml:space="preserve">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B. cinerea</w:t>
      </w:r>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ZGItaWQ9ImEyeDJ0enN6amZkMnpqZWQwZThwc2ZkdGQwZGFhZnd3cjAwMiIgdGltZXN0YW1wPSIw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bnVtYmVyPjxmb3JlaWduLWtleXM+PGtleSBhcHA9IkVOIiBkYi1pZD0iYTJ4MnR6c3pqZmQyempl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ZXRpY2FsIGFuZCBBcHBsaWVkIEdlbmV0aWNzPC9zZWNvbmRhcnktdGl0bGU+PC90aXRsZXM+PHBh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YmVyPjQ5NjwvcmVjLW51bWJlcj48Zm9yZWlnbi1rZXlzPjxrZXkgYXBwPSJFTiIgZGItaWQ9ImEy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 </w:instrText>
      </w:r>
      <w:r w:rsidR="005F1A4E">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aWQ9ImEyeDJ0enN6amZkMnpqZWQwZThwc2ZkdGQwZGFhZnd3cjAwMiIgdGltZXN0YW1wPSIwIj40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ins w:id="11" w:author="N S" w:date="2018-05-10T13:08:00Z">
        <w:r w:rsidR="00540B3E">
          <w:rPr>
            <w:sz w:val="24"/>
            <w:szCs w:val="24"/>
          </w:rPr>
          <w:t>Tomato domestication</w:t>
        </w:r>
        <w:del w:id="12" w:author="Céline" w:date="2018-05-22T14:53:00Z">
          <w:r w:rsidR="00540B3E" w:rsidDel="00FA6FB9">
            <w:rPr>
              <w:sz w:val="24"/>
              <w:szCs w:val="24"/>
            </w:rPr>
            <w:delText xml:space="preserve"> can</w:delText>
          </w:r>
        </w:del>
        <w:r w:rsidR="00540B3E">
          <w:rPr>
            <w:sz w:val="24"/>
            <w:szCs w:val="24"/>
          </w:rPr>
          <w:t xml:space="preserve"> </w:t>
        </w:r>
        <w:del w:id="13" w:author="Dan Kliebenstein" w:date="2018-05-10T16:10:00Z">
          <w:r w:rsidR="00540B3E" w:rsidDel="00E55832">
            <w:rPr>
              <w:sz w:val="24"/>
              <w:szCs w:val="24"/>
            </w:rPr>
            <w:lastRenderedPageBreak/>
            <w:delText>be</w:delText>
          </w:r>
        </w:del>
      </w:ins>
      <w:ins w:id="14" w:author="Dan Kliebenstein" w:date="2018-05-10T16:10:00Z">
        <w:r w:rsidR="00E55832">
          <w:rPr>
            <w:sz w:val="24"/>
            <w:szCs w:val="24"/>
          </w:rPr>
          <w:t>is typically</w:t>
        </w:r>
      </w:ins>
      <w:ins w:id="15" w:author="N S" w:date="2018-05-10T13:08:00Z">
        <w:r w:rsidR="00540B3E">
          <w:rPr>
            <w:sz w:val="24"/>
            <w:szCs w:val="24"/>
          </w:rPr>
          <w:t xml:space="preserve"> considered </w:t>
        </w:r>
        <w:del w:id="16" w:author="Dan Kliebenstein" w:date="2018-05-10T16:10:00Z">
          <w:r w:rsidR="00540B3E" w:rsidDel="00E55832">
            <w:rPr>
              <w:sz w:val="24"/>
              <w:szCs w:val="24"/>
            </w:rPr>
            <w:delText xml:space="preserve">as </w:delText>
          </w:r>
        </w:del>
        <w:r w:rsidR="00540B3E">
          <w:rPr>
            <w:sz w:val="24"/>
            <w:szCs w:val="24"/>
          </w:rPr>
          <w:t xml:space="preserve">a single event, followed by extensive crop improvement </w:t>
        </w:r>
      </w:ins>
      <w:r w:rsidR="00075FF0">
        <w:rPr>
          <w:sz w:val="24"/>
          <w:szCs w:val="24"/>
        </w:rPr>
        <w:fldChar w:fldCharType="begin"/>
      </w:r>
      <w:r w:rsidR="00190EC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190ECE">
        <w:rPr>
          <w:noProof/>
          <w:sz w:val="24"/>
          <w:szCs w:val="24"/>
        </w:rPr>
        <w:t>(Lin, Zhu et al. 2014, Blanca, Montero-Pau et al. 2015)</w:t>
      </w:r>
      <w:r w:rsidR="00075FF0">
        <w:rPr>
          <w:sz w:val="24"/>
          <w:szCs w:val="24"/>
        </w:rPr>
        <w:fldChar w:fldCharType="end"/>
      </w:r>
      <w:ins w:id="17" w:author="N S" w:date="2018-05-10T13:08:00Z">
        <w:r w:rsidR="00540B3E">
          <w:rPr>
            <w:sz w:val="24"/>
            <w:szCs w:val="24"/>
          </w:rPr>
          <w:t xml:space="preserve">. </w:t>
        </w:r>
      </w:ins>
      <w:del w:id="18" w:author="N S" w:date="2018-05-08T11:18:00Z">
        <w:r w:rsidRPr="00471076" w:rsidDel="0053312D">
          <w:rPr>
            <w:sz w:val="24"/>
            <w:szCs w:val="24"/>
          </w:rPr>
          <w:delText>Thus</w:delText>
        </w:r>
      </w:del>
      <w:ins w:id="19" w:author="N S" w:date="2018-05-08T11:18:00Z">
        <w:r w:rsidR="0053312D" w:rsidRPr="00471076">
          <w:rPr>
            <w:sz w:val="24"/>
            <w:szCs w:val="24"/>
          </w:rPr>
          <w:t>Thus,</w:t>
        </w:r>
      </w:ins>
      <w:r w:rsidR="00F442A5">
        <w:rPr>
          <w:sz w:val="24"/>
          <w:szCs w:val="24"/>
        </w:rPr>
        <w:t xml:space="preserve"> we are using</w:t>
      </w:r>
      <w:r w:rsidRPr="00471076">
        <w:rPr>
          <w:sz w:val="24"/>
          <w:szCs w:val="24"/>
        </w:rPr>
        <w:t xml:space="preserve"> the tomato-</w:t>
      </w:r>
      <w:r w:rsidRPr="00471076">
        <w:rPr>
          <w:i/>
          <w:sz w:val="24"/>
          <w:szCs w:val="24"/>
        </w:rPr>
        <w:t>B. cinerea</w:t>
      </w:r>
      <w:r w:rsidRPr="00471076">
        <w:rPr>
          <w:sz w:val="24"/>
          <w:szCs w:val="24"/>
        </w:rPr>
        <w:t xml:space="preserve"> </w:t>
      </w:r>
      <w:proofErr w:type="spellStart"/>
      <w:r w:rsidRPr="00471076">
        <w:rPr>
          <w:sz w:val="24"/>
          <w:szCs w:val="24"/>
        </w:rPr>
        <w:t>pathosystem</w:t>
      </w:r>
      <w:proofErr w:type="spellEnd"/>
      <w:r w:rsidRPr="00471076">
        <w:rPr>
          <w:sz w:val="24"/>
          <w:szCs w:val="24"/>
        </w:rPr>
        <w:t xml:space="preserve">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 xml:space="preserve">to better understand the evolution of this </w:t>
      </w:r>
      <w:proofErr w:type="spellStart"/>
      <w:r w:rsidR="00F442A5">
        <w:rPr>
          <w:sz w:val="24"/>
          <w:szCs w:val="24"/>
        </w:rPr>
        <w:t>pathosystem</w:t>
      </w:r>
      <w:proofErr w:type="spellEnd"/>
      <w:r w:rsidRPr="00471076">
        <w:rPr>
          <w:sz w:val="24"/>
          <w:szCs w:val="24"/>
        </w:rPr>
        <w:t>.</w:t>
      </w:r>
      <w:r w:rsidR="009836A7">
        <w:rPr>
          <w:sz w:val="24"/>
          <w:szCs w:val="24"/>
        </w:rPr>
        <w:t xml:space="preserve"> </w:t>
      </w:r>
    </w:p>
    <w:p w14:paraId="35B05A4C" w14:textId="2D80D739"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 xml:space="preserve">S. </w:t>
      </w:r>
      <w:proofErr w:type="spellStart"/>
      <w:r w:rsidR="00D02CC3">
        <w:rPr>
          <w:i/>
          <w:sz w:val="24"/>
          <w:szCs w:val="24"/>
        </w:rPr>
        <w:t>lycopersicum</w:t>
      </w:r>
      <w:proofErr w:type="spellEnd"/>
      <w:r w:rsidR="00F442A5">
        <w:rPr>
          <w:sz w:val="24"/>
          <w:szCs w:val="24"/>
        </w:rPr>
        <w:t xml:space="preserve">, and wild tomato, </w:t>
      </w:r>
      <w:r w:rsidR="00D02CC3">
        <w:rPr>
          <w:i/>
          <w:sz w:val="24"/>
          <w:szCs w:val="24"/>
        </w:rPr>
        <w:t xml:space="preserve">S. </w:t>
      </w:r>
      <w:proofErr w:type="spellStart"/>
      <w:r w:rsidR="00D02CC3">
        <w:rPr>
          <w:i/>
          <w:sz w:val="24"/>
          <w:szCs w:val="24"/>
        </w:rPr>
        <w:t>pimpinellifolium</w:t>
      </w:r>
      <w:proofErr w:type="spellEnd"/>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w:t>
      </w:r>
      <w:proofErr w:type="spellStart"/>
      <w:r w:rsidR="00890F0E" w:rsidRPr="00685345">
        <w:rPr>
          <w:i/>
          <w:sz w:val="24"/>
          <w:szCs w:val="24"/>
        </w:rPr>
        <w:t>lycopersicum</w:t>
      </w:r>
      <w:proofErr w:type="spellEnd"/>
      <w:r w:rsidR="00890F0E" w:rsidRPr="00685345">
        <w:rPr>
          <w:i/>
          <w:sz w:val="24"/>
          <w:szCs w:val="24"/>
        </w:rPr>
        <w:t xml:space="preserve"> </w:t>
      </w:r>
      <w:r w:rsidR="00890F0E">
        <w:rPr>
          <w:sz w:val="24"/>
          <w:szCs w:val="24"/>
        </w:rPr>
        <w:t xml:space="preserve">and </w:t>
      </w:r>
      <w:r w:rsidR="00890F0E" w:rsidRPr="00685345">
        <w:rPr>
          <w:i/>
          <w:sz w:val="24"/>
          <w:szCs w:val="24"/>
        </w:rPr>
        <w:t xml:space="preserve">S. </w:t>
      </w:r>
      <w:proofErr w:type="spellStart"/>
      <w:r w:rsidR="00890F0E" w:rsidRPr="00685345">
        <w:rPr>
          <w:i/>
          <w:sz w:val="24"/>
          <w:szCs w:val="24"/>
        </w:rPr>
        <w:t>pimpinellifolium</w:t>
      </w:r>
      <w:proofErr w:type="spellEnd"/>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Yy1udW1iZXI+PGZvcmVpZ24ta2V5cz48a2V5IGFwcD0iRU4iIGRiLWlkPSJhMngydHpzempmZDJ6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w:t>
      </w:r>
      <w:proofErr w:type="gramStart"/>
      <w:r w:rsidR="00890F0E">
        <w:rPr>
          <w:sz w:val="24"/>
          <w:szCs w:val="24"/>
        </w:rPr>
        <w:t>populations, and</w:t>
      </w:r>
      <w:proofErr w:type="gramEnd"/>
      <w:r w:rsidR="00890F0E">
        <w:rPr>
          <w:sz w:val="24"/>
          <w:szCs w:val="24"/>
        </w:rPr>
        <w:t xml:space="preserve">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w:t>
      </w:r>
      <w:ins w:id="20" w:author="N S" w:date="2018-05-08T13:02:00Z">
        <w:r w:rsidR="0064046D">
          <w:rPr>
            <w:sz w:val="24"/>
            <w:szCs w:val="24"/>
          </w:rPr>
          <w:t>We selected accessions to sample major geographic origins of the progenitor</w:t>
        </w:r>
      </w:ins>
      <w:ins w:id="21" w:author="Dan Kliebenstein" w:date="2018-05-10T16:10:00Z">
        <w:r w:rsidR="00E55832">
          <w:rPr>
            <w:sz w:val="24"/>
            <w:szCs w:val="24"/>
          </w:rPr>
          <w:t xml:space="preserve"> species</w:t>
        </w:r>
      </w:ins>
      <w:ins w:id="22" w:author="N S" w:date="2018-05-08T13:02:00Z">
        <w:r w:rsidR="0064046D">
          <w:rPr>
            <w:sz w:val="24"/>
            <w:szCs w:val="24"/>
          </w:rPr>
          <w:t xml:space="preserve">, and </w:t>
        </w:r>
      </w:ins>
      <w:ins w:id="23" w:author="N S" w:date="2018-05-08T13:03:00Z">
        <w:del w:id="24" w:author="Dan Kliebenstein" w:date="2018-05-10T16:10:00Z">
          <w:r w:rsidR="0064046D" w:rsidDel="00E55832">
            <w:rPr>
              <w:sz w:val="24"/>
              <w:szCs w:val="24"/>
            </w:rPr>
            <w:delText>a focus</w:delText>
          </w:r>
        </w:del>
      </w:ins>
      <w:ins w:id="25" w:author="Dan Kliebenstein" w:date="2018-05-10T16:10:00Z">
        <w:r w:rsidR="00E55832">
          <w:rPr>
            <w:sz w:val="24"/>
            <w:szCs w:val="24"/>
          </w:rPr>
          <w:t>focused the domesticated germplasm</w:t>
        </w:r>
      </w:ins>
      <w:ins w:id="26" w:author="N S" w:date="2018-05-08T13:03:00Z">
        <w:r w:rsidR="0064046D">
          <w:rPr>
            <w:sz w:val="24"/>
            <w:szCs w:val="24"/>
          </w:rPr>
          <w:t xml:space="preserve"> on </w:t>
        </w:r>
      </w:ins>
      <w:ins w:id="27" w:author="N S" w:date="2018-05-10T10:56:00Z">
        <w:r w:rsidR="0054531C">
          <w:rPr>
            <w:sz w:val="24"/>
            <w:szCs w:val="24"/>
          </w:rPr>
          <w:t xml:space="preserve">diverse </w:t>
        </w:r>
      </w:ins>
      <w:ins w:id="28" w:author="N S" w:date="2018-05-08T13:03:00Z">
        <w:r w:rsidR="0064046D">
          <w:rPr>
            <w:sz w:val="24"/>
            <w:szCs w:val="24"/>
          </w:rPr>
          <w:t>mid- to late- 20</w:t>
        </w:r>
        <w:r w:rsidR="0064046D" w:rsidRPr="0064046D">
          <w:rPr>
            <w:sz w:val="24"/>
            <w:szCs w:val="24"/>
            <w:vertAlign w:val="superscript"/>
            <w:rPrChange w:id="29" w:author="N S" w:date="2018-05-08T13:03:00Z">
              <w:rPr>
                <w:sz w:val="24"/>
                <w:szCs w:val="24"/>
              </w:rPr>
            </w:rPrChange>
          </w:rPr>
          <w:t>th</w:t>
        </w:r>
        <w:r w:rsidR="0064046D">
          <w:rPr>
            <w:sz w:val="24"/>
            <w:szCs w:val="24"/>
          </w:rPr>
          <w:t xml:space="preserve"> century improved germplasm</w:t>
        </w:r>
      </w:ins>
      <w:ins w:id="30" w:author="N S" w:date="2018-05-08T13:17:00Z">
        <w:r w:rsidR="0064046D">
          <w:rPr>
            <w:sz w:val="24"/>
            <w:szCs w:val="24"/>
          </w:rPr>
          <w:t xml:space="preserve"> </w:t>
        </w:r>
      </w:ins>
      <w:r w:rsidR="00075FF0">
        <w:rPr>
          <w:sz w:val="24"/>
          <w:szCs w:val="24"/>
        </w:rPr>
        <w:fldChar w:fldCharType="begin"/>
      </w:r>
      <w:r w:rsidR="00510E9C">
        <w:rPr>
          <w:sz w:val="24"/>
          <w:szCs w:val="24"/>
        </w:rPr>
        <w:instrText xml:space="preserve"> ADDIN EN.CITE &lt;EndNote&gt;&lt;Cite&gt;&lt;Author&gt;Blanca&lt;/Author&gt;&lt;Year&gt;2015&lt;/Year&gt;&lt;RecNum&gt;603&lt;/RecNum&gt;&lt;DisplayText&gt;(Lin, Zhu et al. 2014, Blanca, Montero-Pau et al. 2015)&lt;/DisplayText&gt;&lt;record&gt;&lt;rec-number&gt;603&lt;/rec-number&gt;&lt;foreign-keys&gt;&lt;key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Cite&gt;&lt;Author&gt;Lin&lt;/Author&gt;&lt;Year&gt;2014&lt;/Year&gt;&lt;RecNum&gt;602&lt;/RecNum&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EndNote&gt;</w:instrText>
      </w:r>
      <w:r w:rsidR="00075FF0">
        <w:rPr>
          <w:sz w:val="24"/>
          <w:szCs w:val="24"/>
        </w:rPr>
        <w:fldChar w:fldCharType="separate"/>
      </w:r>
      <w:r w:rsidR="00510E9C">
        <w:rPr>
          <w:noProof/>
          <w:sz w:val="24"/>
          <w:szCs w:val="24"/>
        </w:rPr>
        <w:t>(Lin, Zhu et al. 2014, Blanca, Montero-Pau et al. 2015)</w:t>
      </w:r>
      <w:r w:rsidR="00075FF0">
        <w:rPr>
          <w:sz w:val="24"/>
          <w:szCs w:val="24"/>
        </w:rPr>
        <w:fldChar w:fldCharType="end"/>
      </w:r>
      <w:ins w:id="31" w:author="N S" w:date="2018-05-08T13:03:00Z">
        <w:r w:rsidR="0064046D">
          <w:rPr>
            <w:sz w:val="24"/>
            <w:szCs w:val="24"/>
          </w:rPr>
          <w:t xml:space="preserve">. </w:t>
        </w:r>
      </w:ins>
      <w:r w:rsidR="00890F0E">
        <w:rPr>
          <w:sz w:val="24"/>
          <w:szCs w:val="24"/>
        </w:rPr>
        <w:t xml:space="preserve">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w:t>
      </w:r>
      <w:del w:id="32" w:author="N S" w:date="2018-05-08T11:19:00Z">
        <w:r w:rsidR="00EA6EAB" w:rsidRPr="00471076" w:rsidDel="0053312D">
          <w:rPr>
            <w:sz w:val="24"/>
            <w:szCs w:val="24"/>
          </w:rPr>
          <w:delText>are</w:delText>
        </w:r>
      </w:del>
      <w:ins w:id="33" w:author="N S" w:date="2018-05-08T11:19:00Z">
        <w:r w:rsidR="0053312D" w:rsidRPr="00471076">
          <w:rPr>
            <w:sz w:val="24"/>
            <w:szCs w:val="24"/>
          </w:rPr>
          <w:t>is</w:t>
        </w:r>
      </w:ins>
      <w:r w:rsidR="00EA6EAB" w:rsidRPr="00471076">
        <w:rPr>
          <w:sz w:val="24"/>
          <w:szCs w:val="24"/>
        </w:rPr>
        <w:t xml:space="preserve"> </w:t>
      </w:r>
      <w:r w:rsidR="00EA6EAB" w:rsidRPr="00471076">
        <w:rPr>
          <w:sz w:val="24"/>
          <w:szCs w:val="24"/>
        </w:rPr>
        <w:lastRenderedPageBreak/>
        <w:t>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bWJlcj41OTY8L3JlYy1udW1iZXI+PGZvcmVpZ24ta2V5cz48a2V5IGFwcD0iRU4iIGRiLWlkPSJh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=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ins w:id="34" w:author="nesol" w:date="2018-04-20T11:48:00Z">
        <w:r w:rsidR="00B376C6">
          <w:rPr>
            <w:sz w:val="24"/>
            <w:szCs w:val="24"/>
          </w:rPr>
          <w:t>To</w:t>
        </w:r>
      </w:ins>
      <w:ins w:id="35" w:author="nesol" w:date="2018-04-20T11:49:00Z">
        <w:r w:rsidR="00B376C6">
          <w:rPr>
            <w:sz w:val="24"/>
            <w:szCs w:val="24"/>
          </w:rPr>
          <w:t xml:space="preserve"> </w:t>
        </w:r>
      </w:ins>
      <w:ins w:id="36" w:author="nesol" w:date="2018-04-20T11:52:00Z">
        <w:del w:id="37" w:author="Dan Kliebenstein" w:date="2018-05-10T16:13:00Z">
          <w:r w:rsidR="00B376C6" w:rsidDel="00E55832">
            <w:rPr>
              <w:sz w:val="24"/>
              <w:szCs w:val="24"/>
            </w:rPr>
            <w:delText>improve</w:delText>
          </w:r>
        </w:del>
      </w:ins>
      <w:ins w:id="38" w:author="Dan Kliebenstein" w:date="2018-05-10T16:13:00Z">
        <w:r w:rsidR="00E55832">
          <w:rPr>
            <w:sz w:val="24"/>
            <w:szCs w:val="24"/>
          </w:rPr>
          <w:t>ensure that</w:t>
        </w:r>
      </w:ins>
      <w:ins w:id="39" w:author="nesol" w:date="2018-04-20T11:52:00Z">
        <w:r w:rsidR="00B376C6">
          <w:rPr>
            <w:sz w:val="24"/>
            <w:szCs w:val="24"/>
          </w:rPr>
          <w:t xml:space="preserve"> genetic inference</w:t>
        </w:r>
      </w:ins>
      <w:ins w:id="40" w:author="Dan Kliebenstein" w:date="2018-05-10T16:13:00Z">
        <w:r w:rsidR="00E55832">
          <w:rPr>
            <w:sz w:val="24"/>
            <w:szCs w:val="24"/>
          </w:rPr>
          <w:t xml:space="preserve"> was</w:t>
        </w:r>
      </w:ins>
      <w:ins w:id="41" w:author="nesol" w:date="2018-04-20T11:50:00Z">
        <w:r w:rsidR="00B376C6">
          <w:rPr>
            <w:sz w:val="24"/>
            <w:szCs w:val="24"/>
          </w:rPr>
          <w:t xml:space="preserve"> independent of</w:t>
        </w:r>
      </w:ins>
      <w:ins w:id="42" w:author="Dan Kliebenstein" w:date="2018-05-10T16:13:00Z">
        <w:r w:rsidR="00E55832">
          <w:rPr>
            <w:sz w:val="24"/>
            <w:szCs w:val="24"/>
          </w:rPr>
          <w:t xml:space="preserve"> the</w:t>
        </w:r>
      </w:ins>
      <w:ins w:id="43" w:author="nesol" w:date="2018-04-20T11:50:00Z">
        <w:r w:rsidR="00B376C6">
          <w:rPr>
            <w:sz w:val="24"/>
            <w:szCs w:val="24"/>
          </w:rPr>
          <w:t xml:space="preserve"> GWA method</w:t>
        </w:r>
      </w:ins>
      <w:ins w:id="44" w:author="Dan Kliebenstein" w:date="2018-05-10T16:13:00Z">
        <w:r w:rsidR="00E55832">
          <w:rPr>
            <w:sz w:val="24"/>
            <w:szCs w:val="24"/>
          </w:rPr>
          <w:t xml:space="preserve"> or SNP diversity reference</w:t>
        </w:r>
      </w:ins>
      <w:ins w:id="45" w:author="nesol" w:date="2018-04-20T11:50:00Z">
        <w:r w:rsidR="00B376C6">
          <w:rPr>
            <w:sz w:val="24"/>
            <w:szCs w:val="24"/>
          </w:rPr>
          <w:t xml:space="preserve">, we repeated genetic analysis with </w:t>
        </w:r>
      </w:ins>
      <w:ins w:id="46" w:author="nesol" w:date="2018-04-20T11:51:00Z">
        <w:r w:rsidR="00B376C6">
          <w:rPr>
            <w:sz w:val="24"/>
            <w:szCs w:val="24"/>
          </w:rPr>
          <w:t xml:space="preserve">two different association methods </w:t>
        </w:r>
      </w:ins>
      <w:ins w:id="47" w:author="N S" w:date="2018-05-08T13:17:00Z">
        <w:r w:rsidR="00B2599B">
          <w:rPr>
            <w:sz w:val="24"/>
            <w:szCs w:val="24"/>
          </w:rPr>
          <w:t>(</w:t>
        </w:r>
        <w:proofErr w:type="spellStart"/>
        <w:r w:rsidR="00B2599B">
          <w:rPr>
            <w:sz w:val="24"/>
            <w:szCs w:val="24"/>
          </w:rPr>
          <w:t>bigRR</w:t>
        </w:r>
        <w:proofErr w:type="spellEnd"/>
        <w:r w:rsidR="00B2599B">
          <w:rPr>
            <w:sz w:val="24"/>
            <w:szCs w:val="24"/>
          </w:rPr>
          <w:t xml:space="preserve"> and GEMMA) </w:t>
        </w:r>
      </w:ins>
      <w:ins w:id="48" w:author="nesol" w:date="2018-04-20T11:51:00Z">
        <w:del w:id="49" w:author="Dan Kliebenstein" w:date="2018-05-10T16:13:00Z">
          <w:r w:rsidR="00B376C6" w:rsidDel="00E55832">
            <w:rPr>
              <w:sz w:val="24"/>
              <w:szCs w:val="24"/>
            </w:rPr>
            <w:delText>on</w:delText>
          </w:r>
        </w:del>
      </w:ins>
      <w:ins w:id="50" w:author="Dan Kliebenstein" w:date="2018-05-10T16:13:00Z">
        <w:r w:rsidR="00E55832">
          <w:rPr>
            <w:sz w:val="24"/>
            <w:szCs w:val="24"/>
          </w:rPr>
          <w:t>using SNPs called in comparison to</w:t>
        </w:r>
      </w:ins>
      <w:ins w:id="51" w:author="nesol" w:date="2018-04-20T11:51:00Z">
        <w:del w:id="52" w:author="Dan Kliebenstein" w:date="2018-05-10T16:13:00Z">
          <w:r w:rsidR="00B376C6" w:rsidDel="00E55832">
            <w:rPr>
              <w:sz w:val="24"/>
              <w:szCs w:val="24"/>
            </w:rPr>
            <w:delText xml:space="preserve"> the</w:delText>
          </w:r>
        </w:del>
        <w:r w:rsidR="00B376C6">
          <w:rPr>
            <w:sz w:val="24"/>
            <w:szCs w:val="24"/>
          </w:rPr>
          <w:t xml:space="preserve"> two published </w:t>
        </w:r>
        <w:r w:rsidR="00B376C6" w:rsidRPr="00473114">
          <w:rPr>
            <w:i/>
            <w:sz w:val="24"/>
            <w:szCs w:val="24"/>
          </w:rPr>
          <w:t>B. cinerea</w:t>
        </w:r>
        <w:r w:rsidR="00B376C6">
          <w:rPr>
            <w:sz w:val="24"/>
            <w:szCs w:val="24"/>
          </w:rPr>
          <w:t xml:space="preserve"> genomes</w:t>
        </w:r>
      </w:ins>
      <w:ins w:id="53" w:author="N S" w:date="2018-05-08T13:17:00Z">
        <w:r w:rsidR="00B2599B">
          <w:rPr>
            <w:sz w:val="24"/>
            <w:szCs w:val="24"/>
          </w:rPr>
          <w:t xml:space="preserve"> (</w:t>
        </w:r>
      </w:ins>
      <w:ins w:id="54" w:author="N S" w:date="2018-05-08T13:18:00Z">
        <w:r w:rsidR="00B2599B">
          <w:rPr>
            <w:sz w:val="24"/>
            <w:szCs w:val="24"/>
          </w:rPr>
          <w:t>T4 and B05.10)</w:t>
        </w:r>
      </w:ins>
      <w:ins w:id="55" w:author="nesol" w:date="2018-04-20T11:51:00Z">
        <w:del w:id="56" w:author="Dan Kliebenstein" w:date="2018-05-10T16:13:00Z">
          <w:r w:rsidR="00B376C6" w:rsidDel="00E55832">
            <w:rPr>
              <w:sz w:val="24"/>
              <w:szCs w:val="24"/>
            </w:rPr>
            <w:delText>, respectively</w:delText>
          </w:r>
        </w:del>
        <w:r w:rsidR="00B376C6">
          <w:rPr>
            <w:sz w:val="24"/>
            <w:szCs w:val="24"/>
          </w:rPr>
          <w:t xml:space="preserve">. </w:t>
        </w:r>
      </w:ins>
      <w:ins w:id="57" w:author="Dan Kliebenstein" w:date="2018-05-10T16:13:00Z">
        <w:r w:rsidR="00E55832">
          <w:rPr>
            <w:sz w:val="24"/>
            <w:szCs w:val="24"/>
          </w:rPr>
          <w:t>All methods converged on the same image of genetic architecture</w:t>
        </w:r>
      </w:ins>
      <w:del w:id="58" w:author="Dan Kliebenstein" w:date="2018-05-10T16:14:00Z">
        <w:r w:rsidR="00847ADB" w:rsidDel="00E55832">
          <w:rPr>
            <w:sz w:val="24"/>
            <w:szCs w:val="24"/>
          </w:rPr>
          <w:delText>At the genetic level</w:delText>
        </w:r>
      </w:del>
      <w:del w:id="59" w:author="N S" w:date="2018-05-15T15:54:00Z">
        <w:r w:rsidR="00847ADB" w:rsidDel="002B7378">
          <w:rPr>
            <w:sz w:val="24"/>
            <w:szCs w:val="24"/>
          </w:rPr>
          <w:delText xml:space="preserve">, </w:delText>
        </w:r>
      </w:del>
      <w:ins w:id="60" w:author="N S" w:date="2018-05-15T15:54:00Z">
        <w:r w:rsidR="002B7378">
          <w:rPr>
            <w:sz w:val="24"/>
            <w:szCs w:val="24"/>
          </w:rPr>
          <w:t xml:space="preserve">; </w:t>
        </w:r>
      </w:ins>
      <w:r w:rsidR="00847ADB">
        <w:rPr>
          <w:sz w:val="24"/>
          <w:szCs w:val="24"/>
        </w:rPr>
        <w:t xml:space="preserve">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0970C135" w14:textId="1FC982AB" w:rsidR="00A50C30" w:rsidRPr="007B065E" w:rsidRDefault="00A33EE1" w:rsidP="007B065E">
      <w:pPr>
        <w:spacing w:line="480" w:lineRule="auto"/>
        <w:ind w:firstLine="720"/>
        <w:rPr>
          <w:noProof/>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w:t>
      </w:r>
      <w:r>
        <w:rPr>
          <w:sz w:val="24"/>
          <w:szCs w:val="24"/>
        </w:rPr>
        <w:lastRenderedPageBreak/>
        <w:t>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 xml:space="preserve">Solanum </w:t>
      </w:r>
      <w:proofErr w:type="spellStart"/>
      <w:r w:rsidR="009F5A9F" w:rsidRPr="00854928">
        <w:rPr>
          <w:i/>
          <w:sz w:val="24"/>
          <w:szCs w:val="24"/>
        </w:rPr>
        <w:t>lycopersicum</w:t>
      </w:r>
      <w:proofErr w:type="spellEnd"/>
      <w:r w:rsidR="009F5A9F">
        <w:rPr>
          <w:sz w:val="24"/>
          <w:szCs w:val="24"/>
        </w:rPr>
        <w:t xml:space="preserve"> and 6 wild </w:t>
      </w:r>
      <w:r w:rsidR="009F5A9F" w:rsidRPr="00854928">
        <w:rPr>
          <w:i/>
          <w:sz w:val="24"/>
          <w:szCs w:val="24"/>
        </w:rPr>
        <w:t xml:space="preserve">S. </w:t>
      </w:r>
      <w:proofErr w:type="spellStart"/>
      <w:r w:rsidR="009F5A9F" w:rsidRPr="00854928">
        <w:rPr>
          <w:i/>
          <w:sz w:val="24"/>
          <w:szCs w:val="24"/>
        </w:rPr>
        <w:t>pimpinellifolium</w:t>
      </w:r>
      <w:proofErr w:type="spellEnd"/>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 xml:space="preserve">S. </w:t>
      </w:r>
      <w:proofErr w:type="spellStart"/>
      <w:r w:rsidR="00F126CA" w:rsidRPr="00854928">
        <w:rPr>
          <w:i/>
          <w:sz w:val="24"/>
          <w:szCs w:val="24"/>
        </w:rPr>
        <w:t>lycopersicum</w:t>
      </w:r>
      <w:proofErr w:type="spellEnd"/>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5F1A4E">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db-id="a2x2tzszjfd2zjed0e8psfdtd0daafwwr002" timestamp="0"&gt;462&lt;/key&gt;&lt;/foreign-keys&gt;&lt;ref-type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ages&gt;1-186&lt;/pages&gt;&lt;volume&gt;84&lt;/volume&gt;&lt;dates&gt;&lt;year&gt;2008&lt;/year&gt;&lt;/dates&gt;&lt;urls&gt;&lt;/urls&gt;&lt;/record&gt;&lt;/Cite&gt;&lt;Cite&gt;&lt;Author&gt;Müller&lt;/Author&gt;&lt;Year&gt;2016&lt;/Year&gt;&lt;RecNum&gt;480&lt;/RecNum&gt;&lt;record&gt;&lt;rec-number&gt;480&lt;/rec-number&gt;&lt;foreign-keys&gt;&lt;key app="EN" db-id="a2x2tzszjfd2zjed0e8psfdtd0daafwwr002" timestamp="0"&gt;480&lt;/key&gt;&lt;/foreign-keys&gt;&lt;ref-type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ins w:id="61" w:author="N S" w:date="2018-05-10T10:56:00Z">
        <w:r w:rsidR="00402360">
          <w:rPr>
            <w:sz w:val="24"/>
            <w:szCs w:val="24"/>
          </w:rPr>
          <w:t>(Figure S</w:t>
        </w:r>
      </w:ins>
      <w:ins w:id="62" w:author="N S" w:date="2018-05-10T12:49:00Z">
        <w:r w:rsidR="007028AA">
          <w:rPr>
            <w:sz w:val="24"/>
            <w:szCs w:val="24"/>
          </w:rPr>
          <w:t>1</w:t>
        </w:r>
      </w:ins>
      <w:ins w:id="63" w:author="N S" w:date="2018-05-10T10:56:00Z">
        <w:r w:rsidR="00402360">
          <w:rPr>
            <w:sz w:val="24"/>
            <w:szCs w:val="24"/>
          </w:rPr>
          <w:t>)</w:t>
        </w:r>
      </w:ins>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5F1A4E">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db-id="a2x2tzszjfd2zjed0e8psfdtd0daafwwr002" timestamp="0"&gt;565&lt;/key&gt;&lt;/foreign-keys&gt;&lt;ref-type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This measurement of the plant-</w:t>
      </w:r>
      <w:r w:rsidRPr="00B738AF">
        <w:rPr>
          <w:i/>
          <w:sz w:val="24"/>
          <w:szCs w:val="24"/>
        </w:rPr>
        <w:t>B</w:t>
      </w:r>
      <w:r w:rsidR="007704D1">
        <w:rPr>
          <w:i/>
          <w:sz w:val="24"/>
          <w:szCs w:val="24"/>
        </w:rPr>
        <w:t>.</w:t>
      </w:r>
      <w:r w:rsidR="00DD51E1">
        <w:rPr>
          <w:i/>
          <w:sz w:val="24"/>
          <w:szCs w:val="24"/>
        </w:rPr>
        <w:t xml:space="preserve"> cinerea</w:t>
      </w:r>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TiIgZGItaWQ9ImEyeDJ0enN6amZkMnpqZWQwZThwc2ZkdGQwZGFhZnd3cjAwMiIgdGltZXN0YW1w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PGtleSBhcHA9IkVOIiBkYi1pZD0iYTJ4MnR6c3pqZmQyemplZDBlOHBzZmR0ZDBkYWFmd3dyMDAy
IiB0aW1lc3RhbXA9IjAiPjQ0NTwva2V5PjwvZm9yZWlnbi1rZXlzPjxyZWYtdHlwZSBuYW1lPSJK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LXRpdGxlPjwvdGl0bGVzPjxwYWdlcz4zNjctMzc5PC9wYWdlcz48dm9sdW1lPjE0NDwvdm9sdW1l
PjxudW1iZXI+MTwvbnVtYmVyPjxkYXRlcz48eWVhcj4yMDA3PC95ZWFyPjwvZGF0ZXM+PGlzYm4+
MTUzMi0yNTQ4PC9pc2JuPjx1cmxzPjwvdXJscz48L3JlY29yZD48L0NpdGU+PENpdGU+PEF1dGhv
cj5UZW4gSGF2ZTwvQXV0aG9yPjxZZWFyPjIwMDc8L1llYXI+PFJlY051bT40MzQ8L1JlY051bT48
cmVjb3JkPjxyZWMtbnVtYmVyPjQzNDwvcmVjLW51bWJlcj48Zm9yZWlnbi1rZXlzPjxrZXkgYXBw
PSJFTiIgZGItaWQ9ImEyeDJ0enN6amZkMnpqZWQwZThwc2ZkdGQwZGFhZnd3cjAwMiIgdGltZXN0
YW1wPSIwIj40MzQ8L2tleT48L2ZvcmVpZ24ta2V5cz48cmVmLXR5cGUgbmFtZT0iSm91cm5hbCBB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dGxlcz48cGFnZXM+MTUzLTE2NjwvcGFnZXM+PHZvbHVtZT4xMTc8L3ZvbHVtZT48bnVtYmVyPjI8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b3I+TGl1PC9BdXRob3I+PFllYXI+MjAxNDwvWWVhcj48UmVjTnVtPjU3MjwvUmVjTnVtPjxyZWNv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ins w:id="64" w:author="Dan Kliebenstein" w:date="2018-05-11T15:39:00Z">
        <w:r w:rsidR="004A6AE6">
          <w:rPr>
            <w:sz w:val="24"/>
            <w:szCs w:val="24"/>
          </w:rPr>
          <w:t xml:space="preserve"> It should be noted that we are not focusing on MAMP or PAMP specific host/pathogen interactions with this study</w:t>
        </w:r>
      </w:ins>
      <w:ins w:id="65" w:author="N S" w:date="2018-05-15T15:54:00Z">
        <w:r w:rsidR="002B7378">
          <w:rPr>
            <w:sz w:val="24"/>
            <w:szCs w:val="24"/>
          </w:rPr>
          <w:t>,</w:t>
        </w:r>
      </w:ins>
      <w:ins w:id="66" w:author="Dan Kliebenstein" w:date="2018-05-11T15:39:00Z">
        <w:r w:rsidR="004A6AE6">
          <w:rPr>
            <w:sz w:val="24"/>
            <w:szCs w:val="24"/>
          </w:rPr>
          <w:t xml:space="preserve"> we are instead allowing the identification of any mechanism that may influence the host/pathogen interaction including metabolism, development or any other </w:t>
        </w:r>
      </w:ins>
      <w:ins w:id="67" w:author="Dan Kliebenstein" w:date="2018-05-11T15:40:00Z">
        <w:r w:rsidR="004A6AE6">
          <w:rPr>
            <w:sz w:val="24"/>
            <w:szCs w:val="24"/>
          </w:rPr>
          <w:t>unknown</w:t>
        </w:r>
      </w:ins>
      <w:ins w:id="68" w:author="Dan Kliebenstein" w:date="2018-05-11T15:39:00Z">
        <w:r w:rsidR="004A6AE6">
          <w:rPr>
            <w:sz w:val="24"/>
            <w:szCs w:val="24"/>
          </w:rPr>
          <w:t xml:space="preserve"> </w:t>
        </w:r>
      </w:ins>
      <w:ins w:id="69" w:author="Dan Kliebenstein" w:date="2018-05-11T15:40:00Z">
        <w:r w:rsidR="004A6AE6">
          <w:rPr>
            <w:sz w:val="24"/>
            <w:szCs w:val="24"/>
          </w:rPr>
          <w:t xml:space="preserve">component. </w:t>
        </w:r>
      </w:ins>
      <w:proofErr w:type="gramStart"/>
      <w:ins w:id="70" w:author="Dan Kliebenstein" w:date="2018-05-11T15:41:00Z">
        <w:r w:rsidR="004A6AE6">
          <w:rPr>
            <w:sz w:val="24"/>
            <w:szCs w:val="24"/>
          </w:rPr>
          <w:t>As long as</w:t>
        </w:r>
        <w:proofErr w:type="gramEnd"/>
        <w:r w:rsidR="004A6AE6">
          <w:rPr>
            <w:sz w:val="24"/>
            <w:szCs w:val="24"/>
          </w:rPr>
          <w:t xml:space="preserve"> there is genetic variation affecting the trait</w:t>
        </w:r>
      </w:ins>
      <w:ins w:id="71" w:author="N S" w:date="2018-05-18T14:55:00Z">
        <w:r w:rsidR="00510E9C">
          <w:rPr>
            <w:sz w:val="24"/>
            <w:szCs w:val="24"/>
          </w:rPr>
          <w:t>,</w:t>
        </w:r>
      </w:ins>
      <w:ins w:id="72" w:author="Dan Kliebenstein" w:date="2018-05-11T15:41:00Z">
        <w:r w:rsidR="004A6AE6">
          <w:rPr>
            <w:sz w:val="24"/>
            <w:szCs w:val="24"/>
          </w:rPr>
          <w:t xml:space="preserve"> and the trait influences the interaction of host and pathogen</w:t>
        </w:r>
      </w:ins>
      <w:ins w:id="73" w:author="N S" w:date="2018-05-18T14:55:00Z">
        <w:r w:rsidR="00510E9C">
          <w:rPr>
            <w:sz w:val="24"/>
            <w:szCs w:val="24"/>
          </w:rPr>
          <w:t>,</w:t>
        </w:r>
      </w:ins>
      <w:ins w:id="74" w:author="Dan Kliebenstein" w:date="2018-05-11T15:41:00Z">
        <w:r w:rsidR="004A6AE6">
          <w:rPr>
            <w:sz w:val="24"/>
            <w:szCs w:val="24"/>
          </w:rPr>
          <w:t xml:space="preserve"> it will be a </w:t>
        </w:r>
      </w:ins>
      <w:ins w:id="75" w:author="Dan Kliebenstein" w:date="2018-05-11T15:42:00Z">
        <w:r w:rsidR="004A6AE6">
          <w:rPr>
            <w:sz w:val="24"/>
            <w:szCs w:val="24"/>
          </w:rPr>
          <w:t>component</w:t>
        </w:r>
      </w:ins>
      <w:ins w:id="76" w:author="Dan Kliebenstein" w:date="2018-05-11T15:41:00Z">
        <w:r w:rsidR="004A6AE6">
          <w:rPr>
            <w:sz w:val="24"/>
            <w:szCs w:val="24"/>
          </w:rPr>
          <w:t xml:space="preserve"> </w:t>
        </w:r>
      </w:ins>
      <w:ins w:id="77" w:author="Dan Kliebenstein" w:date="2018-05-11T15:42:00Z">
        <w:r w:rsidR="004A6AE6">
          <w:rPr>
            <w:sz w:val="24"/>
            <w:szCs w:val="24"/>
          </w:rPr>
          <w:t xml:space="preserve">of the experiment. This fits with the recently developing view that growth, development and </w:t>
        </w:r>
        <w:r w:rsidR="004A6AE6">
          <w:rPr>
            <w:sz w:val="24"/>
            <w:szCs w:val="24"/>
          </w:rPr>
          <w:lastRenderedPageBreak/>
          <w:t xml:space="preserve">resistance in plants are highly integrated processes that may not be as distinct as once believed </w:t>
        </w:r>
      </w:ins>
      <w:bookmarkStart w:id="78" w:name="_Hlk514241228"/>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 </w:instrText>
      </w:r>
      <w:r w:rsidR="007B065E">
        <w:rPr>
          <w:sz w:val="24"/>
          <w:szCs w:val="24"/>
        </w:rPr>
        <w:fldChar w:fldCharType="begin">
          <w:fldData xml:space="preserve">PEVuZE5vdGU+PENpdGU+PEF1dGhvcj5DYW1wb3M8L0F1dGhvcj48WWVhcj4yMDE2PC9ZZWFyPjxS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</w:fldData>
        </w:fldChar>
      </w:r>
      <w:r w:rsidR="007B065E">
        <w:rPr>
          <w:sz w:val="24"/>
          <w:szCs w:val="24"/>
        </w:rPr>
        <w:instrText xml:space="preserve"> ADDIN EN.CITE.DATA </w:instrText>
      </w:r>
      <w:r w:rsidR="007B065E">
        <w:rPr>
          <w:sz w:val="24"/>
          <w:szCs w:val="24"/>
        </w:rPr>
      </w:r>
      <w:r w:rsidR="007B065E">
        <w:rPr>
          <w:sz w:val="24"/>
          <w:szCs w:val="24"/>
        </w:rPr>
        <w:fldChar w:fldCharType="end"/>
      </w:r>
      <w:r w:rsidR="007B065E">
        <w:rPr>
          <w:sz w:val="24"/>
          <w:szCs w:val="24"/>
        </w:rPr>
      </w:r>
      <w:r w:rsidR="007B065E">
        <w:rPr>
          <w:sz w:val="24"/>
          <w:szCs w:val="24"/>
        </w:rPr>
        <w:fldChar w:fldCharType="separate"/>
      </w:r>
      <w:r w:rsidR="007B065E">
        <w:rPr>
          <w:noProof/>
          <w:sz w:val="24"/>
          <w:szCs w:val="24"/>
        </w:rPr>
        <w:t>(Campos, Yoshida et al. 2016, Ballaré and Pierik 2017, Züst and Agrawal 2017, Izquierdo‐Bueno, González‐Rodríguez et al. 2018)</w:t>
      </w:r>
      <w:r w:rsidR="007B065E">
        <w:rPr>
          <w:sz w:val="24"/>
          <w:szCs w:val="24"/>
        </w:rPr>
        <w:fldChar w:fldCharType="end"/>
      </w:r>
      <w:r w:rsidR="007B065E">
        <w:rPr>
          <w:noProof/>
          <w:sz w:val="24"/>
          <w:szCs w:val="24"/>
        </w:rPr>
        <w:t>.</w:t>
      </w:r>
      <w:bookmarkEnd w:id="78"/>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50472945"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w:t>
      </w:r>
      <w:r w:rsidR="008B4E33">
        <w:rPr>
          <w:sz w:val="24"/>
          <w:szCs w:val="24"/>
        </w:rPr>
        <w:t>became</w:t>
      </w:r>
      <w:r>
        <w:rPr>
          <w:sz w:val="24"/>
          <w:szCs w:val="24"/>
        </w:rPr>
        <w:t xml:space="preserve"> visible surrounding the location of the spore droplet, but no expansion </w:t>
      </w:r>
      <w:r w:rsidR="00A906FC">
        <w:rPr>
          <w:sz w:val="24"/>
          <w:szCs w:val="24"/>
        </w:rPr>
        <w:t>was</w:t>
      </w:r>
      <w:r>
        <w:rPr>
          <w:sz w:val="24"/>
          <w:szCs w:val="24"/>
        </w:rPr>
        <w:t xml:space="preserve">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A906FC">
        <w:rPr>
          <w:sz w:val="24"/>
          <w:szCs w:val="24"/>
        </w:rPr>
        <w:t>(</w:t>
      </w:r>
      <w:r w:rsidR="002652A8">
        <w:rPr>
          <w:sz w:val="24"/>
          <w:szCs w:val="24"/>
        </w:rPr>
        <w:t>CV</w:t>
      </w:r>
      <w:r w:rsidR="00A906FC">
        <w:rPr>
          <w:sz w:val="24"/>
          <w:szCs w:val="24"/>
        </w:rPr>
        <w:t>)</w:t>
      </w:r>
      <w:r w:rsidR="002652A8">
        <w:rPr>
          <w:sz w:val="24"/>
          <w:szCs w:val="24"/>
        </w:rPr>
        <w:t xml:space="preserve">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 xml:space="preserve">A subset of these isolates </w:t>
      </w:r>
      <w:proofErr w:type="gramStart"/>
      <w:r w:rsidR="00B65FBE">
        <w:rPr>
          <w:sz w:val="24"/>
          <w:szCs w:val="24"/>
        </w:rPr>
        <w:t>are</w:t>
      </w:r>
      <w:proofErr w:type="gramEnd"/>
      <w:r w:rsidR="00B65FBE">
        <w:rPr>
          <w:sz w:val="24"/>
          <w:szCs w:val="24"/>
        </w:rPr>
        <w:t xml:space="preserv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rtlCol="0">
                          <a:spAutoFit/>
                        </wps:bodyPr>
                      </wps:wsp>
                    </wpg:wgp>
                  </a:graphicData>
                </a:graphic>
              </wp:anchor>
            </w:drawing>
          </mc:Choice>
          <mc:Fallback>
            <w:pict>
              <v:group w14:anchorId="51A41172"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">
                  <v:imagedata r:id="rId16" o:title="Sl_LesionSize_Intx_c" croptop="9126f" cropbottom="17658f"/>
                </v:shape>
                <v:shape id="Picture 4" o:spid="_x0000_s1028" type="#_x0000_t75" style="position:absolute;left:35826;top:45391;width:32985;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">
                  <v:imagedata r:id="rId17" o:title="Sl_LesionSize_Intx_d" cropbottom="18205f" cropleft="6434f"/>
                </v:shape>
                <v:shape id="Picture 5" o:spid="_x0000_s1029" type="#_x0000_t75" style="position:absolute;top:69014;width:36576;height:19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">
                  <v:imagedata r:id="rId18" o:title="Sl_LesionSize_Intx_e" croptop="6973f" cropbottom="6835f"/>
                </v:shape>
                <v:shape id="Picture 6" o:spid="_x0000_s1030" type="#_x0000_t75" style="position:absolute;left:36576;top:66347;width:32694;height:25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">
                  <v:imagedata r:id="rId19" o:title="Sl_LesionSize_greyIntx_f" cropleft="6955f"/>
                </v:shape>
                <v:shape id="Picture 7" o:spid="_x0000_s1031" type="#_x0000_t75" style="position:absolute;top:26339;width:36576;height:17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">
                  <v:imagedata r:id="rId20" o:title="Sl_LesionSize_Intx_a" cropbottom="19869f"/>
                </v:shape>
                <v:shape id="Picture 8" o:spid="_x0000_s1032" type="#_x0000_t75" style="position:absolute;left:35259;top:26339;width:33552;height:1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">
                  <v:imagedata r:id="rId21"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" filled="f" stroked="f">
                  <v:textbox style="mso-fit-shape-to-text:t">
                    <w:txbxContent>
                      <w:p w14:paraId="7F89FD32"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TextBox 10" o:spid="_x0000_s1034" type="#_x0000_t202" style="position:absolute;left:38509;top:25970;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" filled="f" stroked="f">
                  <v:textbox style="mso-fit-shape-to-text:t">
                    <w:txbxContent>
                      <w:p w14:paraId="6BC36FFB"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d</w:t>
                        </w:r>
                      </w:p>
                    </w:txbxContent>
                  </v:textbox>
                </v:shape>
                <v:shape id="TextBox 11" o:spid="_x0000_s1035" type="#_x0000_t202" style="position:absolute;left:5713;top:45611;width:3001;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" filled="f" stroked="f">
                  <v:textbox style="mso-fit-shape-to-text:t">
                    <w:txbxContent>
                      <w:p w14:paraId="43ABE3F3"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e</w:t>
                        </w:r>
                      </w:p>
                    </w:txbxContent>
                  </v:textbox>
                </v:shape>
                <v:shape id="TextBox 12" o:spid="_x0000_s1036" type="#_x0000_t202" style="position:absolute;left:38918;top:45838;width:2584;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" filled="f" stroked="f">
                  <v:textbox style="mso-fit-shape-to-text:t">
                    <w:txbxContent>
                      <w:p w14:paraId="3454AD2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f</w:t>
                        </w:r>
                      </w:p>
                    </w:txbxContent>
                  </v:textbox>
                </v:shape>
                <v:shape id="TextBox 14" o:spid="_x0000_s1037" type="#_x0000_t202" style="position:absolute;left:5713;top:66493;width:2937;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" filled="f" stroked="f">
                  <v:textbox style="mso-fit-shape-to-text:t">
                    <w:txbxContent>
                      <w:p w14:paraId="2F8497A0"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g</w:t>
                        </w:r>
                      </w:p>
                    </w:txbxContent>
                  </v:textbox>
                </v:shape>
                <v:shape id="TextBox 16" o:spid="_x0000_s1038" type="#_x0000_t202" style="position:absolute;left:38188;top:66489;width:306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" filled="f" stroked="f">
                  <v:textbox style="mso-fit-shape-to-text:t">
                    <w:txbxContent>
                      <w:p w14:paraId="0CB9ADC5"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h</w:t>
                        </w:r>
                      </w:p>
                    </w:txbxContent>
                  </v:textbox>
                </v:shape>
                <v:shape id="Picture 15" o:spid="_x0000_s1039" type="#_x0000_t75" style="position:absolute;left:35268;top:3190;width:33312;height:20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">
                  <v:imagedata r:id="rId22" o:title="FigR1_127_05a_maskedexample" croptop="4367f" cropbottom="36123f" cropleft="25743f" cropright="21578f"/>
                </v:shape>
                <v:shape id="Picture 16" o:spid="_x0000_s1040" type="#_x0000_t75" style="position:absolute;left:216;top:3216;width:33311;height:20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">
                  <v:imagedata r:id="rId23" o:title="127_05a" croptop="4495f" cropbottom="36045f" cropleft="25712f" cropright="21608f"/>
                </v:shape>
                <v:shape id="TextBox 17" o:spid="_x0000_s1041" type="#_x0000_t202" style="position:absolute;left:4572;top:336;width:3004;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14:paraId="4A4C0D79"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2" type="#_x0000_t202" style="position:absolute;left:37471;width:291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14:paraId="62ADA98E" w14:textId="77777777" w:rsidR="004526A2" w:rsidRDefault="004526A2" w:rsidP="0072600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group>
            </w:pict>
          </mc:Fallback>
        </mc:AlternateContent>
      </w:r>
      <w:r>
        <w:rPr>
          <w:b/>
          <w:sz w:val="24"/>
          <w:szCs w:val="24"/>
        </w:rPr>
        <w:br w:type="page"/>
      </w:r>
    </w:p>
    <w:p w14:paraId="7FB8841E" w14:textId="5D4BF56D" w:rsidR="00726003" w:rsidRDefault="00726003" w:rsidP="00726003">
      <w:pPr>
        <w:rPr>
          <w:sz w:val="24"/>
          <w:szCs w:val="24"/>
        </w:rPr>
      </w:pPr>
      <w:r>
        <w:rPr>
          <w:b/>
          <w:sz w:val="24"/>
          <w:szCs w:val="24"/>
        </w:rPr>
        <w:lastRenderedPageBreak/>
        <w:t xml:space="preserve">Figure </w:t>
      </w:r>
      <w:r w:rsidRPr="00650319">
        <w:rPr>
          <w:b/>
          <w:sz w:val="24"/>
          <w:szCs w:val="24"/>
        </w:rPr>
        <w:t xml:space="preserve">1. </w:t>
      </w:r>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 xml:space="preserve">detached leaf assay and digital image analysis. </w:t>
      </w:r>
      <w:r>
        <w:rPr>
          <w:sz w:val="24"/>
          <w:szCs w:val="24"/>
        </w:rPr>
        <w:t xml:space="preserve">a) </w:t>
      </w:r>
      <w:r w:rsidRPr="00650319">
        <w:rPr>
          <w:sz w:val="24"/>
          <w:szCs w:val="24"/>
        </w:rPr>
        <w:t xml:space="preserve">Individual tomato leaflets of 6 </w:t>
      </w:r>
      <w:r w:rsidRPr="00650319">
        <w:rPr>
          <w:i/>
          <w:sz w:val="24"/>
          <w:szCs w:val="24"/>
        </w:rPr>
        <w:t xml:space="preserve">S. </w:t>
      </w:r>
      <w:proofErr w:type="spellStart"/>
      <w:r w:rsidRPr="00650319">
        <w:rPr>
          <w:i/>
          <w:sz w:val="24"/>
          <w:szCs w:val="24"/>
        </w:rPr>
        <w:t>lycopersicum</w:t>
      </w:r>
      <w:proofErr w:type="spellEnd"/>
      <w:r w:rsidRPr="00650319">
        <w:rPr>
          <w:sz w:val="24"/>
          <w:szCs w:val="24"/>
        </w:rPr>
        <w:t xml:space="preserve"> genotypes and 6 </w:t>
      </w:r>
      <w:r w:rsidRPr="00650319">
        <w:rPr>
          <w:i/>
          <w:sz w:val="24"/>
          <w:szCs w:val="24"/>
        </w:rPr>
        <w:t xml:space="preserve">S. </w:t>
      </w:r>
      <w:proofErr w:type="spellStart"/>
      <w:r w:rsidRPr="00650319">
        <w:rPr>
          <w:i/>
          <w:sz w:val="24"/>
          <w:szCs w:val="24"/>
        </w:rPr>
        <w:t>pimpinellifolium</w:t>
      </w:r>
      <w:proofErr w:type="spellEnd"/>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Default="00726003" w:rsidP="00726003">
      <w:pPr>
        <w:rPr>
          <w:ins w:id="79" w:author="Céline" w:date="2018-05-22T15:08:00Z"/>
          <w:sz w:val="24"/>
          <w:szCs w:val="24"/>
        </w:rPr>
      </w:pPr>
      <w:r>
        <w:rPr>
          <w:sz w:val="24"/>
          <w:szCs w:val="24"/>
        </w:rPr>
        <w:t>b) Digital masking of leaf and lesion is followed by automated measurement of area for each lesion.</w:t>
      </w:r>
    </w:p>
    <w:p w14:paraId="17FC0A4F" w14:textId="17687A71" w:rsidR="002D4733" w:rsidRPr="00FE1BFF" w:rsidRDefault="002D4733" w:rsidP="00726003">
      <w:pPr>
        <w:rPr>
          <w:sz w:val="24"/>
          <w:szCs w:val="24"/>
        </w:rPr>
      </w:pPr>
      <w:ins w:id="80" w:author="Céline" w:date="2018-05-22T15:08:00Z">
        <w:r>
          <w:rPr>
            <w:sz w:val="24"/>
            <w:szCs w:val="24"/>
          </w:rPr>
          <w:t xml:space="preserve">c-h) Variation in </w:t>
        </w:r>
      </w:ins>
      <w:ins w:id="81" w:author="Céline" w:date="2018-05-22T15:10:00Z">
        <w:r>
          <w:rPr>
            <w:sz w:val="24"/>
            <w:szCs w:val="24"/>
          </w:rPr>
          <w:t>lesion</w:t>
        </w:r>
      </w:ins>
      <w:ins w:id="82" w:author="Céline" w:date="2018-05-22T15:08:00Z">
        <w:r>
          <w:rPr>
            <w:sz w:val="24"/>
            <w:szCs w:val="24"/>
          </w:rPr>
          <w:t xml:space="preserve"> </w:t>
        </w:r>
      </w:ins>
      <w:ins w:id="83" w:author="Céline" w:date="2018-05-22T15:10:00Z">
        <w:r>
          <w:rPr>
            <w:sz w:val="24"/>
            <w:szCs w:val="24"/>
          </w:rPr>
          <w:t xml:space="preserve">size resulting </w:t>
        </w:r>
      </w:ins>
      <w:ins w:id="84" w:author="Céline" w:date="2018-05-22T15:09:00Z">
        <w:r>
          <w:rPr>
            <w:sz w:val="24"/>
            <w:szCs w:val="24"/>
          </w:rPr>
          <w:t>of</w:t>
        </w:r>
      </w:ins>
      <w:ins w:id="85" w:author="Céline" w:date="2018-05-22T15:10:00Z">
        <w:r>
          <w:rPr>
            <w:sz w:val="24"/>
            <w:szCs w:val="24"/>
          </w:rPr>
          <w:t xml:space="preserve"> the interaction of</w:t>
        </w:r>
      </w:ins>
      <w:ins w:id="86" w:author="Céline" w:date="2018-05-22T15:09:00Z">
        <w:r>
          <w:rPr>
            <w:sz w:val="24"/>
            <w:szCs w:val="24"/>
          </w:rPr>
          <w:t xml:space="preserve"> </w:t>
        </w:r>
        <w:r w:rsidRPr="002D4733">
          <w:rPr>
            <w:i/>
            <w:sz w:val="24"/>
            <w:szCs w:val="24"/>
            <w:rPrChange w:id="87" w:author="Céline" w:date="2018-05-22T15:09:00Z">
              <w:rPr>
                <w:sz w:val="24"/>
                <w:szCs w:val="24"/>
              </w:rPr>
            </w:rPrChange>
          </w:rPr>
          <w:t>B. cinerea</w:t>
        </w:r>
      </w:ins>
      <w:ins w:id="88" w:author="Céline" w:date="2018-05-22T15:08:00Z">
        <w:r>
          <w:rPr>
            <w:sz w:val="24"/>
            <w:szCs w:val="24"/>
          </w:rPr>
          <w:t xml:space="preserve"> </w:t>
        </w:r>
      </w:ins>
      <w:ins w:id="89" w:author="Céline" w:date="2018-05-22T15:12:00Z">
        <w:r>
          <w:rPr>
            <w:sz w:val="24"/>
            <w:szCs w:val="24"/>
          </w:rPr>
          <w:t>and</w:t>
        </w:r>
      </w:ins>
      <w:ins w:id="90" w:author="Céline" w:date="2018-05-22T15:08:00Z">
        <w:r>
          <w:rPr>
            <w:sz w:val="24"/>
            <w:szCs w:val="24"/>
          </w:rPr>
          <w:t xml:space="preserve"> </w:t>
        </w:r>
      </w:ins>
      <w:ins w:id="91" w:author="Céline" w:date="2018-05-22T15:10:00Z">
        <w:r>
          <w:rPr>
            <w:sz w:val="24"/>
            <w:szCs w:val="24"/>
          </w:rPr>
          <w:t xml:space="preserve">diverse </w:t>
        </w:r>
      </w:ins>
      <w:ins w:id="92" w:author="Céline" w:date="2018-05-22T15:08:00Z">
        <w:r>
          <w:rPr>
            <w:sz w:val="24"/>
            <w:szCs w:val="24"/>
          </w:rPr>
          <w:t>tomato</w:t>
        </w:r>
      </w:ins>
      <w:ins w:id="93" w:author="Céline" w:date="2018-05-22T15:10:00Z">
        <w:r>
          <w:rPr>
            <w:sz w:val="24"/>
            <w:szCs w:val="24"/>
          </w:rPr>
          <w:t xml:space="preserve"> genotypes.</w:t>
        </w:r>
      </w:ins>
    </w:p>
    <w:p w14:paraId="0799529C" w14:textId="13085CDC" w:rsidR="00726003" w:rsidRDefault="00726003" w:rsidP="00726003">
      <w:pPr>
        <w:rPr>
          <w:sz w:val="24"/>
          <w:szCs w:val="24"/>
        </w:rPr>
      </w:pPr>
      <w:r>
        <w:rPr>
          <w:sz w:val="24"/>
          <w:szCs w:val="24"/>
        </w:rPr>
        <w:t xml:space="preserve">c) </w:t>
      </w:r>
      <w:ins w:id="94" w:author="Céline" w:date="2018-05-22T15:03:00Z">
        <w:r w:rsidR="00FA6FB9">
          <w:rPr>
            <w:sz w:val="24"/>
            <w:szCs w:val="24"/>
          </w:rPr>
          <w:t>Average lesion size</w:t>
        </w:r>
      </w:ins>
      <w:ins w:id="95" w:author="Céline" w:date="2018-05-22T15:04:00Z">
        <w:r w:rsidR="002D4733">
          <w:rPr>
            <w:sz w:val="24"/>
            <w:szCs w:val="24"/>
          </w:rPr>
          <w:t xml:space="preserve"> of</w:t>
        </w:r>
      </w:ins>
      <w:ins w:id="96" w:author="Céline" w:date="2018-05-22T15:06:00Z">
        <w:r w:rsidR="002D4733">
          <w:rPr>
            <w:sz w:val="24"/>
            <w:szCs w:val="24"/>
          </w:rPr>
          <w:t xml:space="preserve"> </w:t>
        </w:r>
        <w:r w:rsidR="00295A10">
          <w:rPr>
            <w:sz w:val="24"/>
            <w:szCs w:val="24"/>
          </w:rPr>
          <w:t xml:space="preserve">single </w:t>
        </w:r>
      </w:ins>
      <w:ins w:id="97" w:author="Céline" w:date="2018-05-22T15:04:00Z">
        <w:r w:rsidR="002D4733" w:rsidRPr="002D4733">
          <w:rPr>
            <w:i/>
            <w:sz w:val="24"/>
            <w:szCs w:val="24"/>
            <w:rPrChange w:id="98" w:author="Céline" w:date="2018-05-22T15:04:00Z">
              <w:rPr>
                <w:sz w:val="24"/>
                <w:szCs w:val="24"/>
              </w:rPr>
            </w:rPrChange>
          </w:rPr>
          <w:t>B. cinerea</w:t>
        </w:r>
        <w:r w:rsidR="002D4733">
          <w:rPr>
            <w:sz w:val="24"/>
            <w:szCs w:val="24"/>
          </w:rPr>
          <w:t xml:space="preserve"> isolates</w:t>
        </w:r>
      </w:ins>
      <w:ins w:id="99" w:author="Céline" w:date="2018-05-22T15:03:00Z">
        <w:r w:rsidR="00FA6FB9">
          <w:rPr>
            <w:sz w:val="24"/>
            <w:szCs w:val="24"/>
          </w:rPr>
          <w:t xml:space="preserve"> </w:t>
        </w:r>
      </w:ins>
      <w:ins w:id="100" w:author="Céline" w:date="2018-05-22T15:05:00Z">
        <w:r w:rsidR="002D4733">
          <w:rPr>
            <w:sz w:val="24"/>
            <w:szCs w:val="24"/>
          </w:rPr>
          <w:t xml:space="preserve">(line traces) </w:t>
        </w:r>
      </w:ins>
      <w:ins w:id="101" w:author="Céline" w:date="2018-05-22T15:03:00Z">
        <w:r w:rsidR="00FA6FB9">
          <w:rPr>
            <w:sz w:val="24"/>
            <w:szCs w:val="24"/>
          </w:rPr>
          <w:t xml:space="preserve">across tomato host genotypes </w:t>
        </w:r>
      </w:ins>
      <w:ins w:id="102" w:author="nesol" w:date="2018-04-20T11:56:00Z">
        <w:del w:id="103" w:author="Céline" w:date="2018-05-22T15:04:00Z">
          <w:r w:rsidR="00B376C6" w:rsidDel="002D4733">
            <w:rPr>
              <w:sz w:val="24"/>
              <w:szCs w:val="24"/>
            </w:rPr>
            <w:delText>An interaction</w:delText>
          </w:r>
        </w:del>
      </w:ins>
      <w:del w:id="104" w:author="Céline" w:date="2018-05-22T15:04:00Z">
        <w:r w:rsidRPr="00572481" w:rsidDel="002D4733">
          <w:rPr>
            <w:sz w:val="24"/>
            <w:szCs w:val="24"/>
          </w:rPr>
          <w:delText xml:space="preserve"> plot of lesion size due to</w:delText>
        </w:r>
        <w:r w:rsidDel="002D4733">
          <w:rPr>
            <w:sz w:val="24"/>
            <w:szCs w:val="24"/>
          </w:rPr>
          <w:delText xml:space="preserve"> all</w:delText>
        </w:r>
        <w:r w:rsidRPr="00572481" w:rsidDel="002D4733">
          <w:rPr>
            <w:sz w:val="24"/>
            <w:szCs w:val="24"/>
          </w:rPr>
          <w:delText xml:space="preserve"> individual </w:delText>
        </w:r>
        <w:r w:rsidRPr="00C1176E" w:rsidDel="002D4733">
          <w:rPr>
            <w:i/>
            <w:sz w:val="24"/>
            <w:szCs w:val="24"/>
          </w:rPr>
          <w:delText>B. cinerea</w:delText>
        </w:r>
        <w:r w:rsidRPr="00572481" w:rsidDel="002D4733">
          <w:rPr>
            <w:sz w:val="24"/>
            <w:szCs w:val="24"/>
          </w:rPr>
          <w:delText xml:space="preserve"> isolates on</w:delText>
        </w:r>
        <w:r w:rsidDel="002D4733">
          <w:rPr>
            <w:sz w:val="24"/>
            <w:szCs w:val="24"/>
          </w:rPr>
          <w:delText xml:space="preserve"> all of the</w:delText>
        </w:r>
        <w:r w:rsidRPr="00572481" w:rsidDel="002D4733">
          <w:rPr>
            <w:sz w:val="24"/>
            <w:szCs w:val="24"/>
          </w:rPr>
          <w:delText xml:space="preserve"> tomato host genotypes</w:delText>
        </w:r>
        <w:r w:rsidDel="002D4733">
          <w:rPr>
            <w:sz w:val="24"/>
            <w:szCs w:val="24"/>
          </w:rPr>
          <w:delText xml:space="preserve">, </w:delText>
        </w:r>
      </w:del>
      <w:r>
        <w:rPr>
          <w:sz w:val="24"/>
          <w:szCs w:val="24"/>
        </w:rPr>
        <w:t>grouped by domestication status</w:t>
      </w:r>
      <w:r w:rsidRPr="00572481">
        <w:rPr>
          <w:sz w:val="24"/>
          <w:szCs w:val="24"/>
        </w:rPr>
        <w:t xml:space="preserve">. </w:t>
      </w:r>
      <w:del w:id="105" w:author="Céline" w:date="2018-05-22T15:05:00Z">
        <w:r w:rsidDel="002D4733">
          <w:rPr>
            <w:sz w:val="24"/>
            <w:szCs w:val="24"/>
          </w:rPr>
          <w:delText xml:space="preserve">The x-axis includes each tomato host genotype. </w:delText>
        </w:r>
        <w:r w:rsidRPr="00572481" w:rsidDel="002D4733">
          <w:rPr>
            <w:sz w:val="24"/>
            <w:szCs w:val="24"/>
          </w:rPr>
          <w:delText xml:space="preserve">Each line traces the average lesion size </w:delText>
        </w:r>
        <w:r w:rsidDel="002D4733">
          <w:rPr>
            <w:sz w:val="24"/>
            <w:szCs w:val="24"/>
          </w:rPr>
          <w:delText xml:space="preserve">of a single </w:delText>
        </w:r>
        <w:r w:rsidRPr="00C1176E" w:rsidDel="002D4733">
          <w:rPr>
            <w:i/>
            <w:sz w:val="24"/>
            <w:szCs w:val="24"/>
          </w:rPr>
          <w:delText xml:space="preserve">B. cinerea </w:delText>
        </w:r>
        <w:r w:rsidDel="002D4733">
          <w:rPr>
            <w:sz w:val="24"/>
            <w:szCs w:val="24"/>
          </w:rPr>
          <w:delText xml:space="preserve">isolate across hosts. </w:delText>
        </w:r>
      </w:del>
    </w:p>
    <w:p w14:paraId="2002EE8F" w14:textId="24F401DA" w:rsidR="00726003" w:rsidRDefault="00726003" w:rsidP="00726003">
      <w:pPr>
        <w:rPr>
          <w:sz w:val="24"/>
          <w:szCs w:val="24"/>
        </w:rPr>
      </w:pPr>
      <w:r>
        <w:rPr>
          <w:sz w:val="24"/>
          <w:szCs w:val="24"/>
        </w:rPr>
        <w:t xml:space="preserve">d) </w:t>
      </w:r>
      <w:ins w:id="106" w:author="Céline" w:date="2018-05-22T15:16:00Z">
        <w:r w:rsidR="00295A10">
          <w:rPr>
            <w:sz w:val="24"/>
            <w:szCs w:val="24"/>
          </w:rPr>
          <w:t>Highlight of t</w:t>
        </w:r>
      </w:ins>
      <w:del w:id="107" w:author="Céline" w:date="2018-05-22T15:16:00Z">
        <w:r w:rsidDel="00295A10">
          <w:rPr>
            <w:sz w:val="24"/>
            <w:szCs w:val="24"/>
          </w:rPr>
          <w:delText>T</w:delText>
        </w:r>
      </w:del>
      <w:r>
        <w:rPr>
          <w:sz w:val="24"/>
          <w:szCs w:val="24"/>
        </w:rPr>
        <w:t xml:space="preserve">he common reference </w:t>
      </w:r>
      <w:r>
        <w:rPr>
          <w:i/>
          <w:sz w:val="24"/>
          <w:szCs w:val="24"/>
        </w:rPr>
        <w:t xml:space="preserve">B. cinerea </w:t>
      </w:r>
      <w:r>
        <w:rPr>
          <w:sz w:val="24"/>
          <w:szCs w:val="24"/>
        </w:rPr>
        <w:t>isolate B05.10</w:t>
      </w:r>
      <w:del w:id="108" w:author="Céline" w:date="2018-05-22T15:16:00Z">
        <w:r w:rsidDel="00295A10">
          <w:rPr>
            <w:sz w:val="24"/>
            <w:szCs w:val="24"/>
          </w:rPr>
          <w:delText xml:space="preserve"> is highlighted in black</w:delText>
        </w:r>
      </w:del>
      <w:r>
        <w:rPr>
          <w:sz w:val="24"/>
          <w:szCs w:val="24"/>
        </w:rPr>
        <w:t>.</w:t>
      </w:r>
    </w:p>
    <w:p w14:paraId="2B86AD28" w14:textId="02FE3FB1" w:rsidR="00726003" w:rsidRDefault="00726003" w:rsidP="00726003">
      <w:pPr>
        <w:rPr>
          <w:sz w:val="24"/>
          <w:szCs w:val="24"/>
        </w:rPr>
      </w:pPr>
      <w:r>
        <w:rPr>
          <w:sz w:val="24"/>
          <w:szCs w:val="24"/>
        </w:rPr>
        <w:t xml:space="preserve">e) </w:t>
      </w:r>
      <w:ins w:id="109" w:author="Céline" w:date="2018-05-22T15:16:00Z">
        <w:r w:rsidR="00295A10">
          <w:rPr>
            <w:sz w:val="24"/>
            <w:szCs w:val="24"/>
          </w:rPr>
          <w:t>Highlight of t</w:t>
        </w:r>
      </w:ins>
      <w:del w:id="110" w:author="Céline" w:date="2018-05-22T15:16:00Z">
        <w:r w:rsidDel="00295A10">
          <w:rPr>
            <w:sz w:val="24"/>
            <w:szCs w:val="24"/>
          </w:rPr>
          <w:delText>T</w:delText>
        </w:r>
      </w:del>
      <w:r>
        <w:rPr>
          <w:sz w:val="24"/>
          <w:szCs w:val="24"/>
        </w:rPr>
        <w:t>he ten highest-virulence isolates, as estimated by mean virulence across all tomato genotypes</w:t>
      </w:r>
      <w:del w:id="111" w:author="Céline" w:date="2018-05-22T15:16:00Z">
        <w:r w:rsidDel="00295A10">
          <w:rPr>
            <w:sz w:val="24"/>
            <w:szCs w:val="24"/>
          </w:rPr>
          <w:delText>, are highlighted in black</w:delText>
        </w:r>
      </w:del>
      <w:r>
        <w:rPr>
          <w:sz w:val="24"/>
          <w:szCs w:val="24"/>
        </w:rPr>
        <w:t>.</w:t>
      </w:r>
    </w:p>
    <w:p w14:paraId="68AD9CC3" w14:textId="400F069E" w:rsidR="00726003" w:rsidRDefault="00726003" w:rsidP="00726003">
      <w:pPr>
        <w:rPr>
          <w:sz w:val="24"/>
          <w:szCs w:val="24"/>
        </w:rPr>
      </w:pPr>
      <w:r>
        <w:rPr>
          <w:sz w:val="24"/>
          <w:szCs w:val="24"/>
        </w:rPr>
        <w:t>f)</w:t>
      </w:r>
      <w:r w:rsidRPr="003C00D0">
        <w:rPr>
          <w:sz w:val="24"/>
          <w:szCs w:val="24"/>
        </w:rPr>
        <w:t xml:space="preserve"> </w:t>
      </w:r>
      <w:ins w:id="112" w:author="Céline" w:date="2018-05-22T15:16:00Z">
        <w:r w:rsidR="00295A10">
          <w:rPr>
            <w:sz w:val="24"/>
            <w:szCs w:val="24"/>
          </w:rPr>
          <w:t>Highlight of t</w:t>
        </w:r>
      </w:ins>
      <w:del w:id="113" w:author="Céline" w:date="2018-05-22T15:16:00Z">
        <w:r w:rsidDel="00295A10">
          <w:rPr>
            <w:sz w:val="24"/>
            <w:szCs w:val="24"/>
          </w:rPr>
          <w:delText>T</w:delText>
        </w:r>
      </w:del>
      <w:r>
        <w:rPr>
          <w:sz w:val="24"/>
          <w:szCs w:val="24"/>
        </w:rPr>
        <w:t>he ten most saprophytic, or low virulence, isolates, as estimated by mean virulence across all genotypes</w:t>
      </w:r>
      <w:del w:id="114" w:author="Céline" w:date="2018-05-22T15:16:00Z">
        <w:r w:rsidDel="00295A10">
          <w:rPr>
            <w:sz w:val="24"/>
            <w:szCs w:val="24"/>
          </w:rPr>
          <w:delText>, are highlighted in black</w:delText>
        </w:r>
      </w:del>
      <w:r>
        <w:rPr>
          <w:sz w:val="24"/>
          <w:szCs w:val="24"/>
        </w:rPr>
        <w:t>.</w:t>
      </w:r>
    </w:p>
    <w:p w14:paraId="6763DEBF" w14:textId="70CF428B" w:rsidR="00726003" w:rsidRDefault="00726003" w:rsidP="00726003">
      <w:pPr>
        <w:rPr>
          <w:sz w:val="24"/>
          <w:szCs w:val="24"/>
        </w:rPr>
      </w:pPr>
      <w:r>
        <w:rPr>
          <w:sz w:val="24"/>
          <w:szCs w:val="24"/>
        </w:rPr>
        <w:t xml:space="preserve">g) </w:t>
      </w:r>
      <w:ins w:id="115" w:author="Céline" w:date="2018-05-22T15:16:00Z">
        <w:r w:rsidR="00295A10">
          <w:rPr>
            <w:sz w:val="24"/>
            <w:szCs w:val="24"/>
          </w:rPr>
          <w:t>Highlight of t</w:t>
        </w:r>
      </w:ins>
      <w:del w:id="116" w:author="Céline" w:date="2018-05-22T15:16:00Z">
        <w:r w:rsidDel="00295A10">
          <w:rPr>
            <w:sz w:val="24"/>
            <w:szCs w:val="24"/>
          </w:rPr>
          <w:delText>T</w:delText>
        </w:r>
      </w:del>
      <w:r>
        <w:rPr>
          <w:sz w:val="24"/>
          <w:szCs w:val="24"/>
        </w:rPr>
        <w:t>he five isolates collected from tomato tissue</w:t>
      </w:r>
      <w:del w:id="117" w:author="Céline" w:date="2018-05-22T15:17:00Z">
        <w:r w:rsidDel="00295A10">
          <w:rPr>
            <w:sz w:val="24"/>
            <w:szCs w:val="24"/>
          </w:rPr>
          <w:delText xml:space="preserve"> </w:delText>
        </w:r>
      </w:del>
      <w:del w:id="118" w:author="Céline" w:date="2018-05-22T15:16:00Z">
        <w:r w:rsidDel="00295A10">
          <w:rPr>
            <w:sz w:val="24"/>
            <w:szCs w:val="24"/>
          </w:rPr>
          <w:delText>are highlighted in black</w:delText>
        </w:r>
      </w:del>
      <w:r>
        <w:rPr>
          <w:sz w:val="24"/>
          <w:szCs w:val="24"/>
        </w:rPr>
        <w:t>.</w:t>
      </w:r>
    </w:p>
    <w:p w14:paraId="7D653387" w14:textId="7F1DF748" w:rsidR="00726003" w:rsidRDefault="00726003" w:rsidP="00726003">
      <w:pPr>
        <w:rPr>
          <w:sz w:val="24"/>
          <w:szCs w:val="24"/>
        </w:rPr>
      </w:pPr>
      <w:r>
        <w:rPr>
          <w:sz w:val="24"/>
          <w:szCs w:val="24"/>
        </w:rPr>
        <w:t xml:space="preserve">h) </w:t>
      </w:r>
      <w:ins w:id="119" w:author="Céline" w:date="2018-05-22T15:17:00Z">
        <w:r w:rsidR="00295A10">
          <w:rPr>
            <w:sz w:val="24"/>
            <w:szCs w:val="24"/>
          </w:rPr>
          <w:t>Highlight of t</w:t>
        </w:r>
      </w:ins>
      <w:del w:id="120" w:author="Céline" w:date="2018-05-22T15:17:00Z">
        <w:r w:rsidDel="00295A10">
          <w:rPr>
            <w:sz w:val="24"/>
            <w:szCs w:val="24"/>
          </w:rPr>
          <w:delText>T</w:delText>
        </w:r>
      </w:del>
      <w:r>
        <w:rPr>
          <w:sz w:val="24"/>
          <w:szCs w:val="24"/>
        </w:rPr>
        <w:t>he two isolates with significant domestication sensitivity</w:t>
      </w:r>
      <w:del w:id="121" w:author="Céline" w:date="2018-05-22T15:17:00Z">
        <w:r w:rsidDel="00295A10">
          <w:rPr>
            <w:sz w:val="24"/>
            <w:szCs w:val="24"/>
          </w:rPr>
          <w:delText xml:space="preserve"> are shown in black.</w:delText>
        </w:r>
      </w:del>
      <w:r w:rsidR="005C2E14">
        <w:rPr>
          <w:sz w:val="24"/>
          <w:szCs w:val="24"/>
        </w:rPr>
        <w:t>.</w:t>
      </w:r>
      <w:del w:id="122" w:author="N S" w:date="2018-05-22T17:46:00Z">
        <w:r w:rsidDel="005C2E14">
          <w:rPr>
            <w:sz w:val="24"/>
            <w:szCs w:val="24"/>
          </w:rPr>
          <w:delText xml:space="preserve"> </w:delText>
        </w:r>
      </w:del>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1FC7FE18"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del w:id="123" w:author="Dan Kliebenstein" w:date="2018-05-10T17:10:00Z">
        <w:r w:rsidR="004A1B55" w:rsidDel="00D83170">
          <w:rPr>
            <w:sz w:val="24"/>
            <w:szCs w:val="24"/>
          </w:rPr>
          <w:delText xml:space="preserve">explained </w:delText>
        </w:r>
        <w:r w:rsidR="00D71B30" w:rsidDel="00D83170">
          <w:rPr>
            <w:sz w:val="24"/>
            <w:szCs w:val="24"/>
          </w:rPr>
          <w:delText xml:space="preserve">60% of the </w:delText>
        </w:r>
        <w:r w:rsidR="008B0B54" w:rsidDel="00D83170">
          <w:rPr>
            <w:sz w:val="24"/>
            <w:szCs w:val="24"/>
          </w:rPr>
          <w:delText xml:space="preserve">total </w:delText>
        </w:r>
        <w:r w:rsidR="00D71B30" w:rsidDel="00D83170">
          <w:rPr>
            <w:sz w:val="24"/>
            <w:szCs w:val="24"/>
          </w:rPr>
          <w:delText xml:space="preserve">variance for lesion size, and </w:delText>
        </w:r>
      </w:del>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w:t>
      </w:r>
      <w:r w:rsidR="006046FA">
        <w:rPr>
          <w:sz w:val="24"/>
          <w:szCs w:val="24"/>
        </w:rPr>
        <w:lastRenderedPageBreak/>
        <w:t>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r>
        <w:rPr>
          <w:b/>
          <w:sz w:val="24"/>
          <w:szCs w:val="24"/>
        </w:rPr>
        <w:t xml:space="preserve">Table </w:t>
      </w:r>
      <w:r w:rsidRPr="007A1D3B">
        <w:rPr>
          <w:b/>
          <w:sz w:val="24"/>
          <w:szCs w:val="24"/>
        </w:rPr>
        <w:t>1.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36A7D996"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 xml:space="preserve">S. </w:t>
      </w:r>
      <w:proofErr w:type="spellStart"/>
      <w:r w:rsidRPr="00D20BC2">
        <w:rPr>
          <w:i/>
          <w:sz w:val="24"/>
          <w:szCs w:val="24"/>
        </w:rPr>
        <w:t>pimpinellifolium</w:t>
      </w:r>
      <w:proofErr w:type="spellEnd"/>
      <w:r>
        <w:rPr>
          <w:sz w:val="24"/>
          <w:szCs w:val="24"/>
        </w:rPr>
        <w:t xml:space="preserve">, versus domestic tomato, </w:t>
      </w:r>
      <w:r w:rsidRPr="00D20BC2">
        <w:rPr>
          <w:i/>
          <w:sz w:val="24"/>
          <w:szCs w:val="24"/>
        </w:rPr>
        <w:t xml:space="preserve">S. </w:t>
      </w:r>
      <w:proofErr w:type="spellStart"/>
      <w:r w:rsidRPr="00D20BC2">
        <w:rPr>
          <w:i/>
          <w:sz w:val="24"/>
          <w:szCs w:val="24"/>
        </w:rPr>
        <w:t>lycopersicum</w:t>
      </w:r>
      <w:proofErr w:type="spellEnd"/>
      <w:r>
        <w:rPr>
          <w:sz w:val="24"/>
          <w:szCs w:val="24"/>
        </w:rPr>
        <w:t>, Plant is 12 tomato genotypes nested within their respective domestication groupings, Experiment tests the 2 independent replicate experiments, Experiment/Block tests the three blocks nested within each experiment. In addition</w:t>
      </w:r>
      <w:ins w:id="124" w:author="N S" w:date="2018-05-15T15:56:00Z">
        <w:r w:rsidR="002B7378">
          <w:rPr>
            <w:sz w:val="24"/>
            <w:szCs w:val="24"/>
          </w:rPr>
          <w:t>,</w:t>
        </w:r>
      </w:ins>
      <w:r>
        <w:rPr>
          <w:sz w:val="24"/>
          <w:szCs w:val="24"/>
        </w:rPr>
        <w:t xml:space="preserve">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85"/>
        <w:gridCol w:w="982"/>
        <w:gridCol w:w="982"/>
        <w:gridCol w:w="982"/>
        <w:gridCol w:w="1005"/>
        <w:gridCol w:w="982"/>
        <w:gridCol w:w="982"/>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5" w:author="Dan Kliebenstein" w:date="2018-05-10T16:48:00Z">
                <w:pPr>
                  <w:keepNext/>
                  <w:keepLines/>
                  <w:spacing w:before="200"/>
                  <w:outlineLvl w:val="7"/>
                </w:pPr>
              </w:pPrChange>
            </w:pPr>
            <w:r w:rsidRPr="00C448B0">
              <w:rPr>
                <w:sz w:val="24"/>
                <w:szCs w:val="24"/>
              </w:rPr>
              <w:t>%</w:t>
            </w:r>
            <w:del w:id="126" w:author="N S" w:date="2018-05-15T15:56:00Z">
              <w:r w:rsidRPr="00C448B0" w:rsidDel="002B7378">
                <w:rPr>
                  <w:sz w:val="24"/>
                  <w:szCs w:val="24"/>
                </w:rPr>
                <w:delText xml:space="preserve"> </w:delText>
              </w:r>
            </w:del>
            <w:r w:rsidRPr="00C448B0">
              <w:rPr>
                <w:sz w:val="24"/>
                <w:szCs w:val="24"/>
              </w:rPr>
              <w:t xml:space="preserve">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7" w:author="Dan Kliebenstein" w:date="2018-05-10T16:48:00Z">
                <w:pPr>
                  <w:keepNext/>
                  <w:keepLines/>
                  <w:spacing w:before="200"/>
                  <w:outlineLvl w:val="7"/>
                </w:pPr>
              </w:pPrChange>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8" w:author="Dan Kliebenstein" w:date="2018-05-10T16:48:00Z">
                <w:pPr>
                  <w:keepNext/>
                  <w:keepLines/>
                  <w:spacing w:before="200"/>
                  <w:outlineLvl w:val="7"/>
                </w:pPr>
              </w:pPrChange>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29" w:author="Dan Kliebenstein" w:date="2018-05-10T16:48:00Z">
                <w:pPr>
                  <w:keepNext/>
                  <w:keepLines/>
                  <w:spacing w:before="200"/>
                  <w:outlineLvl w:val="7"/>
                </w:pPr>
              </w:pPrChange>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30" w:author="Dan Kliebenstein" w:date="2018-05-10T16:48:00Z">
                <w:pPr>
                  <w:keepNext/>
                  <w:keepLines/>
                  <w:spacing w:before="200"/>
                  <w:outlineLvl w:val="7"/>
                </w:pPr>
              </w:pPrChange>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pPr>
              <w:jc w:val="center"/>
              <w:rPr>
                <w:rFonts w:asciiTheme="majorHAnsi" w:eastAsiaTheme="majorEastAsia" w:hAnsiTheme="majorHAnsi" w:cstheme="majorBidi"/>
                <w:color w:val="404040" w:themeColor="text1" w:themeTint="BF"/>
                <w:sz w:val="24"/>
                <w:szCs w:val="24"/>
              </w:rPr>
              <w:pPrChange w:id="131" w:author="Dan Kliebenstein" w:date="2018-05-10T16:48:00Z">
                <w:pPr>
                  <w:keepNext/>
                  <w:keepLines/>
                  <w:spacing w:before="200"/>
                  <w:outlineLvl w:val="7"/>
                </w:pPr>
              </w:pPrChange>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2" w:author="Dan Kliebenstein" w:date="2018-05-10T16:48:00Z">
                <w:pPr>
                  <w:keepNext/>
                  <w:keepLines/>
                  <w:spacing w:before="200"/>
                  <w:outlineLvl w:val="7"/>
                </w:pPr>
              </w:pPrChange>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3" w:author="Dan Kliebenstein" w:date="2018-05-10T16:48:00Z">
                <w:pPr>
                  <w:keepNext/>
                  <w:keepLines/>
                  <w:spacing w:before="200"/>
                  <w:outlineLvl w:val="7"/>
                </w:pPr>
              </w:pPrChange>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4" w:author="Dan Kliebenstein" w:date="2018-05-10T16:48:00Z">
                <w:pPr>
                  <w:keepNext/>
                  <w:keepLines/>
                  <w:spacing w:before="200"/>
                  <w:outlineLvl w:val="7"/>
                </w:pPr>
              </w:pPrChange>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68C0988" w:rsidR="00726003" w:rsidRPr="00C448B0" w:rsidRDefault="00726003">
            <w:pPr>
              <w:jc w:val="right"/>
              <w:rPr>
                <w:rFonts w:asciiTheme="majorHAnsi" w:eastAsiaTheme="majorEastAsia" w:hAnsiTheme="majorHAnsi" w:cstheme="majorBidi"/>
                <w:color w:val="404040" w:themeColor="text1" w:themeTint="BF"/>
                <w:sz w:val="24"/>
                <w:szCs w:val="24"/>
              </w:rPr>
              <w:pPrChange w:id="135" w:author="Dan Kliebenstein" w:date="2018-05-10T16:48:00Z">
                <w:pPr>
                  <w:keepNext/>
                  <w:keepLines/>
                  <w:spacing w:before="200"/>
                  <w:outlineLvl w:val="7"/>
                </w:pPr>
              </w:pPrChange>
            </w:pPr>
            <w:r w:rsidRPr="00C448B0">
              <w:rPr>
                <w:sz w:val="24"/>
                <w:szCs w:val="24"/>
              </w:rPr>
              <w:t>13.5</w:t>
            </w:r>
            <w:del w:id="136"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7"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pPr>
              <w:jc w:val="right"/>
              <w:rPr>
                <w:sz w:val="24"/>
                <w:szCs w:val="24"/>
              </w:rPr>
              <w:pPrChange w:id="138" w:author="Dan Kliebenstein" w:date="2018-05-10T16:48:00Z">
                <w:pPr/>
              </w:pPrChange>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39"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0" w:author="Dan Kliebenstein" w:date="2018-05-10T16:48:00Z">
                <w:pPr>
                  <w:keepNext/>
                  <w:keepLines/>
                  <w:spacing w:before="200"/>
                  <w:outlineLvl w:val="7"/>
                </w:pPr>
              </w:pPrChange>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2A921F00" w:rsidR="00726003" w:rsidRPr="00C448B0" w:rsidRDefault="00726003">
            <w:pPr>
              <w:jc w:val="right"/>
              <w:rPr>
                <w:sz w:val="24"/>
                <w:szCs w:val="24"/>
              </w:rPr>
              <w:pPrChange w:id="141" w:author="Dan Kliebenstein" w:date="2018-05-10T16:48:00Z">
                <w:pPr/>
              </w:pPrChange>
            </w:pPr>
            <w:r w:rsidRPr="00C448B0">
              <w:rPr>
                <w:sz w:val="24"/>
                <w:szCs w:val="24"/>
              </w:rPr>
              <w:t>19.</w:t>
            </w:r>
            <w:del w:id="142" w:author="Dan Kliebenstein" w:date="2018-05-10T16:48:00Z">
              <w:r w:rsidRPr="00C448B0" w:rsidDel="00411B7E">
                <w:rPr>
                  <w:sz w:val="24"/>
                  <w:szCs w:val="24"/>
                </w:rPr>
                <w:delText>45</w:delText>
              </w:r>
            </w:del>
            <w:ins w:id="143"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61FDD3E7" w:rsidR="00726003" w:rsidRPr="00C448B0" w:rsidRDefault="00726003">
            <w:pPr>
              <w:jc w:val="right"/>
              <w:rPr>
                <w:rFonts w:asciiTheme="majorHAnsi" w:eastAsiaTheme="majorEastAsia" w:hAnsiTheme="majorHAnsi" w:cstheme="majorBidi"/>
                <w:color w:val="404040" w:themeColor="text1" w:themeTint="BF"/>
                <w:sz w:val="24"/>
                <w:szCs w:val="24"/>
              </w:rPr>
              <w:pPrChange w:id="144" w:author="Dan Kliebenstein" w:date="2018-05-10T16:48:00Z">
                <w:pPr>
                  <w:keepNext/>
                  <w:keepLines/>
                  <w:spacing w:before="200"/>
                  <w:outlineLvl w:val="7"/>
                </w:pPr>
              </w:pPrChange>
            </w:pPr>
            <w:r w:rsidRPr="00C448B0">
              <w:rPr>
                <w:sz w:val="24"/>
                <w:szCs w:val="24"/>
              </w:rPr>
              <w:t>96.</w:t>
            </w:r>
            <w:del w:id="145" w:author="Dan Kliebenstein" w:date="2018-05-10T16:48:00Z">
              <w:r w:rsidRPr="00C448B0" w:rsidDel="00411B7E">
                <w:rPr>
                  <w:sz w:val="24"/>
                  <w:szCs w:val="24"/>
                </w:rPr>
                <w:delText>46</w:delText>
              </w:r>
            </w:del>
            <w:ins w:id="146"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7"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8" w:author="Dan Kliebenstein" w:date="2018-05-10T16:48:00Z">
                <w:pPr>
                  <w:keepNext/>
                  <w:keepLines/>
                  <w:spacing w:before="200"/>
                  <w:outlineLvl w:val="7"/>
                </w:pPr>
              </w:pPrChange>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49" w:author="Dan Kliebenstein" w:date="2018-05-10T16:48:00Z">
                <w:pPr>
                  <w:keepNext/>
                  <w:keepLines/>
                  <w:spacing w:before="200"/>
                  <w:outlineLvl w:val="7"/>
                </w:pPr>
              </w:pPrChange>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0" w:author="Dan Kliebenstein" w:date="2018-05-10T16:48:00Z">
                <w:pPr>
                  <w:keepNext/>
                  <w:keepLines/>
                  <w:spacing w:before="200"/>
                  <w:outlineLvl w:val="7"/>
                </w:pPr>
              </w:pPrChange>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463A69BE" w:rsidR="00726003" w:rsidRPr="00C448B0" w:rsidRDefault="00726003">
            <w:pPr>
              <w:jc w:val="right"/>
              <w:rPr>
                <w:rFonts w:asciiTheme="majorHAnsi" w:eastAsiaTheme="majorEastAsia" w:hAnsiTheme="majorHAnsi" w:cstheme="majorBidi"/>
                <w:color w:val="404040" w:themeColor="text1" w:themeTint="BF"/>
                <w:sz w:val="24"/>
                <w:szCs w:val="24"/>
              </w:rPr>
              <w:pPrChange w:id="151" w:author="Dan Kliebenstein" w:date="2018-05-10T16:48:00Z">
                <w:pPr>
                  <w:keepNext/>
                  <w:keepLines/>
                  <w:spacing w:before="200"/>
                  <w:outlineLvl w:val="7"/>
                </w:pPr>
              </w:pPrChange>
            </w:pPr>
            <w:r w:rsidRPr="00C448B0">
              <w:rPr>
                <w:sz w:val="24"/>
                <w:szCs w:val="24"/>
              </w:rPr>
              <w:t>73.</w:t>
            </w:r>
            <w:del w:id="152" w:author="Dan Kliebenstein" w:date="2018-05-10T16:48:00Z">
              <w:r w:rsidRPr="00C448B0" w:rsidDel="00411B7E">
                <w:rPr>
                  <w:sz w:val="24"/>
                  <w:szCs w:val="24"/>
                </w:rPr>
                <w:delText>67</w:delText>
              </w:r>
            </w:del>
            <w:ins w:id="153"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5DC5CC5" w:rsidR="00726003" w:rsidRPr="00C448B0" w:rsidRDefault="00726003">
            <w:pPr>
              <w:jc w:val="right"/>
              <w:rPr>
                <w:rFonts w:asciiTheme="majorHAnsi" w:eastAsiaTheme="majorEastAsia" w:hAnsiTheme="majorHAnsi" w:cstheme="majorBidi"/>
                <w:color w:val="404040" w:themeColor="text1" w:themeTint="BF"/>
                <w:sz w:val="24"/>
                <w:szCs w:val="24"/>
              </w:rPr>
              <w:pPrChange w:id="154" w:author="Dan Kliebenstein" w:date="2018-05-10T16:48:00Z">
                <w:pPr>
                  <w:keepNext/>
                  <w:keepLines/>
                  <w:spacing w:before="200"/>
                  <w:outlineLvl w:val="7"/>
                </w:pPr>
              </w:pPrChange>
            </w:pPr>
            <w:r w:rsidRPr="00C448B0">
              <w:rPr>
                <w:sz w:val="24"/>
                <w:szCs w:val="24"/>
              </w:rPr>
              <w:t>36.5</w:t>
            </w:r>
            <w:del w:id="155" w:author="Dan Kliebenstein" w:date="2018-05-10T16:48:00Z">
              <w:r w:rsidRPr="00C448B0" w:rsidDel="00411B7E">
                <w:rPr>
                  <w:sz w:val="24"/>
                  <w:szCs w:val="24"/>
                </w:rPr>
                <w:delText>4</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6"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7" w:author="Dan Kliebenstein" w:date="2018-05-10T16:48:00Z">
                <w:pPr>
                  <w:keepNext/>
                  <w:keepLines/>
                  <w:spacing w:before="200"/>
                  <w:outlineLvl w:val="7"/>
                </w:pPr>
              </w:pPrChange>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58" w:author="Dan Kliebenstein" w:date="2018-05-10T16:48:00Z">
                <w:pPr>
                  <w:keepNext/>
                  <w:keepLines/>
                  <w:spacing w:before="200"/>
                  <w:outlineLvl w:val="7"/>
                </w:pPr>
              </w:pPrChange>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pPr>
              <w:jc w:val="right"/>
              <w:rPr>
                <w:sz w:val="24"/>
                <w:szCs w:val="24"/>
              </w:rPr>
              <w:pPrChange w:id="159" w:author="Dan Kliebenstein" w:date="2018-05-10T16:48:00Z">
                <w:pPr/>
              </w:pPrChange>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6C9484B0" w:rsidR="00726003" w:rsidRPr="00C448B0" w:rsidRDefault="00726003">
            <w:pPr>
              <w:jc w:val="right"/>
              <w:rPr>
                <w:rFonts w:asciiTheme="majorHAnsi" w:eastAsiaTheme="majorEastAsia" w:hAnsiTheme="majorHAnsi" w:cstheme="majorBidi"/>
                <w:color w:val="404040" w:themeColor="text1" w:themeTint="BF"/>
                <w:sz w:val="24"/>
                <w:szCs w:val="24"/>
              </w:rPr>
              <w:pPrChange w:id="160" w:author="Dan Kliebenstein" w:date="2018-05-10T16:48:00Z">
                <w:pPr>
                  <w:keepNext/>
                  <w:keepLines/>
                  <w:spacing w:before="200"/>
                  <w:outlineLvl w:val="7"/>
                </w:pPr>
              </w:pPrChange>
            </w:pPr>
            <w:r w:rsidRPr="00C448B0">
              <w:rPr>
                <w:sz w:val="24"/>
                <w:szCs w:val="24"/>
              </w:rPr>
              <w:t>20.</w:t>
            </w:r>
            <w:del w:id="161" w:author="Dan Kliebenstein" w:date="2018-05-10T16:48:00Z">
              <w:r w:rsidRPr="00C448B0" w:rsidDel="00411B7E">
                <w:rPr>
                  <w:sz w:val="24"/>
                  <w:szCs w:val="24"/>
                </w:rPr>
                <w:delText>67</w:delText>
              </w:r>
            </w:del>
            <w:ins w:id="162" w:author="Dan Kliebenstein" w:date="2018-05-10T16:48:00Z">
              <w:r w:rsidR="00411B7E">
                <w:rPr>
                  <w:sz w:val="24"/>
                  <w:szCs w:val="24"/>
                </w:rPr>
                <w:t>7</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1B104782" w:rsidR="00726003" w:rsidRPr="00C448B0" w:rsidRDefault="00726003">
            <w:pPr>
              <w:jc w:val="right"/>
              <w:rPr>
                <w:rFonts w:asciiTheme="majorHAnsi" w:eastAsiaTheme="majorEastAsia" w:hAnsiTheme="majorHAnsi" w:cstheme="majorBidi"/>
                <w:color w:val="404040" w:themeColor="text1" w:themeTint="BF"/>
                <w:sz w:val="24"/>
                <w:szCs w:val="24"/>
              </w:rPr>
              <w:pPrChange w:id="163" w:author="Dan Kliebenstein" w:date="2018-05-10T16:48:00Z">
                <w:pPr>
                  <w:keepNext/>
                  <w:keepLines/>
                  <w:spacing w:before="200"/>
                  <w:outlineLvl w:val="7"/>
                </w:pPr>
              </w:pPrChange>
            </w:pPr>
            <w:r w:rsidRPr="00C448B0">
              <w:rPr>
                <w:sz w:val="24"/>
                <w:szCs w:val="24"/>
              </w:rPr>
              <w:t>1</w:t>
            </w:r>
            <w:del w:id="164" w:author="Dan Kliebenstein" w:date="2018-05-10T16:48:00Z">
              <w:r w:rsidRPr="00C448B0" w:rsidDel="00411B7E">
                <w:rPr>
                  <w:sz w:val="24"/>
                  <w:szCs w:val="24"/>
                </w:rPr>
                <w:delText>.091</w:delText>
              </w:r>
            </w:del>
            <w:ins w:id="165" w:author="Dan Kliebenstein" w:date="2018-05-10T16:48:00Z">
              <w:r w:rsidR="00411B7E">
                <w:rPr>
                  <w:sz w:val="24"/>
                  <w:szCs w:val="24"/>
                </w:rPr>
                <w:t>1</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6"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7" w:author="Dan Kliebenstein" w:date="2018-05-10T16:48:00Z">
                <w:pPr>
                  <w:keepNext/>
                  <w:keepLines/>
                  <w:spacing w:before="200"/>
                  <w:outlineLvl w:val="7"/>
                </w:pPr>
              </w:pPrChange>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proofErr w:type="gramStart"/>
            <w:r w:rsidRPr="00C448B0">
              <w:rPr>
                <w:sz w:val="24"/>
                <w:szCs w:val="24"/>
              </w:rPr>
              <w:t>Iso:Domest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8" w:author="Dan Kliebenstein" w:date="2018-05-10T16:48:00Z">
                <w:pPr>
                  <w:keepNext/>
                  <w:keepLines/>
                  <w:spacing w:before="200"/>
                  <w:outlineLvl w:val="7"/>
                </w:pPr>
              </w:pPrChange>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69" w:author="Dan Kliebenstein" w:date="2018-05-10T16:48:00Z">
                <w:pPr>
                  <w:keepNext/>
                  <w:keepLines/>
                  <w:spacing w:before="200"/>
                  <w:outlineLvl w:val="7"/>
                </w:pPr>
              </w:pPrChange>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0" w:author="Dan Kliebenstein" w:date="2018-05-10T16:48:00Z">
                <w:pPr>
                  <w:keepNext/>
                  <w:keepLines/>
                  <w:spacing w:before="200"/>
                  <w:outlineLvl w:val="7"/>
                </w:pPr>
              </w:pPrChange>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2E44E78E" w:rsidR="00726003" w:rsidRPr="00C448B0" w:rsidRDefault="00726003">
            <w:pPr>
              <w:jc w:val="right"/>
              <w:rPr>
                <w:sz w:val="24"/>
                <w:szCs w:val="24"/>
              </w:rPr>
              <w:pPrChange w:id="171" w:author="Dan Kliebenstein" w:date="2018-05-10T16:48:00Z">
                <w:pPr/>
              </w:pPrChange>
            </w:pPr>
            <w:del w:id="172" w:author="Dan Kliebenstein" w:date="2018-05-10T16:48:00Z">
              <w:r w:rsidRPr="00C448B0" w:rsidDel="00411B7E">
                <w:rPr>
                  <w:sz w:val="24"/>
                  <w:szCs w:val="24"/>
                </w:rPr>
                <w:delText>0.9838</w:delText>
              </w:r>
            </w:del>
            <w:ins w:id="173" w:author="Dan Kliebenstein" w:date="2018-05-10T16:48:00Z">
              <w:r w:rsidR="00411B7E">
                <w:rPr>
                  <w:sz w:val="24"/>
                  <w:szCs w:val="24"/>
                </w:rPr>
                <w:t>1.0</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4" w:author="Dan Kliebenstein" w:date="2018-05-10T16:48:00Z">
                <w:pPr>
                  <w:keepNext/>
                  <w:keepLines/>
                  <w:spacing w:before="200"/>
                  <w:outlineLvl w:val="7"/>
                </w:pPr>
              </w:pPrChange>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5" w:author="Dan Kliebenstein" w:date="2018-05-10T16:48:00Z">
                <w:pPr>
                  <w:keepNext/>
                  <w:keepLines/>
                  <w:spacing w:before="200"/>
                  <w:outlineLvl w:val="7"/>
                </w:pPr>
              </w:pPrChange>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6" w:author="Dan Kliebenstein" w:date="2018-05-10T16:48:00Z">
                <w:pPr>
                  <w:keepNext/>
                  <w:keepLines/>
                  <w:spacing w:before="200"/>
                  <w:outlineLvl w:val="7"/>
                </w:pPr>
              </w:pPrChange>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pPr>
              <w:jc w:val="right"/>
              <w:rPr>
                <w:sz w:val="24"/>
                <w:szCs w:val="24"/>
              </w:rPr>
              <w:pPrChange w:id="177"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8" w:author="Dan Kliebenstein" w:date="2018-05-10T16:48:00Z">
                <w:pPr>
                  <w:keepNext/>
                  <w:keepLines/>
                  <w:spacing w:before="200"/>
                  <w:outlineLvl w:val="7"/>
                </w:pPr>
              </w:pPrChange>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79" w:author="Dan Kliebenstein" w:date="2018-05-10T16:48:00Z">
                <w:pPr>
                  <w:keepNext/>
                  <w:keepLines/>
                  <w:spacing w:before="200"/>
                  <w:outlineLvl w:val="7"/>
                </w:pPr>
              </w:pPrChange>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0"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1" w:author="Dan Kliebenstein" w:date="2018-05-10T16:48:00Z">
                <w:pPr>
                  <w:keepNext/>
                  <w:keepLines/>
                  <w:spacing w:before="200"/>
                  <w:outlineLvl w:val="7"/>
                </w:pPr>
              </w:pPrChange>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r w:rsidRPr="00C448B0">
              <w:rPr>
                <w:sz w:val="24"/>
                <w:szCs w:val="24"/>
              </w:rPr>
              <w:t>Exp/Block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2" w:author="Dan Kliebenstein" w:date="2018-05-10T16:48:00Z">
                <w:pPr>
                  <w:keepNext/>
                  <w:keepLines/>
                  <w:spacing w:before="200"/>
                  <w:outlineLvl w:val="7"/>
                </w:pPr>
              </w:pPrChange>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pPr>
              <w:jc w:val="right"/>
              <w:rPr>
                <w:sz w:val="24"/>
                <w:szCs w:val="24"/>
              </w:rPr>
              <w:pPrChange w:id="183"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4" w:author="Dan Kliebenstein" w:date="2018-05-10T16:48:00Z">
                <w:pPr>
                  <w:keepNext/>
                  <w:keepLines/>
                  <w:spacing w:before="200"/>
                  <w:outlineLvl w:val="7"/>
                </w:pPr>
              </w:pPrChange>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5" w:author="Dan Kliebenstein" w:date="2018-05-10T16:48:00Z">
                <w:pPr>
                  <w:keepNext/>
                  <w:keepLines/>
                  <w:spacing w:before="200"/>
                  <w:outlineLvl w:val="7"/>
                </w:pPr>
              </w:pPrChange>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6" w:author="Dan Kliebenstein" w:date="2018-05-10T16:48:00Z">
                <w:pPr>
                  <w:keepNext/>
                  <w:keepLines/>
                  <w:spacing w:before="200"/>
                  <w:outlineLvl w:val="7"/>
                </w:pPr>
              </w:pPrChange>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7" w:author="Dan Kliebenstein" w:date="2018-05-10T16:48:00Z">
                <w:pPr>
                  <w:keepNext/>
                  <w:keepLines/>
                  <w:spacing w:before="200"/>
                  <w:outlineLvl w:val="7"/>
                </w:pPr>
              </w:pPrChange>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proofErr w:type="gramStart"/>
            <w:r w:rsidRPr="00C448B0">
              <w:rPr>
                <w:sz w:val="24"/>
                <w:szCs w:val="24"/>
              </w:rPr>
              <w:t>Exp:Iso</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88" w:author="Dan Kliebenstein" w:date="2018-05-10T16:48:00Z">
                <w:pPr>
                  <w:keepNext/>
                  <w:keepLines/>
                  <w:spacing w:before="200"/>
                  <w:outlineLvl w:val="7"/>
                </w:pPr>
              </w:pPrChange>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pPr>
              <w:jc w:val="right"/>
              <w:rPr>
                <w:sz w:val="24"/>
                <w:szCs w:val="24"/>
              </w:rPr>
              <w:pPrChange w:id="189"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0" w:author="Dan Kliebenstein" w:date="2018-05-10T16:48:00Z">
                <w:pPr>
                  <w:keepNext/>
                  <w:keepLines/>
                  <w:spacing w:before="200"/>
                  <w:outlineLvl w:val="7"/>
                </w:pPr>
              </w:pPrChange>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1F39D450" w:rsidR="00726003" w:rsidRPr="00C448B0" w:rsidRDefault="00726003">
            <w:pPr>
              <w:jc w:val="right"/>
              <w:rPr>
                <w:rFonts w:asciiTheme="majorHAnsi" w:eastAsiaTheme="majorEastAsia" w:hAnsiTheme="majorHAnsi" w:cstheme="majorBidi"/>
                <w:color w:val="404040" w:themeColor="text1" w:themeTint="BF"/>
                <w:sz w:val="24"/>
                <w:szCs w:val="24"/>
              </w:rPr>
              <w:pPrChange w:id="191" w:author="Dan Kliebenstein" w:date="2018-05-10T16:48:00Z">
                <w:pPr>
                  <w:keepNext/>
                  <w:keepLines/>
                  <w:spacing w:before="200"/>
                  <w:outlineLvl w:val="7"/>
                </w:pPr>
              </w:pPrChange>
            </w:pPr>
            <w:r w:rsidRPr="00C448B0">
              <w:rPr>
                <w:sz w:val="24"/>
                <w:szCs w:val="24"/>
              </w:rPr>
              <w:t>8.0</w:t>
            </w:r>
            <w:del w:id="192" w:author="Dan Kliebenstein" w:date="2018-05-10T16:48:00Z">
              <w:r w:rsidRPr="00C448B0" w:rsidDel="00411B7E">
                <w:rPr>
                  <w:sz w:val="24"/>
                  <w:szCs w:val="24"/>
                </w:rPr>
                <w:delText>28</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3" w:author="Dan Kliebenstein" w:date="2018-05-10T16:48:00Z">
                <w:pPr>
                  <w:keepNext/>
                  <w:keepLines/>
                  <w:spacing w:before="200"/>
                  <w:outlineLvl w:val="7"/>
                </w:pPr>
              </w:pPrChange>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4" w:author="Dan Kliebenstein" w:date="2018-05-10T16:48:00Z">
                <w:pPr>
                  <w:keepNext/>
                  <w:keepLines/>
                  <w:spacing w:before="200"/>
                  <w:outlineLvl w:val="7"/>
                </w:pPr>
              </w:pPrChange>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195" w:author="Dan Kliebenstein" w:date="2018-05-10T16:48:00Z">
                <w:pPr>
                  <w:keepNext/>
                  <w:keepLines/>
                  <w:spacing w:before="200"/>
                  <w:outlineLvl w:val="7"/>
                </w:pPr>
              </w:pPrChange>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pPr>
              <w:jc w:val="right"/>
              <w:rPr>
                <w:sz w:val="24"/>
                <w:szCs w:val="24"/>
              </w:rPr>
              <w:pPrChange w:id="196"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679B8315" w:rsidR="00726003" w:rsidRPr="00C448B0" w:rsidRDefault="00726003">
            <w:pPr>
              <w:jc w:val="right"/>
              <w:rPr>
                <w:sz w:val="24"/>
                <w:szCs w:val="24"/>
              </w:rPr>
              <w:pPrChange w:id="197" w:author="Dan Kliebenstein" w:date="2018-05-10T16:48:00Z">
                <w:pPr/>
              </w:pPrChange>
            </w:pPr>
            <w:r w:rsidRPr="00C448B0">
              <w:rPr>
                <w:sz w:val="24"/>
                <w:szCs w:val="24"/>
              </w:rPr>
              <w:t>0</w:t>
            </w:r>
            <w:ins w:id="198" w:author="Dan Kliebenstein" w:date="2018-05-10T16:48:00Z">
              <w:r w:rsidR="00411B7E">
                <w:rPr>
                  <w:sz w:val="24"/>
                  <w:szCs w:val="24"/>
                </w:rPr>
                <w:t>.</w:t>
              </w:r>
            </w:ins>
            <w:del w:id="199" w:author="Dan Kliebenstein" w:date="2018-05-10T16:48:00Z">
              <w:r w:rsidRPr="00C448B0" w:rsidDel="00411B7E">
                <w:rPr>
                  <w:sz w:val="24"/>
                  <w:szCs w:val="24"/>
                </w:rPr>
                <w:delText>.83</w:delText>
              </w:r>
            </w:del>
            <w:ins w:id="200" w:author="Dan Kliebenstein" w:date="2018-05-10T16:48:00Z">
              <w:r w:rsidR="00411B7E">
                <w:rPr>
                  <w:sz w:val="24"/>
                  <w:szCs w:val="24"/>
                </w:rPr>
                <w:t>8</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60529E43" w:rsidR="00726003" w:rsidRPr="00C448B0" w:rsidRDefault="00726003">
            <w:pPr>
              <w:jc w:val="right"/>
              <w:rPr>
                <w:rFonts w:asciiTheme="majorHAnsi" w:eastAsiaTheme="majorEastAsia" w:hAnsiTheme="majorHAnsi" w:cstheme="majorBidi"/>
                <w:color w:val="404040" w:themeColor="text1" w:themeTint="BF"/>
                <w:sz w:val="24"/>
                <w:szCs w:val="24"/>
              </w:rPr>
              <w:pPrChange w:id="201" w:author="Dan Kliebenstein" w:date="2018-05-10T16:48:00Z">
                <w:pPr>
                  <w:keepNext/>
                  <w:keepLines/>
                  <w:spacing w:before="200"/>
                  <w:outlineLvl w:val="7"/>
                </w:pPr>
              </w:pPrChange>
            </w:pPr>
            <w:r w:rsidRPr="00C448B0">
              <w:rPr>
                <w:sz w:val="24"/>
                <w:szCs w:val="24"/>
              </w:rPr>
              <w:t>4.</w:t>
            </w:r>
            <w:ins w:id="202" w:author="Dan Kliebenstein" w:date="2018-05-10T16:48:00Z">
              <w:r w:rsidR="00411B7E">
                <w:rPr>
                  <w:sz w:val="24"/>
                  <w:szCs w:val="24"/>
                </w:rPr>
                <w:t>1</w:t>
              </w:r>
            </w:ins>
            <w:del w:id="203" w:author="Dan Kliebenstein" w:date="2018-05-10T16:48:00Z">
              <w:r w:rsidRPr="00C448B0" w:rsidDel="00411B7E">
                <w:rPr>
                  <w:sz w:val="24"/>
                  <w:szCs w:val="24"/>
                </w:rPr>
                <w:delText>095</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4" w:author="Dan Kliebenstein" w:date="2018-05-10T16:48:00Z">
                <w:pPr>
                  <w:keepNext/>
                  <w:keepLines/>
                  <w:spacing w:before="200"/>
                  <w:outlineLvl w:val="7"/>
                </w:pPr>
              </w:pPrChange>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5" w:author="Dan Kliebenstein" w:date="2018-05-10T16:48:00Z">
                <w:pPr>
                  <w:keepNext/>
                  <w:keepLines/>
                  <w:spacing w:before="200"/>
                  <w:outlineLvl w:val="7"/>
                </w:pPr>
              </w:pPrChange>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proofErr w:type="gramStart"/>
            <w:r w:rsidRPr="00C448B0">
              <w:rPr>
                <w:sz w:val="24"/>
                <w:szCs w:val="24"/>
              </w:rPr>
              <w:t>Exp:Domest</w:t>
            </w:r>
            <w:proofErr w:type="spellEnd"/>
            <w:proofErr w:type="gram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06" w:author="Dan Kliebenstein" w:date="2018-05-10T16:48:00Z">
                <w:pPr>
                  <w:keepNext/>
                  <w:keepLines/>
                  <w:spacing w:before="200"/>
                  <w:outlineLvl w:val="7"/>
                </w:pPr>
              </w:pPrChange>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pPr>
              <w:jc w:val="right"/>
              <w:rPr>
                <w:sz w:val="24"/>
                <w:szCs w:val="24"/>
              </w:rPr>
              <w:pPrChange w:id="207"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617BD3D6" w:rsidR="00726003" w:rsidRPr="00C448B0" w:rsidRDefault="00726003">
            <w:pPr>
              <w:jc w:val="right"/>
              <w:rPr>
                <w:rFonts w:asciiTheme="majorHAnsi" w:eastAsiaTheme="majorEastAsia" w:hAnsiTheme="majorHAnsi" w:cstheme="majorBidi"/>
                <w:color w:val="404040" w:themeColor="text1" w:themeTint="BF"/>
                <w:sz w:val="24"/>
                <w:szCs w:val="24"/>
              </w:rPr>
              <w:pPrChange w:id="208" w:author="Dan Kliebenstein" w:date="2018-05-10T16:49:00Z">
                <w:pPr>
                  <w:keepNext/>
                  <w:keepLines/>
                  <w:spacing w:before="200"/>
                  <w:outlineLvl w:val="7"/>
                </w:pPr>
              </w:pPrChange>
            </w:pPr>
            <w:r w:rsidRPr="00C448B0">
              <w:rPr>
                <w:sz w:val="24"/>
                <w:szCs w:val="24"/>
              </w:rPr>
              <w:t>47.4</w:t>
            </w:r>
            <w:del w:id="209" w:author="Dan Kliebenstein" w:date="2018-05-10T16:49:00Z">
              <w:r w:rsidRPr="00C448B0" w:rsidDel="00411B7E">
                <w:rPr>
                  <w:sz w:val="24"/>
                  <w:szCs w:val="24"/>
                </w:rPr>
                <w:delText>3</w:delText>
              </w:r>
            </w:del>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2ED5F7D4" w:rsidR="00726003" w:rsidRPr="00C448B0" w:rsidRDefault="00726003">
            <w:pPr>
              <w:jc w:val="right"/>
              <w:rPr>
                <w:rFonts w:asciiTheme="majorHAnsi" w:eastAsiaTheme="majorEastAsia" w:hAnsiTheme="majorHAnsi" w:cstheme="majorBidi"/>
                <w:color w:val="404040" w:themeColor="text1" w:themeTint="BF"/>
                <w:sz w:val="24"/>
                <w:szCs w:val="24"/>
              </w:rPr>
              <w:pPrChange w:id="210" w:author="Dan Kliebenstein" w:date="2018-05-10T16:48:00Z">
                <w:pPr>
                  <w:keepNext/>
                  <w:keepLines/>
                  <w:spacing w:before="200"/>
                  <w:outlineLvl w:val="7"/>
                </w:pPr>
              </w:pPrChange>
            </w:pPr>
            <w:r w:rsidRPr="00C448B0">
              <w:rPr>
                <w:sz w:val="24"/>
                <w:szCs w:val="24"/>
              </w:rPr>
              <w:t>23.</w:t>
            </w:r>
            <w:del w:id="211" w:author="Dan Kliebenstein" w:date="2018-05-10T16:48:00Z">
              <w:r w:rsidRPr="00C448B0" w:rsidDel="00411B7E">
                <w:rPr>
                  <w:sz w:val="24"/>
                  <w:szCs w:val="24"/>
                </w:rPr>
                <w:delText>53</w:delText>
              </w:r>
            </w:del>
            <w:ins w:id="212" w:author="Dan Kliebenstein" w:date="2018-05-10T16:48:00Z">
              <w:r w:rsidR="00411B7E">
                <w:rPr>
                  <w:sz w:val="24"/>
                  <w:szCs w:val="24"/>
                </w:rPr>
                <w:t>5</w:t>
              </w:r>
            </w:ins>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13" w:author="Dan Kliebenstein" w:date="2018-05-10T16:48:00Z">
                <w:pPr>
                  <w:keepNext/>
                  <w:keepLines/>
                  <w:spacing w:before="200"/>
                  <w:outlineLvl w:val="7"/>
                </w:pPr>
              </w:pPrChange>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14" w:author="Dan Kliebenstein" w:date="2018-05-10T16:48:00Z">
                <w:pPr>
                  <w:keepNext/>
                  <w:keepLines/>
                  <w:spacing w:before="200"/>
                  <w:outlineLvl w:val="7"/>
                </w:pPr>
              </w:pPrChange>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15" w:author="Dan Kliebenstein" w:date="2018-05-10T16:48:00Z">
                <w:pPr>
                  <w:keepNext/>
                  <w:keepLines/>
                  <w:spacing w:before="200"/>
                  <w:outlineLvl w:val="7"/>
                </w:pPr>
              </w:pPrChange>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pPr>
              <w:jc w:val="right"/>
              <w:rPr>
                <w:sz w:val="24"/>
                <w:szCs w:val="24"/>
              </w:rPr>
              <w:pPrChange w:id="216"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pPr>
              <w:jc w:val="right"/>
              <w:rPr>
                <w:rFonts w:asciiTheme="majorHAnsi" w:eastAsiaTheme="majorEastAsia" w:hAnsiTheme="majorHAnsi" w:cstheme="majorBidi"/>
                <w:color w:val="404040" w:themeColor="text1" w:themeTint="BF"/>
                <w:sz w:val="24"/>
                <w:szCs w:val="24"/>
              </w:rPr>
              <w:pPrChange w:id="217" w:author="Dan Kliebenstein" w:date="2018-05-10T16:48:00Z">
                <w:pPr>
                  <w:keepNext/>
                  <w:keepLines/>
                  <w:spacing w:before="200"/>
                  <w:outlineLvl w:val="7"/>
                </w:pPr>
              </w:pPrChange>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pPr>
              <w:jc w:val="right"/>
              <w:rPr>
                <w:sz w:val="24"/>
                <w:szCs w:val="24"/>
              </w:rPr>
              <w:pPrChange w:id="218"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pPr>
              <w:jc w:val="right"/>
              <w:rPr>
                <w:sz w:val="24"/>
                <w:szCs w:val="24"/>
              </w:rPr>
              <w:pPrChange w:id="219" w:author="Dan Kliebenstein" w:date="2018-05-10T16:48:00Z">
                <w:pPr>
                  <w:ind w:left="720"/>
                  <w:contextualSpacing/>
                </w:pPr>
              </w:pPrChange>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pPr>
              <w:jc w:val="right"/>
              <w:rPr>
                <w:sz w:val="24"/>
                <w:szCs w:val="24"/>
              </w:rPr>
              <w:pPrChange w:id="220" w:author="Dan Kliebenstein" w:date="2018-05-10T16:48:00Z">
                <w:pPr>
                  <w:ind w:left="720"/>
                  <w:contextualSpacing/>
                </w:pPr>
              </w:pPrChange>
            </w:pPr>
          </w:p>
        </w:tc>
      </w:tr>
    </w:tbl>
    <w:p w14:paraId="1F0C66C6" w14:textId="77777777" w:rsidR="00726003" w:rsidRDefault="00726003">
      <w:pPr>
        <w:rPr>
          <w:b/>
          <w:sz w:val="24"/>
          <w:szCs w:val="24"/>
        </w:rPr>
      </w:pPr>
      <w:r>
        <w:rPr>
          <w:b/>
          <w:sz w:val="24"/>
          <w:szCs w:val="24"/>
        </w:rPr>
        <w:lastRenderedPageBreak/>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130AC53A"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a2V5IGFwcD0iRU4iIGRiLWlkPSJhMngydHpzempmZDJ6amVkMGU4cHNmZHRkMGRhYWZ3d3IwMDIi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w:t>
      </w:r>
      <w:del w:id="221" w:author="Dan Kliebenstein" w:date="2018-05-10T16:38:00Z">
        <w:r w:rsidR="00E019E8" w:rsidDel="00A758DF">
          <w:rPr>
            <w:sz w:val="24"/>
            <w:szCs w:val="24"/>
          </w:rPr>
          <w:delText xml:space="preserve">significant </w:delText>
        </w:r>
        <w:r w:rsidR="00664B59" w:rsidDel="00A758DF">
          <w:rPr>
            <w:sz w:val="24"/>
            <w:szCs w:val="24"/>
          </w:rPr>
          <w:delText>increase</w:delText>
        </w:r>
      </w:del>
      <w:ins w:id="222" w:author="Dan Kliebenstein" w:date="2018-05-10T16:38:00Z">
        <w:r w:rsidR="00A758DF">
          <w:rPr>
            <w:sz w:val="24"/>
            <w:szCs w:val="24"/>
          </w:rPr>
          <w:t>significantly greater</w:t>
        </w:r>
      </w:ins>
      <w:ins w:id="223" w:author="Céline" w:date="2018-05-22T15:21:00Z">
        <w:r w:rsidR="00295A10">
          <w:rPr>
            <w:sz w:val="24"/>
            <w:szCs w:val="24"/>
          </w:rPr>
          <w:t xml:space="preserve"> (</w:t>
        </w:r>
      </w:ins>
      <w:del w:id="224" w:author="Céline" w:date="2018-05-22T15:21:00Z">
        <w:r w:rsidR="00664B59" w:rsidDel="00295A10">
          <w:rPr>
            <w:sz w:val="24"/>
            <w:szCs w:val="24"/>
          </w:rPr>
          <w:delText xml:space="preserve">, </w:delText>
        </w:r>
      </w:del>
      <w:r w:rsidR="00664B59">
        <w:rPr>
          <w:sz w:val="24"/>
          <w:szCs w:val="24"/>
        </w:rPr>
        <w:t>18%</w:t>
      </w:r>
      <w:ins w:id="225" w:author="Céline" w:date="2018-05-22T15:21:00Z">
        <w:r w:rsidR="00295A10">
          <w:rPr>
            <w:sz w:val="24"/>
            <w:szCs w:val="24"/>
          </w:rPr>
          <w:t>)</w:t>
        </w:r>
      </w:ins>
      <w:del w:id="226" w:author="Céline" w:date="2018-05-22T15:21:00Z">
        <w:r w:rsidR="00664B59" w:rsidDel="00295A10">
          <w:rPr>
            <w:sz w:val="24"/>
            <w:szCs w:val="24"/>
          </w:rPr>
          <w:delText>,</w:delText>
        </w:r>
      </w:del>
      <w:r w:rsidR="00664B59">
        <w:rPr>
          <w:sz w:val="24"/>
          <w:szCs w:val="24"/>
        </w:rPr>
        <w:t xml:space="preserve"> </w:t>
      </w:r>
      <w:del w:id="227" w:author="Dan Kliebenstein" w:date="2018-05-10T16:38:00Z">
        <w:r w:rsidR="00E019E8" w:rsidDel="00A758DF">
          <w:rPr>
            <w:sz w:val="24"/>
            <w:szCs w:val="24"/>
          </w:rPr>
          <w:delText xml:space="preserve">in the </w:delText>
        </w:r>
      </w:del>
      <w:r w:rsidR="00E019E8">
        <w:rPr>
          <w:sz w:val="24"/>
          <w:szCs w:val="24"/>
        </w:rPr>
        <w:t xml:space="preserve">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ins w:id="228" w:author="Dan Kliebenstein" w:date="2018-05-10T16:44:00Z">
        <w:r w:rsidR="00411B7E">
          <w:rPr>
            <w:sz w:val="24"/>
            <w:szCs w:val="24"/>
          </w:rPr>
          <w:t xml:space="preserve"> and 3</w:t>
        </w:r>
      </w:ins>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proofErr w:type="gramStart"/>
      <w:r w:rsidR="00DA3F66">
        <w:rPr>
          <w:sz w:val="24"/>
          <w:szCs w:val="24"/>
        </w:rPr>
        <w:t>3.8</w:t>
      </w:r>
      <w:r w:rsidR="006C7FE0">
        <w:rPr>
          <w:sz w:val="24"/>
          <w:szCs w:val="24"/>
        </w:rPr>
        <w:t xml:space="preserve"> fold</w:t>
      </w:r>
      <w:proofErr w:type="gramEnd"/>
      <w:r w:rsidR="006C7FE0">
        <w:rPr>
          <w:sz w:val="24"/>
          <w:szCs w:val="24"/>
        </w:rPr>
        <w:t xml:space="preserve">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del w:id="229" w:author="Céline" w:date="2018-05-22T15:22:00Z">
        <w:r w:rsidR="00CC4E31" w:rsidDel="00295A10">
          <w:rPr>
            <w:sz w:val="24"/>
            <w:szCs w:val="24"/>
          </w:rPr>
          <w:delText>So</w:delText>
        </w:r>
      </w:del>
      <w:ins w:id="230" w:author="N S" w:date="2018-05-15T15:57:00Z">
        <w:del w:id="231" w:author="Céline" w:date="2018-05-22T15:22:00Z">
          <w:r w:rsidR="002B7378" w:rsidDel="00295A10">
            <w:rPr>
              <w:sz w:val="24"/>
              <w:szCs w:val="24"/>
            </w:rPr>
            <w:delText>,</w:delText>
          </w:r>
        </w:del>
      </w:ins>
      <w:r w:rsidR="00CC4E31">
        <w:rPr>
          <w:sz w:val="24"/>
          <w:szCs w:val="24"/>
        </w:rPr>
        <w:t xml:space="preserve"> </w:t>
      </w:r>
      <w:ins w:id="232" w:author="Céline" w:date="2018-05-22T15:22:00Z">
        <w:r w:rsidR="00295A10">
          <w:rPr>
            <w:sz w:val="24"/>
            <w:szCs w:val="24"/>
          </w:rPr>
          <w:t>W</w:t>
        </w:r>
      </w:ins>
      <w:del w:id="233" w:author="Céline" w:date="2018-05-22T15:22:00Z">
        <w:r w:rsidR="00CC4E31" w:rsidDel="00295A10">
          <w:rPr>
            <w:sz w:val="24"/>
            <w:szCs w:val="24"/>
          </w:rPr>
          <w:delText>w</w:delText>
        </w:r>
      </w:del>
      <w:r w:rsidR="00CC4E31">
        <w:rPr>
          <w:sz w:val="24"/>
          <w:szCs w:val="24"/>
        </w:rPr>
        <w:t xml:space="preserve">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6827A711"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eXM+PGtleSBhcHA9IkVOIiBkYi1pZD0iYTJ4MnR6c3pqZmQyemplZDBlOHBzZmR0ZDBkYWFmd3dy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A906FC">
        <w:rPr>
          <w:sz w:val="24"/>
          <w:szCs w:val="24"/>
        </w:rPr>
        <w:t>spanned</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lastRenderedPageBreak/>
        <w:t>F</w:t>
      </w:r>
      <w:r w:rsidR="00664B59" w:rsidRPr="005F7408">
        <w:rPr>
          <w:sz w:val="24"/>
          <w:szCs w:val="24"/>
          <w:vertAlign w:val="subscript"/>
        </w:rPr>
        <w:t>96,96</w:t>
      </w:r>
      <w:r w:rsidR="005F7408">
        <w:rPr>
          <w:sz w:val="24"/>
          <w:szCs w:val="24"/>
        </w:rPr>
        <w:t>=1.39,</w:t>
      </w:r>
      <w:r w:rsidR="00016D5A">
        <w:rPr>
          <w:sz w:val="24"/>
          <w:szCs w:val="24"/>
        </w:rPr>
        <w:t xml:space="preserve"> p=0.11)</w:t>
      </w:r>
      <w:ins w:id="234" w:author="N S" w:date="2018-05-10T11:28:00Z">
        <w:r w:rsidR="0019360C">
          <w:rPr>
            <w:sz w:val="24"/>
            <w:szCs w:val="24"/>
          </w:rPr>
          <w:t xml:space="preserve"> </w:t>
        </w:r>
      </w:ins>
      <w:r w:rsidR="004D38F6">
        <w:rPr>
          <w:sz w:val="24"/>
          <w:szCs w:val="24"/>
        </w:rPr>
        <w:t xml:space="preserve">(Figure </w:t>
      </w:r>
      <w:r w:rsidR="00D03A16">
        <w:rPr>
          <w:sz w:val="24"/>
          <w:szCs w:val="24"/>
        </w:rPr>
        <w:t>3</w:t>
      </w:r>
      <w:ins w:id="235" w:author="N S" w:date="2018-05-10T13:11:00Z">
        <w:r w:rsidR="00540B3E">
          <w:rPr>
            <w:sz w:val="24"/>
            <w:szCs w:val="24"/>
          </w:rPr>
          <w:t>, Figure S1</w:t>
        </w:r>
      </w:ins>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r>
        <w:rPr>
          <w:b/>
          <w:sz w:val="24"/>
          <w:szCs w:val="24"/>
        </w:rPr>
        <w:t>Figure 2</w:t>
      </w:r>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4FF00164"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ins w:id="236" w:author="N S" w:date="2018-05-10T11:53:00Z">
        <w:r w:rsidR="0002008C">
          <w:rPr>
            <w:sz w:val="24"/>
            <w:szCs w:val="24"/>
          </w:rPr>
          <w:t xml:space="preserve"> </w:t>
        </w:r>
      </w:ins>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1172BF8D"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">
                <v:shape id="Picture 2051" o:spid="_x0000_s1027" type="#_x0000_t75" style="position:absolute;width:32004;height:33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">
                  <v:imagedata r:id="rId27" o:title="Sl_LesionSize_IntMean_DW"/>
                </v:shape>
                <v:shape id="Picture 2052" o:spid="_x0000_s1028" type="#_x0000_t75" style="position:absolute;left:8031;width:5258;height:29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">
                  <v:imagedata r:id="rId28" o:title="Sl_LesionSize_vio_DW" cropbottom="8482f" cropleft="18752f" cropright="36017f"/>
                </v:shape>
                <v:shape id="Picture 2053" o:spid="_x0000_s1029" type="#_x0000_t75" style="position:absolute;left:25226;top:46;width:7838;height:29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">
                  <v:imagedata r:id="rId28"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r>
        <w:rPr>
          <w:b/>
          <w:sz w:val="24"/>
          <w:szCs w:val="24"/>
        </w:rPr>
        <w:t>Figure 3</w:t>
      </w:r>
      <w:r w:rsidRPr="00591543">
        <w:rPr>
          <w:b/>
          <w:sz w:val="24"/>
          <w:szCs w:val="24"/>
        </w:rPr>
        <w:t xml:space="preserve">. </w:t>
      </w:r>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7B0871B9" w:rsidR="004D38F6" w:rsidRDefault="00E019E8" w:rsidP="00970D99">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w:t>
      </w:r>
      <w:ins w:id="237" w:author="Céline" w:date="2018-05-22T15:31:00Z">
        <w:r w:rsidR="001D275E">
          <w:rPr>
            <w:sz w:val="24"/>
            <w:szCs w:val="24"/>
          </w:rPr>
          <w:t>plant</w:t>
        </w:r>
      </w:ins>
      <w:ins w:id="238" w:author="Céline" w:date="2018-05-22T15:33:00Z">
        <w:del w:id="239" w:author="N S" w:date="2018-05-22T17:52:00Z">
          <w:r w:rsidR="001D275E" w:rsidDel="00435AF3">
            <w:rPr>
              <w:sz w:val="24"/>
              <w:szCs w:val="24"/>
            </w:rPr>
            <w:delText>s</w:delText>
          </w:r>
        </w:del>
      </w:ins>
      <w:ins w:id="240" w:author="Céline" w:date="2018-05-22T15:31:00Z">
        <w:del w:id="241" w:author="N S" w:date="2018-05-22T17:52:00Z">
          <w:r w:rsidR="001D275E" w:rsidDel="00435AF3">
            <w:rPr>
              <w:sz w:val="24"/>
              <w:szCs w:val="24"/>
            </w:rPr>
            <w:delText xml:space="preserve"> </w:delText>
          </w:r>
        </w:del>
        <w:r w:rsidR="001D275E">
          <w:rPr>
            <w:sz w:val="24"/>
            <w:szCs w:val="24"/>
          </w:rPr>
          <w:t>-</w:t>
        </w:r>
        <w:del w:id="242" w:author="N S" w:date="2018-05-22T17:52:00Z">
          <w:r w:rsidR="001D275E" w:rsidDel="00435AF3">
            <w:rPr>
              <w:sz w:val="24"/>
              <w:szCs w:val="24"/>
            </w:rPr>
            <w:delText xml:space="preserve"> </w:delText>
          </w:r>
        </w:del>
      </w:ins>
      <w:r>
        <w:rPr>
          <w:sz w:val="24"/>
          <w:szCs w:val="24"/>
        </w:rPr>
        <w:t>generalist pathogen</w:t>
      </w:r>
      <w:del w:id="243" w:author="N S" w:date="2018-05-22T17:52:00Z">
        <w:r w:rsidDel="00435AF3">
          <w:rPr>
            <w:sz w:val="24"/>
            <w:szCs w:val="24"/>
          </w:rPr>
          <w:delText>s</w:delText>
        </w:r>
      </w:del>
      <w:ins w:id="244" w:author="Céline" w:date="2018-05-22T15:32:00Z">
        <w:r w:rsidR="001D275E">
          <w:rPr>
            <w:sz w:val="24"/>
            <w:szCs w:val="24"/>
          </w:rPr>
          <w:t xml:space="preserve"> interaction</w:t>
        </w:r>
      </w:ins>
      <w:ins w:id="245" w:author="N S" w:date="2018-05-22T17:52:00Z">
        <w:r w:rsidR="00435AF3">
          <w:rPr>
            <w:sz w:val="24"/>
            <w:szCs w:val="24"/>
          </w:rPr>
          <w:t>s</w:t>
        </w:r>
      </w:ins>
      <w:ins w:id="246" w:author="Céline" w:date="2018-05-22T15:31:00Z">
        <w:r w:rsidR="001D275E">
          <w:rPr>
            <w:sz w:val="24"/>
            <w:szCs w:val="24"/>
          </w:rPr>
          <w:t xml:space="preserve"> </w:t>
        </w:r>
      </w:ins>
      <w:r>
        <w:rPr>
          <w:sz w:val="24"/>
          <w:szCs w:val="24"/>
        </w:rPr>
        <w:t>suggests that</w:t>
      </w:r>
      <w:ins w:id="247" w:author="Céline" w:date="2018-05-22T15:34:00Z">
        <w:r w:rsidR="00970D99">
          <w:rPr>
            <w:sz w:val="24"/>
            <w:szCs w:val="24"/>
          </w:rPr>
          <w:t xml:space="preserve"> </w:t>
        </w:r>
      </w:ins>
      <w:del w:id="248" w:author="Céline" w:date="2018-05-22T15:34:00Z">
        <w:r w:rsidDel="00970D99">
          <w:rPr>
            <w:sz w:val="24"/>
            <w:szCs w:val="24"/>
          </w:rPr>
          <w:delText xml:space="preserve">isolates </w:delText>
        </w:r>
        <w:r w:rsidR="00016D5A" w:rsidDel="00970D99">
          <w:rPr>
            <w:sz w:val="24"/>
            <w:szCs w:val="24"/>
          </w:rPr>
          <w:delText xml:space="preserve">within </w:delText>
        </w:r>
      </w:del>
      <w:r w:rsidR="00F60037">
        <w:rPr>
          <w:sz w:val="24"/>
          <w:szCs w:val="24"/>
        </w:rPr>
        <w:t>generalist</w:t>
      </w:r>
      <w:r w:rsidR="00016D5A">
        <w:rPr>
          <w:sz w:val="24"/>
          <w:szCs w:val="24"/>
        </w:rPr>
        <w:t xml:space="preserve"> </w:t>
      </w:r>
      <w:r w:rsidR="00E75C3D">
        <w:rPr>
          <w:sz w:val="24"/>
          <w:szCs w:val="24"/>
        </w:rPr>
        <w:t xml:space="preserve">pathogen </w:t>
      </w:r>
      <w:ins w:id="249" w:author="Céline" w:date="2018-05-22T15:34:00Z">
        <w:r w:rsidR="00970D99">
          <w:rPr>
            <w:sz w:val="24"/>
            <w:szCs w:val="24"/>
          </w:rPr>
          <w:t>isolates</w:t>
        </w:r>
      </w:ins>
      <w:ins w:id="250" w:author="N S" w:date="2018-05-22T17:53:00Z">
        <w:r w:rsidR="00435AF3">
          <w:rPr>
            <w:sz w:val="24"/>
            <w:szCs w:val="24"/>
          </w:rPr>
          <w:t xml:space="preserve"> within a species</w:t>
        </w:r>
      </w:ins>
      <w:del w:id="251" w:author="Céline" w:date="2018-05-22T15:34:00Z">
        <w:r w:rsidR="00016D5A" w:rsidDel="00970D99">
          <w:rPr>
            <w:sz w:val="24"/>
            <w:szCs w:val="24"/>
          </w:rPr>
          <w:delText>species</w:delText>
        </w:r>
      </w:del>
      <w:r>
        <w:rPr>
          <w:sz w:val="24"/>
          <w:szCs w:val="24"/>
        </w:rPr>
        <w:t xml:space="preserve"> may </w:t>
      </w:r>
      <w:r w:rsidR="006830A0">
        <w:rPr>
          <w:sz w:val="24"/>
          <w:szCs w:val="24"/>
        </w:rPr>
        <w:t xml:space="preserve">specialize </w:t>
      </w:r>
      <w:del w:id="252" w:author="N S" w:date="2018-05-22T17:53:00Z">
        <w:r w:rsidR="006830A0" w:rsidDel="00435AF3">
          <w:rPr>
            <w:sz w:val="24"/>
            <w:szCs w:val="24"/>
          </w:rPr>
          <w:delText>on</w:delText>
        </w:r>
      </w:del>
      <w:ins w:id="253" w:author="Céline" w:date="2018-05-22T15:38:00Z">
        <w:del w:id="254" w:author="N S" w:date="2018-05-22T17:53:00Z">
          <w:r w:rsidR="00970D99" w:rsidDel="00435AF3">
            <w:rPr>
              <w:sz w:val="24"/>
              <w:szCs w:val="24"/>
            </w:rPr>
            <w:delText xml:space="preserve"> </w:delText>
          </w:r>
        </w:del>
      </w:ins>
      <w:ins w:id="255" w:author="N S" w:date="2018-05-22T17:53:00Z">
        <w:r w:rsidR="00435AF3">
          <w:rPr>
            <w:sz w:val="24"/>
            <w:szCs w:val="24"/>
          </w:rPr>
          <w:t xml:space="preserve">for </w:t>
        </w:r>
      </w:ins>
      <w:ins w:id="256" w:author="Céline" w:date="2018-05-22T15:38:00Z">
        <w:r w:rsidR="00970D99">
          <w:rPr>
            <w:sz w:val="24"/>
            <w:szCs w:val="24"/>
          </w:rPr>
          <w:t>interaction with</w:t>
        </w:r>
      </w:ins>
      <w:r w:rsidR="006830A0">
        <w:rPr>
          <w:sz w:val="24"/>
          <w:szCs w:val="24"/>
        </w:rPr>
        <w:t xml:space="preserve">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w:t>
      </w:r>
      <w:ins w:id="257" w:author="Céline" w:date="2018-05-22T15:36:00Z">
        <w:r w:rsidR="00970D99">
          <w:rPr>
            <w:sz w:val="24"/>
            <w:szCs w:val="24"/>
          </w:rPr>
          <w:t xml:space="preserve">generalist </w:t>
        </w:r>
      </w:ins>
      <w:r w:rsidR="00F60037">
        <w:rPr>
          <w:sz w:val="24"/>
          <w:szCs w:val="24"/>
        </w:rPr>
        <w:t>isolates may</w:t>
      </w:r>
      <w:ins w:id="258" w:author="Céline" w:date="2018-05-22T15:36:00Z">
        <w:r w:rsidR="00970D99">
          <w:rPr>
            <w:sz w:val="24"/>
            <w:szCs w:val="24"/>
          </w:rPr>
          <w:t xml:space="preserve"> show no </w:t>
        </w:r>
      </w:ins>
      <w:ins w:id="259" w:author="Céline" w:date="2018-05-22T15:38:00Z">
        <w:r w:rsidR="00970D99">
          <w:rPr>
            <w:sz w:val="24"/>
            <w:szCs w:val="24"/>
          </w:rPr>
          <w:t xml:space="preserve">host </w:t>
        </w:r>
      </w:ins>
      <w:ins w:id="260" w:author="Céline" w:date="2018-05-22T15:36:00Z">
        <w:r w:rsidR="00970D99">
          <w:rPr>
            <w:sz w:val="24"/>
            <w:szCs w:val="24"/>
          </w:rPr>
          <w:t>specialization or preference</w:t>
        </w:r>
      </w:ins>
      <w:del w:id="261" w:author="Céline" w:date="2018-05-22T15:36:00Z">
        <w:r w:rsidR="00F60037" w:rsidDel="00970D99">
          <w:rPr>
            <w:sz w:val="24"/>
            <w:szCs w:val="24"/>
          </w:rPr>
          <w:delText xml:space="preserve"> </w:delText>
        </w:r>
      </w:del>
      <w:del w:id="262" w:author="Céline" w:date="2018-05-22T15:35:00Z">
        <w:r w:rsidR="00F60037" w:rsidDel="00970D99">
          <w:rPr>
            <w:sz w:val="24"/>
            <w:szCs w:val="24"/>
          </w:rPr>
          <w:delText>also be</w:delText>
        </w:r>
      </w:del>
      <w:del w:id="263" w:author="Céline" w:date="2018-05-22T15:36:00Z">
        <w:r w:rsidR="00F60037" w:rsidDel="00970D99">
          <w:rPr>
            <w:sz w:val="24"/>
            <w:szCs w:val="24"/>
          </w:rPr>
          <w:delText xml:space="preserve"> generalists</w:delText>
        </w:r>
      </w:del>
      <w:del w:id="264" w:author="Céline" w:date="2018-05-22T15:35:00Z">
        <w:r w:rsidR="00F60037" w:rsidDel="00970D99">
          <w:rPr>
            <w:sz w:val="24"/>
            <w:szCs w:val="24"/>
          </w:rPr>
          <w:delText xml:space="preserve">, with specialization absent </w:delText>
        </w:r>
        <w:r w:rsidR="00C45886" w:rsidDel="00970D99">
          <w:rPr>
            <w:sz w:val="24"/>
            <w:szCs w:val="24"/>
          </w:rPr>
          <w:delText>even between individuals</w:delText>
        </w:r>
      </w:del>
      <w:r w:rsidR="00C45886">
        <w:rPr>
          <w:sz w:val="24"/>
          <w:szCs w:val="24"/>
        </w:rPr>
        <w:t>.</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w:t>
      </w:r>
      <w:del w:id="265" w:author="Céline" w:date="2018-05-22T15:38:00Z">
        <w:r w:rsidR="00F60037" w:rsidDel="00970D99">
          <w:rPr>
            <w:sz w:val="24"/>
            <w:szCs w:val="24"/>
          </w:rPr>
          <w:delText xml:space="preserve">isolates </w:delText>
        </w:r>
        <w:r w:rsidR="00E75C3D" w:rsidDel="00970D99">
          <w:rPr>
            <w:sz w:val="24"/>
            <w:szCs w:val="24"/>
          </w:rPr>
          <w:delText>which</w:delText>
        </w:r>
      </w:del>
      <w:ins w:id="266" w:author="Céline" w:date="2018-05-22T15:38:00Z">
        <w:r w:rsidR="00970D99">
          <w:rPr>
            <w:sz w:val="24"/>
            <w:szCs w:val="24"/>
          </w:rPr>
          <w:t>isolates that</w:t>
        </w:r>
      </w:ins>
      <w:r w:rsidR="00E75C3D">
        <w:rPr>
          <w:sz w:val="24"/>
          <w:szCs w:val="24"/>
        </w:rPr>
        <w:t xml:space="preserve"> may be adapted to tomato, as they were collected</w:t>
      </w:r>
      <w:r w:rsidR="00DE1A99">
        <w:rPr>
          <w:sz w:val="24"/>
          <w:szCs w:val="24"/>
        </w:rPr>
        <w:t xml:space="preserve"> from </w:t>
      </w:r>
      <w:r w:rsidR="00F60037" w:rsidRPr="00F60037">
        <w:rPr>
          <w:i/>
          <w:sz w:val="24"/>
          <w:szCs w:val="24"/>
        </w:rPr>
        <w:t xml:space="preserve">S. </w:t>
      </w:r>
      <w:proofErr w:type="spellStart"/>
      <w:r w:rsidR="00F60037" w:rsidRPr="00F60037">
        <w:rPr>
          <w:i/>
          <w:sz w:val="24"/>
          <w:szCs w:val="24"/>
        </w:rPr>
        <w:t>lycopersicum</w:t>
      </w:r>
      <w:proofErr w:type="spellEnd"/>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w:t>
      </w:r>
      <w:r w:rsidR="002817BF">
        <w:rPr>
          <w:sz w:val="24"/>
          <w:szCs w:val="24"/>
        </w:rPr>
        <w:lastRenderedPageBreak/>
        <w:t xml:space="preserve">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 xml:space="preserve">t-test;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 xml:space="preserve">from tomato do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ImEyeDJ0enN6amZkMnpqZWQwZThwc2ZkdGQwZGFhZnd3cjAwMiIgdGltZXN0YW1wPSIwIj40Njk8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3D61F594"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del w:id="267" w:author="Dan Kliebenstein" w:date="2018-05-10T16:35:00Z">
        <w:r w:rsidR="00517AFA" w:rsidDel="0034153E">
          <w:rPr>
            <w:b/>
            <w:sz w:val="24"/>
            <w:szCs w:val="24"/>
          </w:rPr>
          <w:delText>Variation</w:delText>
        </w:r>
      </w:del>
      <w:ins w:id="268" w:author="Dan Kliebenstein" w:date="2018-05-10T16:35:00Z">
        <w:r w:rsidR="0034153E">
          <w:rPr>
            <w:b/>
            <w:sz w:val="24"/>
            <w:szCs w:val="24"/>
          </w:rPr>
          <w:t>Genotype</w:t>
        </w:r>
      </w:ins>
    </w:p>
    <w:p w14:paraId="660F9F13" w14:textId="1733A1CE"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 </w:instrText>
      </w:r>
      <w:r w:rsidR="005F1A4E">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ZXlzPjxrZXkgYXBwPSJFTiIgZGItaWQ9ImEyeDJ0enN6amZkMnpqZWQwZThwc2ZkdGQwZGFhZnd3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del w:id="269" w:author="N S" w:date="2018-05-10T11:30:00Z">
        <w:r w:rsidR="00E33AB3" w:rsidDel="00915683">
          <w:rPr>
            <w:sz w:val="24"/>
            <w:szCs w:val="24"/>
          </w:rPr>
          <w:delText xml:space="preserve">because </w:delText>
        </w:r>
      </w:del>
      <w:ins w:id="270" w:author="N S" w:date="2018-05-10T11:30:00Z">
        <w:r w:rsidR="00915683">
          <w:rPr>
            <w:sz w:val="24"/>
            <w:szCs w:val="24"/>
          </w:rPr>
          <w:t xml:space="preserve">due to low power in </w:t>
        </w:r>
      </w:ins>
      <w:r w:rsidR="00E33AB3">
        <w:rPr>
          <w:sz w:val="24"/>
          <w:szCs w:val="24"/>
        </w:rPr>
        <w:t xml:space="preserve">F-tests </w:t>
      </w:r>
      <w:r w:rsidR="008478A5">
        <w:rPr>
          <w:sz w:val="24"/>
          <w:szCs w:val="24"/>
        </w:rPr>
        <w:t xml:space="preserve">in factors with </w:t>
      </w:r>
      <w:r w:rsidR="00E33AB3">
        <w:rPr>
          <w:sz w:val="24"/>
          <w:szCs w:val="24"/>
        </w:rPr>
        <w:t>high degrees of freedom</w:t>
      </w:r>
      <w:del w:id="271" w:author="N S" w:date="2018-05-10T11:30:00Z">
        <w:r w:rsidR="00E33AB3" w:rsidDel="00915683">
          <w:rPr>
            <w:sz w:val="24"/>
            <w:szCs w:val="24"/>
          </w:rPr>
          <w:delText xml:space="preserve"> can be underpowered</w:delText>
        </w:r>
      </w:del>
      <w:r w:rsidR="00E33AB3">
        <w:rPr>
          <w:sz w:val="24"/>
          <w:szCs w:val="24"/>
        </w:rPr>
        <w:t xml:space="preserve">,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w:t>
      </w:r>
      <w:r w:rsidR="00E33AB3">
        <w:rPr>
          <w:sz w:val="24"/>
          <w:szCs w:val="24"/>
        </w:rPr>
        <w:lastRenderedPageBreak/>
        <w:t xml:space="preserve">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w:t>
      </w:r>
      <w:proofErr w:type="spellStart"/>
      <w:ins w:id="272" w:author="N S" w:date="2018-05-16T14:14:00Z">
        <w:r w:rsidR="009A731B">
          <w:rPr>
            <w:sz w:val="24"/>
            <w:szCs w:val="24"/>
          </w:rPr>
          <w:t>B</w:t>
        </w:r>
      </w:ins>
      <w:ins w:id="273" w:author="N S" w:date="2018-05-18T14:59:00Z">
        <w:r w:rsidR="00567AFE">
          <w:rPr>
            <w:sz w:val="24"/>
            <w:szCs w:val="24"/>
          </w:rPr>
          <w:t>enjamini</w:t>
        </w:r>
        <w:proofErr w:type="spellEnd"/>
        <w:r w:rsidR="00567AFE">
          <w:rPr>
            <w:sz w:val="24"/>
            <w:szCs w:val="24"/>
          </w:rPr>
          <w:t>-</w:t>
        </w:r>
      </w:ins>
      <w:ins w:id="274" w:author="N S" w:date="2018-05-16T14:14:00Z">
        <w:r w:rsidR="009A731B">
          <w:rPr>
            <w:sz w:val="24"/>
            <w:szCs w:val="24"/>
          </w:rPr>
          <w:t>H</w:t>
        </w:r>
      </w:ins>
      <w:ins w:id="275" w:author="N S" w:date="2018-05-18T15:00:00Z">
        <w:r w:rsidR="00567AFE">
          <w:rPr>
            <w:sz w:val="24"/>
            <w:szCs w:val="24"/>
          </w:rPr>
          <w:t>ochberg</w:t>
        </w:r>
      </w:ins>
      <w:ins w:id="276" w:author="N S" w:date="2018-05-16T14:14:00Z">
        <w:r w:rsidR="009A731B">
          <w:rPr>
            <w:sz w:val="24"/>
            <w:szCs w:val="24"/>
          </w:rPr>
          <w:t xml:space="preserve"> </w:t>
        </w:r>
      </w:ins>
      <w:r w:rsidR="001D7B0D">
        <w:rPr>
          <w:sz w:val="24"/>
          <w:szCs w:val="24"/>
        </w:rPr>
        <w:t>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del w:id="277" w:author="N S" w:date="2018-05-10T12:48:00Z">
        <w:r w:rsidR="00D03A16" w:rsidDel="007028AA">
          <w:rPr>
            <w:sz w:val="24"/>
            <w:szCs w:val="24"/>
          </w:rPr>
          <w:delText>S1</w:delText>
        </w:r>
      </w:del>
      <w:ins w:id="278" w:author="N S" w:date="2018-05-10T12:48:00Z">
        <w:r w:rsidR="007028AA">
          <w:rPr>
            <w:sz w:val="24"/>
            <w:szCs w:val="24"/>
          </w:rPr>
          <w:t>S2</w:t>
        </w:r>
      </w:ins>
      <w:r w:rsidR="00FF4C2B">
        <w:rPr>
          <w:sz w:val="24"/>
          <w:szCs w:val="24"/>
        </w:rPr>
        <w:t>,</w:t>
      </w:r>
      <w:del w:id="279" w:author="N S" w:date="2018-05-16T15:29:00Z">
        <w:r w:rsidR="00FF4C2B" w:rsidDel="00410703">
          <w:rPr>
            <w:sz w:val="24"/>
            <w:szCs w:val="24"/>
          </w:rPr>
          <w:delText xml:space="preserve"> Table S2</w:delText>
        </w:r>
      </w:del>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w:t>
      </w:r>
      <w:ins w:id="280" w:author="N S" w:date="2018-05-16T14:14:00Z">
        <w:r w:rsidR="009A731B">
          <w:rPr>
            <w:sz w:val="24"/>
            <w:szCs w:val="24"/>
          </w:rPr>
          <w:t>B</w:t>
        </w:r>
      </w:ins>
      <w:ins w:id="281" w:author="N S" w:date="2018-05-18T15:00:00Z">
        <w:r w:rsidR="00567AFE">
          <w:rPr>
            <w:sz w:val="24"/>
            <w:szCs w:val="24"/>
          </w:rPr>
          <w:t>-</w:t>
        </w:r>
      </w:ins>
      <w:ins w:id="282" w:author="N S" w:date="2018-05-16T14:14:00Z">
        <w:r w:rsidR="009A731B">
          <w:rPr>
            <w:sz w:val="24"/>
            <w:szCs w:val="24"/>
          </w:rPr>
          <w:t xml:space="preserve">H </w:t>
        </w:r>
      </w:ins>
      <w:r w:rsidR="0022108E">
        <w:rPr>
          <w:sz w:val="24"/>
          <w:szCs w:val="24"/>
        </w:rPr>
        <w:t>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BE9D721"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w:t>
      </w:r>
      <w:r w:rsidR="00CE722A">
        <w:rPr>
          <w:sz w:val="24"/>
          <w:szCs w:val="24"/>
        </w:rPr>
        <w:lastRenderedPageBreak/>
        <w:t xml:space="preserve">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domestication</w:t>
      </w:r>
      <w:r w:rsidR="005C5BE9">
        <w:rPr>
          <w:sz w:val="24"/>
          <w:szCs w:val="24"/>
        </w:rPr>
        <w:t xml:space="preserve">. </w:t>
      </w:r>
      <w:proofErr w:type="gramStart"/>
      <w:r w:rsidR="00FD6C46">
        <w:rPr>
          <w:sz w:val="24"/>
          <w:szCs w:val="24"/>
        </w:rPr>
        <w:t>Both</w:t>
      </w:r>
      <w:r w:rsidR="00173A62">
        <w:rPr>
          <w:sz w:val="24"/>
          <w:szCs w:val="24"/>
        </w:rPr>
        <w:t xml:space="preserve"> of these</w:t>
      </w:r>
      <w:proofErr w:type="gramEnd"/>
      <w:r w:rsidR="00173A62">
        <w:rPr>
          <w:sz w:val="24"/>
          <w:szCs w:val="24"/>
        </w:rPr>
        <w:t xml:space="preserv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del w:id="283" w:author="Dan Kliebenstein" w:date="2018-05-10T16:29:00Z">
        <w:r w:rsidR="003225BE" w:rsidDel="00A81BCD">
          <w:rPr>
            <w:sz w:val="24"/>
            <w:szCs w:val="24"/>
          </w:rPr>
          <w:delText xml:space="preserve">specialization </w:delText>
        </w:r>
      </w:del>
      <w:ins w:id="284" w:author="Dan Kliebenstein" w:date="2018-05-10T16:29:00Z">
        <w:r w:rsidR="00A81BCD">
          <w:rPr>
            <w:sz w:val="24"/>
            <w:szCs w:val="24"/>
          </w:rPr>
          <w:t xml:space="preserve">sensitivity to </w:t>
        </w:r>
      </w:ins>
      <w:del w:id="285" w:author="Dan Kliebenstein" w:date="2018-05-10T16:30:00Z">
        <w:r w:rsidR="003225BE" w:rsidDel="00A81BCD">
          <w:rPr>
            <w:sz w:val="24"/>
            <w:szCs w:val="24"/>
          </w:rPr>
          <w:delText>to</w:delText>
        </w:r>
      </w:del>
      <w:r w:rsidR="003225BE">
        <w:rPr>
          <w:sz w:val="24"/>
          <w:szCs w:val="24"/>
        </w:rPr>
        <w:t xml:space="preserve"> tomato </w:t>
      </w:r>
      <w:del w:id="286" w:author="Dan Kliebenstein" w:date="2018-05-10T16:30:00Z">
        <w:r w:rsidR="003225BE" w:rsidDel="00A81BCD">
          <w:rPr>
            <w:sz w:val="24"/>
            <w:szCs w:val="24"/>
          </w:rPr>
          <w:delText>domestication</w:delText>
        </w:r>
      </w:del>
      <w:ins w:id="287" w:author="Dan Kliebenstein" w:date="2018-05-10T16:30:00Z">
        <w:r w:rsidR="00A81BCD">
          <w:rPr>
            <w:sz w:val="24"/>
            <w:szCs w:val="24"/>
          </w:rPr>
          <w:t>genetic variation</w:t>
        </w:r>
      </w:ins>
      <w:r w:rsidR="003225BE">
        <w:rPr>
          <w:sz w:val="24"/>
          <w:szCs w:val="24"/>
        </w:rPr>
        <w:t>.</w:t>
      </w:r>
    </w:p>
    <w:p w14:paraId="71EBB3B4" w14:textId="77777777" w:rsidR="009A731B" w:rsidRDefault="009A731B">
      <w:pPr>
        <w:rPr>
          <w:ins w:id="288" w:author="N S" w:date="2018-05-16T14:15:00Z"/>
          <w:b/>
          <w:sz w:val="24"/>
          <w:szCs w:val="24"/>
        </w:rPr>
      </w:pPr>
    </w:p>
    <w:p w14:paraId="10DDCABF" w14:textId="77777777" w:rsidR="009A731B" w:rsidRPr="009A731B" w:rsidRDefault="009A731B" w:rsidP="009A731B">
      <w:pPr>
        <w:rPr>
          <w:ins w:id="289" w:author="N S" w:date="2018-05-16T14:16:00Z"/>
          <w:b/>
        </w:rPr>
      </w:pPr>
      <w:ins w:id="290" w:author="N S" w:date="2018-05-16T14:15:00Z">
        <w:r>
          <w:rPr>
            <w:b/>
            <w:sz w:val="24"/>
            <w:szCs w:val="24"/>
          </w:rPr>
          <w:t xml:space="preserve">Table 2. </w:t>
        </w:r>
      </w:ins>
      <w:ins w:id="291" w:author="N S" w:date="2018-05-16T14:16:00Z">
        <w:r w:rsidRPr="009A731B">
          <w:rPr>
            <w:b/>
            <w:bCs/>
          </w:rPr>
          <w:t xml:space="preserve">Rank order shifts of 97 </w:t>
        </w:r>
        <w:r w:rsidRPr="009A731B">
          <w:rPr>
            <w:b/>
            <w:bCs/>
            <w:i/>
            <w:iCs/>
          </w:rPr>
          <w:t xml:space="preserve">B. cinerea </w:t>
        </w:r>
        <w:r w:rsidRPr="009A731B">
          <w:rPr>
            <w:b/>
            <w:bCs/>
          </w:rPr>
          <w:t xml:space="preserve">isolates by lesion area across </w:t>
        </w:r>
        <w:proofErr w:type="gramStart"/>
        <w:r w:rsidRPr="009A731B">
          <w:rPr>
            <w:b/>
            <w:bCs/>
          </w:rPr>
          <w:t>all of</w:t>
        </w:r>
        <w:proofErr w:type="gramEnd"/>
        <w:r w:rsidRPr="009A731B">
          <w:rPr>
            <w:b/>
            <w:bCs/>
          </w:rPr>
          <w:t xml:space="preserve"> the tomato accessions.</w:t>
        </w:r>
      </w:ins>
    </w:p>
    <w:p w14:paraId="27B7B1CB" w14:textId="3501498D" w:rsidR="009A731B" w:rsidRDefault="009A731B" w:rsidP="009A731B">
      <w:pPr>
        <w:rPr>
          <w:ins w:id="292" w:author="N S" w:date="2018-05-16T14:17:00Z"/>
          <w:sz w:val="24"/>
          <w:szCs w:val="24"/>
        </w:rPr>
      </w:pPr>
      <w:bookmarkStart w:id="293" w:name="_Hlk514246344"/>
      <w:ins w:id="294" w:author="N S" w:date="2018-05-16T14:16:00Z">
        <w:r w:rsidRPr="00567AFE">
          <w:rPr>
            <w:sz w:val="24"/>
            <w:szCs w:val="24"/>
          </w:rPr>
          <w:t xml:space="preserve">Wilcoxon signed-rank test comparing mean </w:t>
        </w:r>
        <w:r w:rsidRPr="00567AFE">
          <w:rPr>
            <w:i/>
            <w:iCs/>
            <w:sz w:val="24"/>
            <w:szCs w:val="24"/>
          </w:rPr>
          <w:t>B. cinerea</w:t>
        </w:r>
        <w:r w:rsidRPr="00567AFE">
          <w:rPr>
            <w:sz w:val="24"/>
            <w:szCs w:val="24"/>
          </w:rPr>
          <w:t xml:space="preserve"> lesion area on tomato accessions. This tests for a change in the rank order of the 97 isolates between each pair of tomato accessions. </w:t>
        </w:r>
        <w:bookmarkEnd w:id="293"/>
        <w:r w:rsidRPr="00567AFE">
          <w:rPr>
            <w:sz w:val="24"/>
            <w:szCs w:val="24"/>
          </w:rPr>
          <w:t xml:space="preserve">A significant p-value suggests that the relative performance of individual isolates is altered from one host to the other. </w:t>
        </w:r>
        <w:bookmarkStart w:id="295" w:name="_Hlk514243931"/>
        <w:r w:rsidRPr="00567AFE">
          <w:rPr>
            <w:sz w:val="24"/>
            <w:szCs w:val="24"/>
          </w:rPr>
          <w:t xml:space="preserve">The lower left corner of the chart includes </w:t>
        </w:r>
        <w:r>
          <w:rPr>
            <w:sz w:val="24"/>
            <w:szCs w:val="24"/>
          </w:rPr>
          <w:t>B</w:t>
        </w:r>
      </w:ins>
      <w:ins w:id="296" w:author="N S" w:date="2018-05-18T15:00:00Z">
        <w:r w:rsidR="00567AFE">
          <w:rPr>
            <w:sz w:val="24"/>
            <w:szCs w:val="24"/>
          </w:rPr>
          <w:t>-</w:t>
        </w:r>
      </w:ins>
      <w:ins w:id="297" w:author="N S" w:date="2018-05-16T14:16:00Z">
        <w:r>
          <w:rPr>
            <w:sz w:val="24"/>
            <w:szCs w:val="24"/>
          </w:rPr>
          <w:t xml:space="preserve">H </w:t>
        </w:r>
        <w:r w:rsidRPr="00567AFE">
          <w:rPr>
            <w:sz w:val="24"/>
            <w:szCs w:val="24"/>
          </w:rPr>
          <w:t xml:space="preserve">FDR-corrected p-values, the upper right corner includes the test statistic (W). </w:t>
        </w:r>
        <w:bookmarkEnd w:id="295"/>
        <w:r w:rsidRPr="00567AFE">
          <w:rPr>
            <w:sz w:val="24"/>
            <w:szCs w:val="24"/>
          </w:rPr>
          <w:t>Bold text indicates significance at p</w:t>
        </w:r>
      </w:ins>
      <w:r w:rsidR="003055C5">
        <w:rPr>
          <w:sz w:val="24"/>
          <w:szCs w:val="24"/>
        </w:rPr>
        <w:t xml:space="preserve"> </w:t>
      </w:r>
      <w:ins w:id="298" w:author="N S" w:date="2018-05-16T14:16:00Z">
        <w:r w:rsidRPr="00567AFE">
          <w:rPr>
            <w:sz w:val="24"/>
            <w:szCs w:val="24"/>
          </w:rPr>
          <w:t>&lt;</w:t>
        </w:r>
      </w:ins>
      <w:r w:rsidR="003055C5">
        <w:rPr>
          <w:sz w:val="24"/>
          <w:szCs w:val="24"/>
        </w:rPr>
        <w:t xml:space="preserve"> </w:t>
      </w:r>
      <w:ins w:id="299" w:author="N S" w:date="2018-05-16T14:16:00Z">
        <w:r w:rsidRPr="00567AFE">
          <w:rPr>
            <w:sz w:val="24"/>
            <w:szCs w:val="24"/>
          </w:rPr>
          <w:t>0.01 after correction, italicized text indicates suggestive p-values 0.01 &lt; p &lt; 0.1. NS shows non-significant interactions.</w:t>
        </w:r>
      </w:ins>
    </w:p>
    <w:p w14:paraId="01C3D14C" w14:textId="34896CEE" w:rsidR="00505EAB" w:rsidRDefault="00505EAB" w:rsidP="009A731B">
      <w:pPr>
        <w:rPr>
          <w:ins w:id="300" w:author="N S" w:date="2018-05-16T14:17:00Z"/>
          <w:sz w:val="24"/>
          <w:szCs w:val="24"/>
        </w:rPr>
      </w:pPr>
    </w:p>
    <w:p w14:paraId="1724AE65" w14:textId="77777777" w:rsidR="00505EAB" w:rsidRPr="00567AFE" w:rsidRDefault="00505EAB" w:rsidP="009A731B">
      <w:pPr>
        <w:rPr>
          <w:ins w:id="301" w:author="N S" w:date="2018-05-16T14:16:00Z"/>
          <w:sz w:val="24"/>
          <w:szCs w:val="24"/>
        </w:rPr>
      </w:pPr>
    </w:p>
    <w:p w14:paraId="2B127891" w14:textId="2E2D9644" w:rsidR="009A731B" w:rsidRDefault="00505EAB">
      <w:pPr>
        <w:rPr>
          <w:ins w:id="302" w:author="N S" w:date="2018-05-16T14:15:00Z"/>
          <w:b/>
          <w:sz w:val="24"/>
          <w:szCs w:val="24"/>
        </w:rPr>
      </w:pPr>
      <w:ins w:id="303" w:author="N S" w:date="2018-05-16T14:22:00Z">
        <w:r>
          <w:rPr>
            <w:noProof/>
          </w:rPr>
          <w:drawing>
            <wp:inline distT="0" distB="0" distL="0" distR="0" wp14:anchorId="3CC01F3D" wp14:editId="44487A88">
              <wp:extent cx="6163987" cy="25019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68028" cy="2503540"/>
                      </a:xfrm>
                      <a:prstGeom prst="rect">
                        <a:avLst/>
                      </a:prstGeom>
                      <a:noFill/>
                      <a:ln>
                        <a:noFill/>
                      </a:ln>
                    </pic:spPr>
                  </pic:pic>
                </a:graphicData>
              </a:graphic>
            </wp:inline>
          </w:drawing>
        </w:r>
      </w:ins>
      <w:ins w:id="304" w:author="N S" w:date="2018-05-16T14:15:00Z">
        <w:r w:rsidR="009A731B">
          <w:rPr>
            <w:b/>
            <w:sz w:val="24"/>
            <w:szCs w:val="24"/>
          </w:rPr>
          <w:br w:type="page"/>
        </w:r>
      </w:ins>
    </w:p>
    <w:p w14:paraId="73A8900E" w14:textId="44EDD8F2"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629F200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w:t>
      </w:r>
      <w:del w:id="305" w:author="nesol" w:date="2018-04-20T11:57:00Z">
        <w:r w:rsidDel="005B1302">
          <w:rPr>
            <w:sz w:val="24"/>
            <w:szCs w:val="24"/>
          </w:rPr>
          <w:delText xml:space="preserve">a </w:delText>
        </w:r>
      </w:del>
      <w:r w:rsidR="008664CC">
        <w:rPr>
          <w:sz w:val="24"/>
          <w:szCs w:val="24"/>
        </w:rPr>
        <w:t>GWA</w:t>
      </w:r>
      <w:r>
        <w:rPr>
          <w:sz w:val="24"/>
          <w:szCs w:val="24"/>
        </w:rPr>
        <w:t xml:space="preserve"> mapping analysis</w:t>
      </w:r>
      <w:ins w:id="306" w:author="Céline" w:date="2018-05-22T15:44:00Z">
        <w:r w:rsidR="00970D99">
          <w:rPr>
            <w:sz w:val="24"/>
            <w:szCs w:val="24"/>
          </w:rPr>
          <w:t xml:space="preserve"> within the pathogen</w:t>
        </w:r>
      </w:ins>
      <w:r>
        <w:rPr>
          <w:sz w:val="24"/>
          <w:szCs w:val="24"/>
        </w:rPr>
        <w:t xml:space="preserve"> </w:t>
      </w:r>
      <w:ins w:id="307" w:author="nesol" w:date="2018-04-20T11:57:00Z">
        <w:r w:rsidR="005B1302">
          <w:rPr>
            <w:sz w:val="24"/>
            <w:szCs w:val="24"/>
          </w:rPr>
          <w:t>by two approaches</w:t>
        </w:r>
        <w:del w:id="308" w:author="Céline" w:date="2018-05-22T15:44:00Z">
          <w:r w:rsidR="005B1302" w:rsidDel="00970D99">
            <w:rPr>
              <w:sz w:val="24"/>
              <w:szCs w:val="24"/>
            </w:rPr>
            <w:delText xml:space="preserve"> </w:delText>
          </w:r>
        </w:del>
      </w:ins>
      <w:del w:id="309" w:author="Céline" w:date="2018-05-22T15:44:00Z">
        <w:r w:rsidDel="00970D99">
          <w:rPr>
            <w:sz w:val="24"/>
            <w:szCs w:val="24"/>
          </w:rPr>
          <w:delText>within the pathogen</w:delText>
        </w:r>
      </w:del>
      <w:r>
        <w:rPr>
          <w:sz w:val="24"/>
          <w:szCs w:val="24"/>
        </w:rPr>
        <w:t>.</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xml:space="preserve">. We </w:t>
      </w:r>
      <w:ins w:id="310" w:author="nesol" w:date="2018-04-10T16:39:00Z">
        <w:r w:rsidR="00036746">
          <w:rPr>
            <w:sz w:val="24"/>
            <w:szCs w:val="24"/>
          </w:rPr>
          <w:t xml:space="preserve">first </w:t>
        </w:r>
      </w:ins>
      <w:r w:rsidR="005D0AE7">
        <w:rPr>
          <w:sz w:val="24"/>
          <w:szCs w:val="24"/>
        </w:rPr>
        <w:t>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ins w:id="311" w:author="nesol" w:date="2018-04-10T16:42:00Z">
        <w:r w:rsidR="00036746">
          <w:rPr>
            <w:sz w:val="24"/>
            <w:szCs w:val="24"/>
          </w:rPr>
          <w:t xml:space="preserve">compared to the T4 reference genome </w:t>
        </w:r>
      </w:ins>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 </w:instrText>
      </w:r>
      <w:r w:rsidR="005F1A4E">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bWJlcj40NjY8L3JlYy1udW1iZXI+PGZvcmVpZ24ta2V5cz48a2V5IGFwcD0iRU4iIGRiLWlkPSJh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</w:fldData>
        </w:fldChar>
      </w:r>
      <w:r w:rsidR="005F1A4E">
        <w:rPr>
          <w:sz w:val="24"/>
          <w:szCs w:val="24"/>
        </w:rPr>
        <w:instrText xml:space="preserve"> ADDIN EN.CITE.DATA </w:instrText>
      </w:r>
      <w:r w:rsidR="005F1A4E">
        <w:rPr>
          <w:sz w:val="24"/>
          <w:szCs w:val="24"/>
        </w:rPr>
      </w:r>
      <w:r w:rsidR="005F1A4E">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w:t>
      </w:r>
      <w:ins w:id="312" w:author="nesol" w:date="2018-04-20T11:58:00Z">
        <w:r w:rsidR="005B1302">
          <w:rPr>
            <w:sz w:val="24"/>
            <w:szCs w:val="24"/>
          </w:rPr>
          <w:t xml:space="preserve">To verify these patterns, we also implemented a </w:t>
        </w:r>
      </w:ins>
      <w:r w:rsidR="003B63E6">
        <w:rPr>
          <w:sz w:val="24"/>
          <w:szCs w:val="24"/>
        </w:rPr>
        <w:t>Genome-wide Efficient M</w:t>
      </w:r>
      <w:ins w:id="313" w:author="nesol" w:date="2018-04-20T11:58:00Z">
        <w:r w:rsidR="005B1302">
          <w:rPr>
            <w:sz w:val="24"/>
            <w:szCs w:val="24"/>
          </w:rPr>
          <w:t>ixed-</w:t>
        </w:r>
      </w:ins>
      <w:r w:rsidR="003B63E6">
        <w:rPr>
          <w:sz w:val="24"/>
          <w:szCs w:val="24"/>
        </w:rPr>
        <w:t>M</w:t>
      </w:r>
      <w:ins w:id="314" w:author="nesol" w:date="2018-04-20T11:58:00Z">
        <w:r w:rsidR="005B1302">
          <w:rPr>
            <w:sz w:val="24"/>
            <w:szCs w:val="24"/>
          </w:rPr>
          <w:t xml:space="preserve">odel </w:t>
        </w:r>
      </w:ins>
      <w:r w:rsidR="003B63E6">
        <w:rPr>
          <w:sz w:val="24"/>
          <w:szCs w:val="24"/>
        </w:rPr>
        <w:t xml:space="preserve">Association (GEMMA) </w:t>
      </w:r>
      <w:ins w:id="315" w:author="nesol" w:date="2018-04-20T11:58:00Z">
        <w:r w:rsidR="005B1302">
          <w:rPr>
            <w:sz w:val="24"/>
            <w:szCs w:val="24"/>
          </w:rPr>
          <w:t xml:space="preserve">analysis with a </w:t>
        </w:r>
      </w:ins>
      <w:ins w:id="316" w:author="nesol" w:date="2018-05-03T13:01:00Z">
        <w:r w:rsidR="00182A6D">
          <w:rPr>
            <w:sz w:val="24"/>
            <w:szCs w:val="24"/>
          </w:rPr>
          <w:t>centered relatedness</w:t>
        </w:r>
      </w:ins>
      <w:ins w:id="317" w:author="nesol" w:date="2018-04-20T11:58:00Z">
        <w:r w:rsidR="005B1302">
          <w:rPr>
            <w:sz w:val="24"/>
            <w:szCs w:val="24"/>
          </w:rPr>
          <w:t xml:space="preserve"> matrix to control for the effects of population structure </w:t>
        </w:r>
      </w:ins>
      <w:r w:rsidR="00075FF0">
        <w:rPr>
          <w:sz w:val="24"/>
          <w:szCs w:val="24"/>
        </w:rPr>
        <w:fldChar w:fldCharType="begin"/>
      </w:r>
      <w:r w:rsidR="005F1A4E">
        <w:rPr>
          <w:sz w:val="24"/>
          <w:szCs w:val="24"/>
        </w:rPr>
        <w:instrText xml:space="preserve"> ADDIN EN.CITE &lt;EndNote&gt;&lt;Cite&gt;&lt;Author&gt;Zhou&lt;/Author&gt;&lt;Year&gt;2012&lt;/Year&gt;&lt;RecNum&gt;608&lt;/RecNum&gt;&lt;DisplayText&gt;(Zhou and Stephens 2012)&lt;/DisplayText&gt;&lt;record&gt;&lt;rec-number&gt;608&lt;/rec-number&gt;&lt;foreign-keys&gt;&lt;key app="EN" db-id="a2x2tzszjfd2zjed0e8psfdtd0daafwwr002" timestamp="0"&gt;608&lt;/key&gt;&lt;/foreign-keys&gt;&lt;ref-type name="Journal Article"&gt;17&lt;/ref-type&gt;&lt;contributors&gt;&lt;authors&gt;&lt;author&gt;Zhou, Xiang&lt;/author&gt;&lt;author&gt;Stephens, Matthew&lt;/author&gt;&lt;/authors&gt;&lt;/contributors&gt;&lt;titles&gt;&lt;title&gt;Genome-wide efficient mixed-model analysis for association studies&lt;/title&gt;&lt;secondary-title&gt;Nature genetics&lt;/secondary-title&gt;&lt;/titles&gt;&lt;pages&gt;821&lt;/pages&gt;&lt;volume&gt;44&lt;/volume&gt;&lt;number&gt;7&lt;/number&gt;&lt;dates&gt;&lt;year&gt;2012&lt;/year&gt;&lt;/dates&gt;&lt;isbn&gt;1546-1718&lt;/isbn&gt;&lt;urls&gt;&lt;/urls&gt;&lt;/record&gt;&lt;/Cite&gt;&lt;/EndNote&gt;</w:instrText>
      </w:r>
      <w:r w:rsidR="00075FF0">
        <w:rPr>
          <w:sz w:val="24"/>
          <w:szCs w:val="24"/>
        </w:rPr>
        <w:fldChar w:fldCharType="separate"/>
      </w:r>
      <w:r w:rsidR="00D03171">
        <w:rPr>
          <w:noProof/>
          <w:sz w:val="24"/>
          <w:szCs w:val="24"/>
        </w:rPr>
        <w:t>(Zhou and Stephens 2012)</w:t>
      </w:r>
      <w:r w:rsidR="00075FF0">
        <w:rPr>
          <w:sz w:val="24"/>
          <w:szCs w:val="24"/>
        </w:rPr>
        <w:fldChar w:fldCharType="end"/>
      </w:r>
      <w:ins w:id="318" w:author="nesol" w:date="2018-04-20T11:58:00Z">
        <w:r w:rsidR="005B1302">
          <w:rPr>
            <w:sz w:val="24"/>
            <w:szCs w:val="24"/>
          </w:rPr>
          <w:t>. In GEMMA, we included</w:t>
        </w:r>
      </w:ins>
      <w:ins w:id="319" w:author="nesol" w:date="2018-04-20T13:48:00Z">
        <w:r w:rsidR="000C4DD8">
          <w:rPr>
            <w:sz w:val="24"/>
            <w:szCs w:val="24"/>
          </w:rPr>
          <w:t xml:space="preserve"> 237,878</w:t>
        </w:r>
      </w:ins>
      <w:ins w:id="320" w:author="nesol" w:date="2018-04-20T11:58:00Z">
        <w:r w:rsidR="005B1302">
          <w:rPr>
            <w:sz w:val="24"/>
            <w:szCs w:val="24"/>
          </w:rPr>
          <w:t xml:space="preserve"> SNPs from </w:t>
        </w:r>
        <w:r w:rsidR="005B1302" w:rsidRPr="003C2E6D">
          <w:rPr>
            <w:i/>
            <w:sz w:val="24"/>
            <w:szCs w:val="24"/>
          </w:rPr>
          <w:t>B. cinerea</w:t>
        </w:r>
        <w:r w:rsidR="005B1302">
          <w:rPr>
            <w:sz w:val="24"/>
            <w:szCs w:val="24"/>
          </w:rPr>
          <w:t xml:space="preserve"> compared to the B05.10 reference genome. </w:t>
        </w:r>
      </w:ins>
      <w:r w:rsidR="005D0AE7">
        <w:rPr>
          <w:sz w:val="24"/>
          <w:szCs w:val="24"/>
        </w:rPr>
        <w:t xml:space="preserve">To determine significance of SNP </w:t>
      </w:r>
      <w:r w:rsidR="004A0949">
        <w:rPr>
          <w:sz w:val="24"/>
          <w:szCs w:val="24"/>
        </w:rPr>
        <w:t>effects</w:t>
      </w:r>
      <w:ins w:id="321" w:author="nesol" w:date="2018-04-20T13:54:00Z">
        <w:r w:rsidR="00E5266A">
          <w:rPr>
            <w:sz w:val="24"/>
            <w:szCs w:val="24"/>
          </w:rPr>
          <w:t xml:space="preserve"> under both GWA methods</w:t>
        </w:r>
      </w:ins>
      <w:r w:rsidR="004A0949">
        <w:rPr>
          <w:sz w:val="24"/>
          <w:szCs w:val="24"/>
        </w:rPr>
        <w:t xml:space="preserve">,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del w:id="322" w:author="nesol" w:date="2018-04-20T14:02:00Z">
        <w:r w:rsidR="00847F0D" w:rsidDel="007B203C">
          <w:rPr>
            <w:sz w:val="24"/>
            <w:szCs w:val="24"/>
          </w:rPr>
          <w:delText>We</w:delText>
        </w:r>
      </w:del>
      <w:ins w:id="323" w:author="Céline" w:date="2018-05-22T15:45:00Z">
        <w:r w:rsidR="007A15C7">
          <w:rPr>
            <w:sz w:val="24"/>
            <w:szCs w:val="24"/>
          </w:rPr>
          <w:t>The ridge-regression approach</w:t>
        </w:r>
      </w:ins>
      <w:ins w:id="324" w:author="Céline" w:date="2018-05-22T15:48:00Z">
        <w:r w:rsidR="007A15C7">
          <w:rPr>
            <w:sz w:val="24"/>
            <w:szCs w:val="24"/>
          </w:rPr>
          <w:t xml:space="preserve"> (</w:t>
        </w:r>
        <w:proofErr w:type="spellStart"/>
        <w:del w:id="325" w:author="N S" w:date="2018-05-22T17:54:00Z">
          <w:r w:rsidR="007A15C7" w:rsidDel="00435AF3">
            <w:rPr>
              <w:sz w:val="24"/>
              <w:szCs w:val="24"/>
            </w:rPr>
            <w:delText>B</w:delText>
          </w:r>
        </w:del>
      </w:ins>
      <w:ins w:id="326" w:author="N S" w:date="2018-05-22T17:54:00Z">
        <w:r w:rsidR="00435AF3">
          <w:rPr>
            <w:sz w:val="24"/>
            <w:szCs w:val="24"/>
          </w:rPr>
          <w:t>b</w:t>
        </w:r>
      </w:ins>
      <w:ins w:id="327" w:author="Céline" w:date="2018-05-22T15:48:00Z">
        <w:r w:rsidR="007A15C7">
          <w:rPr>
            <w:sz w:val="24"/>
            <w:szCs w:val="24"/>
          </w:rPr>
          <w:t>igRR</w:t>
        </w:r>
        <w:proofErr w:type="spellEnd"/>
        <w:r w:rsidR="007A15C7">
          <w:rPr>
            <w:sz w:val="24"/>
            <w:szCs w:val="24"/>
          </w:rPr>
          <w:t>)</w:t>
        </w:r>
      </w:ins>
      <w:ins w:id="328" w:author="Céline" w:date="2018-05-22T15:45:00Z">
        <w:r w:rsidR="007A15C7">
          <w:rPr>
            <w:sz w:val="24"/>
            <w:szCs w:val="24"/>
          </w:rPr>
          <w:t xml:space="preserve"> </w:t>
        </w:r>
      </w:ins>
      <w:del w:id="329" w:author="nesol" w:date="2018-04-20T14:02:00Z">
        <w:r w:rsidR="00847F0D" w:rsidDel="007B203C">
          <w:rPr>
            <w:sz w:val="24"/>
            <w:szCs w:val="24"/>
          </w:rPr>
          <w:delText xml:space="preserve"> </w:delText>
        </w:r>
      </w:del>
      <w:ins w:id="330" w:author="nesol" w:date="2018-04-20T14:02:00Z">
        <w:del w:id="331" w:author="Céline" w:date="2018-05-22T15:45:00Z">
          <w:r w:rsidR="007B203C" w:rsidDel="007A15C7">
            <w:rPr>
              <w:sz w:val="24"/>
              <w:szCs w:val="24"/>
            </w:rPr>
            <w:delText xml:space="preserve">By bigRR, we </w:delText>
          </w:r>
        </w:del>
      </w:ins>
      <w:r w:rsidR="00847F0D">
        <w:rPr>
          <w:sz w:val="24"/>
          <w:szCs w:val="24"/>
        </w:rPr>
        <w:t>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t>
      </w:r>
      <w:r w:rsidR="00A50C30">
        <w:rPr>
          <w:sz w:val="24"/>
          <w:szCs w:val="24"/>
        </w:rPr>
        <w:lastRenderedPageBreak/>
        <w:t xml:space="preserve">was determined by the </w:t>
      </w:r>
      <w:r w:rsidR="000D7C3A">
        <w:rPr>
          <w:sz w:val="24"/>
          <w:szCs w:val="24"/>
        </w:rPr>
        <w:t xml:space="preserve">SNP effect size estimate </w:t>
      </w:r>
      <w:r w:rsidR="00A50C30">
        <w:rPr>
          <w:sz w:val="24"/>
          <w:szCs w:val="24"/>
        </w:rPr>
        <w:t xml:space="preserve">exceeding </w:t>
      </w:r>
      <w:r w:rsidR="000D7C3A">
        <w:rPr>
          <w:sz w:val="24"/>
          <w:szCs w:val="24"/>
        </w:rPr>
        <w:t xml:space="preserve">the 99% </w:t>
      </w:r>
      <w:ins w:id="332" w:author="nesol" w:date="2018-04-20T14:04:00Z">
        <w:r w:rsidR="007B203C">
          <w:rPr>
            <w:sz w:val="24"/>
            <w:szCs w:val="24"/>
          </w:rPr>
          <w:t>1000-</w:t>
        </w:r>
      </w:ins>
      <w:r w:rsidR="007820BE">
        <w:rPr>
          <w:sz w:val="24"/>
          <w:szCs w:val="24"/>
        </w:rPr>
        <w:t xml:space="preserve">permutation </w:t>
      </w:r>
      <w:r w:rsidR="000D7C3A">
        <w:rPr>
          <w:sz w:val="24"/>
          <w:szCs w:val="24"/>
        </w:rPr>
        <w:t>threshold)</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ins w:id="333" w:author="nesol" w:date="2018-04-10T16:39:00Z">
        <w:r w:rsidR="00036746">
          <w:rPr>
            <w:sz w:val="24"/>
            <w:szCs w:val="24"/>
          </w:rPr>
          <w:t xml:space="preserve"> </w:t>
        </w:r>
      </w:ins>
      <w:ins w:id="334" w:author="nesol" w:date="2018-04-20T14:03:00Z">
        <w:del w:id="335" w:author="Céline" w:date="2018-05-22T15:47:00Z">
          <w:r w:rsidR="007B203C" w:rsidDel="007A15C7">
            <w:rPr>
              <w:sz w:val="24"/>
              <w:szCs w:val="24"/>
            </w:rPr>
            <w:delText>GWA by GEMMA</w:delText>
          </w:r>
        </w:del>
      </w:ins>
      <w:ins w:id="336" w:author="Céline" w:date="2018-05-22T15:47:00Z">
        <w:r w:rsidR="007A15C7">
          <w:rPr>
            <w:sz w:val="24"/>
            <w:szCs w:val="24"/>
          </w:rPr>
          <w:t>The model accounting for population structure</w:t>
        </w:r>
      </w:ins>
      <w:ins w:id="337" w:author="Céline" w:date="2018-05-22T15:48:00Z">
        <w:r w:rsidR="007A15C7">
          <w:rPr>
            <w:sz w:val="24"/>
            <w:szCs w:val="24"/>
          </w:rPr>
          <w:t xml:space="preserve"> (G</w:t>
        </w:r>
        <w:del w:id="338" w:author="N S" w:date="2018-05-22T17:54:00Z">
          <w:r w:rsidR="007A15C7" w:rsidDel="00435AF3">
            <w:rPr>
              <w:sz w:val="24"/>
              <w:szCs w:val="24"/>
            </w:rPr>
            <w:delText>emma</w:delText>
          </w:r>
        </w:del>
      </w:ins>
      <w:ins w:id="339" w:author="N S" w:date="2018-05-22T17:54:00Z">
        <w:r w:rsidR="00435AF3">
          <w:rPr>
            <w:sz w:val="24"/>
            <w:szCs w:val="24"/>
          </w:rPr>
          <w:t>EMMA</w:t>
        </w:r>
      </w:ins>
      <w:ins w:id="340" w:author="Céline" w:date="2018-05-22T15:48:00Z">
        <w:r w:rsidR="007A15C7">
          <w:rPr>
            <w:sz w:val="24"/>
            <w:szCs w:val="24"/>
          </w:rPr>
          <w:t>)</w:t>
        </w:r>
      </w:ins>
      <w:ins w:id="341" w:author="nesol" w:date="2018-04-10T16:53:00Z">
        <w:r w:rsidR="00C623D9">
          <w:rPr>
            <w:sz w:val="24"/>
            <w:szCs w:val="24"/>
          </w:rPr>
          <w:t xml:space="preserve"> confirmed our finding of a highly polygenic nature of lesion size in the pathogen (Figure S</w:t>
        </w:r>
      </w:ins>
      <w:ins w:id="342" w:author="nesol" w:date="2018-04-20T15:41:00Z">
        <w:del w:id="343" w:author="N S" w:date="2018-05-10T12:48:00Z">
          <w:r w:rsidR="008C52A1" w:rsidDel="007028AA">
            <w:rPr>
              <w:sz w:val="24"/>
              <w:szCs w:val="24"/>
            </w:rPr>
            <w:delText>2</w:delText>
          </w:r>
        </w:del>
      </w:ins>
      <w:ins w:id="344" w:author="N S" w:date="2018-05-10T12:48:00Z">
        <w:r w:rsidR="007028AA">
          <w:rPr>
            <w:sz w:val="24"/>
            <w:szCs w:val="24"/>
          </w:rPr>
          <w:t>3</w:t>
        </w:r>
      </w:ins>
      <w:ins w:id="345" w:author="nesol" w:date="2018-04-10T16:53:00Z">
        <w:r w:rsidR="00C623D9">
          <w:rPr>
            <w:sz w:val="24"/>
            <w:szCs w:val="24"/>
          </w:rPr>
          <w:t>)</w:t>
        </w:r>
      </w:ins>
      <w:ins w:id="346" w:author="nesol" w:date="2018-04-20T14:03:00Z">
        <w:r w:rsidR="007B203C">
          <w:rPr>
            <w:sz w:val="24"/>
            <w:szCs w:val="24"/>
          </w:rPr>
          <w:t xml:space="preserve">, with </w:t>
        </w:r>
      </w:ins>
      <w:ins w:id="347" w:author="nesol" w:date="2018-04-20T14:34:00Z">
        <w:r w:rsidR="0065243C" w:rsidRPr="0065243C">
          <w:rPr>
            <w:sz w:val="24"/>
            <w:szCs w:val="24"/>
          </w:rPr>
          <w:t>2</w:t>
        </w:r>
        <w:r w:rsidR="0065243C">
          <w:rPr>
            <w:sz w:val="24"/>
            <w:szCs w:val="24"/>
          </w:rPr>
          <w:t>,</w:t>
        </w:r>
        <w:r w:rsidR="0065243C" w:rsidRPr="0065243C">
          <w:rPr>
            <w:sz w:val="24"/>
            <w:szCs w:val="24"/>
          </w:rPr>
          <w:t>530 to 8</w:t>
        </w:r>
        <w:r w:rsidR="0065243C">
          <w:rPr>
            <w:sz w:val="24"/>
            <w:szCs w:val="24"/>
          </w:rPr>
          <w:t>,</w:t>
        </w:r>
        <w:r w:rsidR="0065243C" w:rsidRPr="0065243C">
          <w:rPr>
            <w:sz w:val="24"/>
            <w:szCs w:val="24"/>
          </w:rPr>
          <w:t xml:space="preserve">221 </w:t>
        </w:r>
      </w:ins>
      <w:ins w:id="348" w:author="nesol" w:date="2018-04-20T14:03:00Z">
        <w:r w:rsidR="007B203C">
          <w:rPr>
            <w:sz w:val="24"/>
            <w:szCs w:val="24"/>
          </w:rPr>
          <w:t xml:space="preserve">SNPs significantly associated with virulence </w:t>
        </w:r>
      </w:ins>
      <w:ins w:id="349" w:author="nesol" w:date="2018-04-20T14:33:00Z">
        <w:r w:rsidR="0065243C">
          <w:rPr>
            <w:sz w:val="24"/>
            <w:szCs w:val="24"/>
          </w:rPr>
          <w:t>at the 99% threshold, and 288 to 1</w:t>
        </w:r>
      </w:ins>
      <w:ins w:id="350" w:author="nesol" w:date="2018-04-20T14:34:00Z">
        <w:r w:rsidR="0065243C">
          <w:rPr>
            <w:sz w:val="24"/>
            <w:szCs w:val="24"/>
          </w:rPr>
          <w:t>,361</w:t>
        </w:r>
      </w:ins>
      <w:ins w:id="351" w:author="nesol" w:date="2018-04-20T14:33:00Z">
        <w:r w:rsidR="0065243C">
          <w:rPr>
            <w:sz w:val="24"/>
            <w:szCs w:val="24"/>
          </w:rPr>
          <w:t xml:space="preserve"> SNPs at the 99.9% threshold </w:t>
        </w:r>
      </w:ins>
      <w:ins w:id="352" w:author="nesol" w:date="2018-04-20T14:03:00Z">
        <w:r w:rsidR="007B203C">
          <w:rPr>
            <w:sz w:val="24"/>
            <w:szCs w:val="24"/>
          </w:rPr>
          <w:t xml:space="preserve">(significance was determined </w:t>
        </w:r>
        <w:del w:id="353" w:author="Dan Kliebenstein" w:date="2018-05-18T16:23:00Z">
          <w:r w:rsidR="007B203C" w:rsidDel="00EC2B40">
            <w:rPr>
              <w:sz w:val="24"/>
              <w:szCs w:val="24"/>
            </w:rPr>
            <w:delText xml:space="preserve">by the </w:delText>
          </w:r>
        </w:del>
      </w:ins>
      <w:ins w:id="354" w:author="nesol" w:date="2018-04-20T14:04:00Z">
        <w:del w:id="355" w:author="Dan Kliebenstein" w:date="2018-05-18T16:23:00Z">
          <w:r w:rsidR="007B203C" w:rsidDel="00EC2B40">
            <w:rPr>
              <w:sz w:val="24"/>
              <w:szCs w:val="24"/>
            </w:rPr>
            <w:delText>SNP p-value below the</w:delText>
          </w:r>
        </w:del>
      </w:ins>
      <w:ins w:id="356" w:author="Dan Kliebenstein" w:date="2018-05-18T16:23:00Z">
        <w:r w:rsidR="00EC2B40">
          <w:rPr>
            <w:sz w:val="24"/>
            <w:szCs w:val="24"/>
          </w:rPr>
          <w:t>using an empirically determined</w:t>
        </w:r>
      </w:ins>
      <w:ins w:id="357" w:author="nesol" w:date="2018-04-20T14:34:00Z">
        <w:r w:rsidR="0065243C">
          <w:rPr>
            <w:sz w:val="24"/>
            <w:szCs w:val="24"/>
          </w:rPr>
          <w:t xml:space="preserve"> </w:t>
        </w:r>
      </w:ins>
      <w:ins w:id="358" w:author="nesol" w:date="2018-04-20T14:04:00Z">
        <w:r w:rsidR="007B203C">
          <w:rPr>
            <w:sz w:val="24"/>
            <w:szCs w:val="24"/>
          </w:rPr>
          <w:t>1000-permutation threshold</w:t>
        </w:r>
      </w:ins>
      <w:ins w:id="359" w:author="nesol" w:date="2018-04-20T14:05:00Z">
        <w:r w:rsidR="007B203C">
          <w:rPr>
            <w:sz w:val="24"/>
            <w:szCs w:val="24"/>
          </w:rPr>
          <w:t>).</w:t>
        </w:r>
      </w:ins>
    </w:p>
    <w:p w14:paraId="3CD1F0D8" w14:textId="3A6D774D"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3B63E6">
        <w:rPr>
          <w:sz w:val="24"/>
          <w:szCs w:val="24"/>
        </w:rPr>
        <w:t>all</w:t>
      </w:r>
      <w:ins w:id="360" w:author="nesol" w:date="2018-04-20T15:41:00Z">
        <w:r w:rsidR="00493503">
          <w:rPr>
            <w:sz w:val="24"/>
            <w:szCs w:val="24"/>
          </w:rPr>
          <w:t xml:space="preserve"> </w:t>
        </w:r>
      </w:ins>
      <w:r w:rsidR="00847F0D">
        <w:rPr>
          <w:sz w:val="24"/>
          <w:szCs w:val="24"/>
        </w:rPr>
        <w:t>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ins w:id="361" w:author="nesol" w:date="2018-04-20T15:42:00Z">
        <w:del w:id="362" w:author="Dan Kliebenstein" w:date="2018-05-18T16:23:00Z">
          <w:r w:rsidR="00493503" w:rsidDel="00EC2B40">
            <w:rPr>
              <w:sz w:val="24"/>
              <w:szCs w:val="24"/>
            </w:rPr>
            <w:delText>by</w:delText>
          </w:r>
        </w:del>
      </w:ins>
      <w:ins w:id="363" w:author="Dan Kliebenstein" w:date="2018-05-18T16:23:00Z">
        <w:r w:rsidR="00EC2B40">
          <w:rPr>
            <w:sz w:val="24"/>
            <w:szCs w:val="24"/>
          </w:rPr>
          <w:t>using the</w:t>
        </w:r>
      </w:ins>
      <w:ins w:id="364" w:author="nesol" w:date="2018-04-20T15:42:00Z">
        <w:r w:rsidR="00493503">
          <w:rPr>
            <w:sz w:val="24"/>
            <w:szCs w:val="24"/>
          </w:rPr>
          <w:t xml:space="preserve"> </w:t>
        </w:r>
        <w:proofErr w:type="spellStart"/>
        <w:r w:rsidR="00493503">
          <w:rPr>
            <w:sz w:val="24"/>
            <w:szCs w:val="24"/>
          </w:rPr>
          <w:t>bigRR</w:t>
        </w:r>
        <w:proofErr w:type="spellEnd"/>
        <w:r w:rsidR="00493503">
          <w:rPr>
            <w:sz w:val="24"/>
            <w:szCs w:val="24"/>
          </w:rPr>
          <w:t xml:space="preserve"> analysis </w:t>
        </w:r>
      </w:ins>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ins w:id="365" w:author="nesol" w:date="2018-04-10T16:55:00Z">
        <w:r w:rsidR="00C623D9">
          <w:rPr>
            <w:sz w:val="24"/>
            <w:szCs w:val="24"/>
          </w:rPr>
          <w:t xml:space="preserve">GEMMA analysis </w:t>
        </w:r>
      </w:ins>
      <w:ins w:id="366" w:author="nesol" w:date="2018-04-20T16:16:00Z">
        <w:r w:rsidR="00B34204">
          <w:rPr>
            <w:sz w:val="24"/>
            <w:szCs w:val="24"/>
          </w:rPr>
          <w:t>also found significant SNP overlap between hosts</w:t>
        </w:r>
      </w:ins>
      <w:ins w:id="367" w:author="nesol" w:date="2018-04-10T16:55:00Z">
        <w:r w:rsidR="00C623D9">
          <w:rPr>
            <w:sz w:val="24"/>
            <w:szCs w:val="24"/>
          </w:rPr>
          <w:t xml:space="preserve"> </w:t>
        </w:r>
      </w:ins>
      <w:ins w:id="368" w:author="nesol" w:date="2018-04-20T16:12:00Z">
        <w:r w:rsidR="00C409C8">
          <w:rPr>
            <w:sz w:val="24"/>
            <w:szCs w:val="24"/>
          </w:rPr>
          <w:t xml:space="preserve">at the 99% permutation threshold, </w:t>
        </w:r>
      </w:ins>
      <w:ins w:id="369" w:author="nesol" w:date="2018-04-20T15:43:00Z">
        <w:r w:rsidR="00493503">
          <w:rPr>
            <w:sz w:val="24"/>
            <w:szCs w:val="24"/>
          </w:rPr>
          <w:t xml:space="preserve">with </w:t>
        </w:r>
      </w:ins>
      <w:ins w:id="370" w:author="nesol" w:date="2018-04-20T16:14:00Z">
        <w:r w:rsidR="00B34204">
          <w:rPr>
            <w:sz w:val="24"/>
            <w:szCs w:val="24"/>
          </w:rPr>
          <w:t xml:space="preserve">89 SNPs in at least ten hosts, 859 SNPs in at least half of the hosts, and </w:t>
        </w:r>
      </w:ins>
      <w:ins w:id="371" w:author="nesol" w:date="2018-04-20T16:16:00Z">
        <w:r w:rsidR="00B34204">
          <w:rPr>
            <w:sz w:val="24"/>
            <w:szCs w:val="24"/>
          </w:rPr>
          <w:t>63</w:t>
        </w:r>
      </w:ins>
      <w:ins w:id="372" w:author="nesol" w:date="2018-04-20T16:14:00Z">
        <w:r w:rsidR="00B34204">
          <w:rPr>
            <w:sz w:val="24"/>
            <w:szCs w:val="24"/>
          </w:rPr>
          <w:t>% (19,270</w:t>
        </w:r>
      </w:ins>
      <w:ins w:id="373" w:author="nesol" w:date="2018-04-20T16:15:00Z">
        <w:r w:rsidR="00B34204">
          <w:rPr>
            <w:sz w:val="24"/>
            <w:szCs w:val="24"/>
          </w:rPr>
          <w:t xml:space="preserve">) </w:t>
        </w:r>
      </w:ins>
      <w:ins w:id="374" w:author="nesol" w:date="2018-05-03T13:08:00Z">
        <w:r w:rsidR="00182A6D">
          <w:rPr>
            <w:sz w:val="24"/>
            <w:szCs w:val="24"/>
          </w:rPr>
          <w:t xml:space="preserve">of significant </w:t>
        </w:r>
      </w:ins>
      <w:ins w:id="375" w:author="nesol" w:date="2018-04-20T16:15:00Z">
        <w:r w:rsidR="00B34204">
          <w:rPr>
            <w:sz w:val="24"/>
            <w:szCs w:val="24"/>
          </w:rPr>
          <w:t>SNPs unique to a single host</w:t>
        </w:r>
      </w:ins>
      <w:ins w:id="376" w:author="nesol" w:date="2018-04-20T16:17:00Z">
        <w:r w:rsidR="00B34204">
          <w:rPr>
            <w:sz w:val="24"/>
            <w:szCs w:val="24"/>
          </w:rPr>
          <w:t xml:space="preserve">. </w:t>
        </w:r>
      </w:ins>
      <w:ins w:id="377" w:author="nesol" w:date="2018-04-20T15:44:00Z">
        <w:r w:rsidR="00493503">
          <w:rPr>
            <w:sz w:val="24"/>
            <w:szCs w:val="24"/>
          </w:rPr>
          <w:t xml:space="preserve">SNP calling between hosts was lower for GEMMA at the 99.9% permutation threshold, with </w:t>
        </w:r>
      </w:ins>
      <w:ins w:id="378" w:author="nesol" w:date="2018-04-20T15:45:00Z">
        <w:r w:rsidR="00493503">
          <w:rPr>
            <w:sz w:val="24"/>
            <w:szCs w:val="24"/>
          </w:rPr>
          <w:t xml:space="preserve">78% of significant SNPs (4269) in a single host, </w:t>
        </w:r>
      </w:ins>
      <w:ins w:id="379" w:author="nesol" w:date="2018-04-20T16:11:00Z">
        <w:r w:rsidR="00C409C8">
          <w:rPr>
            <w:sz w:val="24"/>
            <w:szCs w:val="24"/>
          </w:rPr>
          <w:t xml:space="preserve">and </w:t>
        </w:r>
      </w:ins>
      <w:ins w:id="380" w:author="nesol" w:date="2018-04-20T16:12:00Z">
        <w:r w:rsidR="00C409C8">
          <w:rPr>
            <w:sz w:val="24"/>
            <w:szCs w:val="24"/>
          </w:rPr>
          <w:t>38 SNPs significant across at least half of the hosts</w:t>
        </w:r>
      </w:ins>
      <w:ins w:id="381" w:author="nesol" w:date="2018-04-20T16:16:00Z">
        <w:r w:rsidR="00B34204">
          <w:rPr>
            <w:sz w:val="24"/>
            <w:szCs w:val="24"/>
          </w:rPr>
          <w:t xml:space="preserve"> (Figure S</w:t>
        </w:r>
        <w:del w:id="382" w:author="N S" w:date="2018-05-10T12:48:00Z">
          <w:r w:rsidR="00B34204" w:rsidDel="007028AA">
            <w:rPr>
              <w:sz w:val="24"/>
              <w:szCs w:val="24"/>
            </w:rPr>
            <w:delText>3</w:delText>
          </w:r>
        </w:del>
      </w:ins>
      <w:ins w:id="383" w:author="N S" w:date="2018-05-10T12:48:00Z">
        <w:r w:rsidR="007028AA">
          <w:rPr>
            <w:sz w:val="24"/>
            <w:szCs w:val="24"/>
          </w:rPr>
          <w:t>4</w:t>
        </w:r>
      </w:ins>
      <w:ins w:id="384" w:author="N S" w:date="2018-05-18T15:03:00Z">
        <w:r w:rsidR="00567AFE">
          <w:rPr>
            <w:sz w:val="24"/>
            <w:szCs w:val="24"/>
          </w:rPr>
          <w:t>a</w:t>
        </w:r>
      </w:ins>
      <w:ins w:id="385" w:author="nesol" w:date="2018-04-20T16:16:00Z">
        <w:r w:rsidR="00B34204">
          <w:rPr>
            <w:sz w:val="24"/>
            <w:szCs w:val="24"/>
          </w:rPr>
          <w:t>)</w:t>
        </w:r>
      </w:ins>
      <w:ins w:id="386" w:author="nesol" w:date="2018-04-20T16:12:00Z">
        <w:r w:rsidR="00C409C8">
          <w:rPr>
            <w:sz w:val="24"/>
            <w:szCs w:val="24"/>
          </w:rPr>
          <w:t xml:space="preserve">. </w:t>
        </w:r>
      </w:ins>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w:t>
      </w:r>
      <w:del w:id="387" w:author="N S" w:date="2018-05-16T15:21:00Z">
        <w:r w:rsidR="00277283" w:rsidDel="001D3CDA">
          <w:rPr>
            <w:sz w:val="24"/>
            <w:szCs w:val="24"/>
          </w:rPr>
          <w:delText xml:space="preserve">6 </w:delText>
        </w:r>
      </w:del>
      <w:ins w:id="388" w:author="N S" w:date="2018-05-16T15:21:00Z">
        <w:r w:rsidR="001D3CDA">
          <w:rPr>
            <w:sz w:val="24"/>
            <w:szCs w:val="24"/>
          </w:rPr>
          <w:t xml:space="preserve">14 </w:t>
        </w:r>
      </w:ins>
      <w:r w:rsidR="00277283">
        <w:rPr>
          <w:sz w:val="24"/>
          <w:szCs w:val="24"/>
        </w:rPr>
        <w:t>genes linked to differential virulence in all 12 tomato accessions</w:t>
      </w:r>
      <w:r w:rsidR="00C65355">
        <w:rPr>
          <w:sz w:val="24"/>
          <w:szCs w:val="24"/>
        </w:rPr>
        <w:t xml:space="preserve"> </w:t>
      </w:r>
      <w:ins w:id="389" w:author="nesol" w:date="2018-04-20T16:43:00Z">
        <w:r w:rsidR="00A676D8">
          <w:rPr>
            <w:sz w:val="24"/>
            <w:szCs w:val="24"/>
          </w:rPr>
          <w:t>b</w:t>
        </w:r>
      </w:ins>
      <w:ins w:id="390" w:author="nesol" w:date="2018-04-20T16:44:00Z">
        <w:r w:rsidR="00A676D8">
          <w:rPr>
            <w:sz w:val="24"/>
            <w:szCs w:val="24"/>
          </w:rPr>
          <w:t xml:space="preserve">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BD2830">
        <w:rPr>
          <w:sz w:val="24"/>
          <w:szCs w:val="24"/>
        </w:rPr>
        <w:t>b</w:t>
      </w:r>
      <w:r w:rsidR="00722316">
        <w:rPr>
          <w:sz w:val="24"/>
          <w:szCs w:val="24"/>
        </w:rPr>
        <w:t xml:space="preserve">, Table </w:t>
      </w:r>
      <w:del w:id="391" w:author="N S" w:date="2018-05-16T15:29:00Z">
        <w:r w:rsidR="00722316" w:rsidDel="00410703">
          <w:rPr>
            <w:sz w:val="24"/>
            <w:szCs w:val="24"/>
          </w:rPr>
          <w:delText>S</w:delText>
        </w:r>
        <w:r w:rsidR="00207B28" w:rsidDel="00410703">
          <w:rPr>
            <w:sz w:val="24"/>
            <w:szCs w:val="24"/>
          </w:rPr>
          <w:delText>3</w:delText>
        </w:r>
      </w:del>
      <w:ins w:id="392" w:author="nesol" w:date="2018-05-03T15:53:00Z">
        <w:del w:id="393" w:author="N S" w:date="2018-05-16T15:29:00Z">
          <w:r w:rsidR="006B5011" w:rsidDel="00410703">
            <w:rPr>
              <w:sz w:val="24"/>
              <w:szCs w:val="24"/>
            </w:rPr>
            <w:delText>e</w:delText>
          </w:r>
        </w:del>
      </w:ins>
      <w:ins w:id="394" w:author="N S" w:date="2018-05-16T15:29:00Z">
        <w:r w:rsidR="00410703">
          <w:rPr>
            <w:sz w:val="24"/>
            <w:szCs w:val="24"/>
          </w:rPr>
          <w:t>S2e</w:t>
        </w:r>
      </w:ins>
      <w:r w:rsidR="00BD2830">
        <w:rPr>
          <w:sz w:val="24"/>
          <w:szCs w:val="24"/>
        </w:rPr>
        <w:t>)</w:t>
      </w:r>
      <w:r w:rsidR="00277283">
        <w:rPr>
          <w:sz w:val="24"/>
          <w:szCs w:val="24"/>
        </w:rPr>
        <w:t>, as</w:t>
      </w:r>
      <w:r w:rsidR="009B5088">
        <w:rPr>
          <w:sz w:val="24"/>
          <w:szCs w:val="24"/>
        </w:rPr>
        <w:t xml:space="preserve"> some </w:t>
      </w:r>
      <w:r w:rsidR="009B5088">
        <w:rPr>
          <w:sz w:val="24"/>
          <w:szCs w:val="24"/>
        </w:rPr>
        <w:lastRenderedPageBreak/>
        <w:t>SNPs within a gene had accession-specific phenotypes</w:t>
      </w:r>
      <w:r w:rsidR="00277283">
        <w:rPr>
          <w:sz w:val="24"/>
          <w:szCs w:val="24"/>
        </w:rPr>
        <w:t xml:space="preserve"> (significant in &lt;12 tomato accessions). A further </w:t>
      </w:r>
      <w:del w:id="395" w:author="N S" w:date="2018-05-16T15:21:00Z">
        <w:r w:rsidR="006F171A" w:rsidDel="001D3CDA">
          <w:rPr>
            <w:sz w:val="24"/>
            <w:szCs w:val="24"/>
          </w:rPr>
          <w:delText>233</w:delText>
        </w:r>
        <w:r w:rsidR="00277283" w:rsidDel="001D3CDA">
          <w:rPr>
            <w:sz w:val="24"/>
            <w:szCs w:val="24"/>
          </w:rPr>
          <w:delText xml:space="preserve"> </w:delText>
        </w:r>
      </w:del>
      <w:ins w:id="396" w:author="N S" w:date="2018-05-16T15:21:00Z">
        <w:r w:rsidR="001D3CDA">
          <w:rPr>
            <w:sz w:val="24"/>
            <w:szCs w:val="24"/>
          </w:rPr>
          <w:t xml:space="preserve">1045 </w:t>
        </w:r>
      </w:ins>
      <w:r w:rsidR="00277283">
        <w:rPr>
          <w:sz w:val="24"/>
          <w:szCs w:val="24"/>
        </w:rPr>
        <w:t>genes were linked to differential virulence on</w:t>
      </w:r>
      <w:del w:id="397" w:author="nesol" w:date="2018-04-22T17:40:00Z">
        <w:r w:rsidR="00277283" w:rsidDel="0051168B">
          <w:rPr>
            <w:sz w:val="24"/>
            <w:szCs w:val="24"/>
          </w:rPr>
          <w:delText xml:space="preserve"> </w:delText>
        </w:r>
        <w:r w:rsidR="00A50C30" w:rsidDel="0051168B">
          <w:rPr>
            <w:sz w:val="24"/>
            <w:szCs w:val="24"/>
          </w:rPr>
          <w:delText>between</w:delText>
        </w:r>
      </w:del>
      <w:r w:rsidR="00A50C30">
        <w:rPr>
          <w:sz w:val="24"/>
          <w:szCs w:val="24"/>
        </w:rPr>
        <w:t xml:space="preserve"> </w:t>
      </w:r>
      <w:r w:rsidR="00277283">
        <w:rPr>
          <w:sz w:val="24"/>
          <w:szCs w:val="24"/>
        </w:rPr>
        <w:t xml:space="preserve">7 </w:t>
      </w:r>
      <w:del w:id="398" w:author="nesol" w:date="2018-04-22T17:40:00Z">
        <w:r w:rsidR="00A50C30" w:rsidDel="0051168B">
          <w:rPr>
            <w:sz w:val="24"/>
            <w:szCs w:val="24"/>
          </w:rPr>
          <w:delText xml:space="preserve">and </w:delText>
        </w:r>
      </w:del>
      <w:ins w:id="399" w:author="nesol" w:date="2018-04-22T17:40:00Z">
        <w:r w:rsidR="0051168B">
          <w:rPr>
            <w:sz w:val="24"/>
            <w:szCs w:val="24"/>
          </w:rPr>
          <w:t xml:space="preserve">to </w:t>
        </w:r>
      </w:ins>
      <w:r w:rsidR="00277283">
        <w:rPr>
          <w:sz w:val="24"/>
          <w:szCs w:val="24"/>
        </w:rPr>
        <w:t xml:space="preserve">11 </w:t>
      </w:r>
      <w:ins w:id="400" w:author="nesol" w:date="2018-04-22T17:40:00Z">
        <w:r w:rsidR="0051168B">
          <w:rPr>
            <w:sz w:val="24"/>
            <w:szCs w:val="24"/>
          </w:rPr>
          <w:t xml:space="preserve">of the </w:t>
        </w:r>
      </w:ins>
      <w:r w:rsidR="00277283">
        <w:rPr>
          <w:sz w:val="24"/>
          <w:szCs w:val="24"/>
        </w:rPr>
        <w:t>tomato accessions</w:t>
      </w:r>
      <w:r w:rsidR="00C65355">
        <w:rPr>
          <w:sz w:val="24"/>
          <w:szCs w:val="24"/>
        </w:rPr>
        <w:t xml:space="preserve"> </w:t>
      </w:r>
      <w:ins w:id="401" w:author="nesol" w:date="2018-04-20T16:45:00Z">
        <w:r w:rsidR="00A676D8">
          <w:rPr>
            <w:sz w:val="24"/>
            <w:szCs w:val="24"/>
          </w:rPr>
          <w:t xml:space="preserve">by </w:t>
        </w:r>
        <w:proofErr w:type="spellStart"/>
        <w:r w:rsidR="00A676D8">
          <w:rPr>
            <w:sz w:val="24"/>
            <w:szCs w:val="24"/>
          </w:rPr>
          <w:t>bigRR</w:t>
        </w:r>
        <w:proofErr w:type="spellEnd"/>
        <w:r w:rsidR="00A676D8">
          <w:rPr>
            <w:sz w:val="24"/>
            <w:szCs w:val="24"/>
          </w:rPr>
          <w:t xml:space="preserve"> </w:t>
        </w:r>
      </w:ins>
      <w:r w:rsidR="00C65355">
        <w:rPr>
          <w:sz w:val="24"/>
          <w:szCs w:val="24"/>
        </w:rPr>
        <w:t>(Figure 5</w:t>
      </w:r>
      <w:r w:rsidR="00722316">
        <w:rPr>
          <w:sz w:val="24"/>
          <w:szCs w:val="24"/>
        </w:rPr>
        <w:t xml:space="preserve">b, Table </w:t>
      </w:r>
      <w:del w:id="402" w:author="N S" w:date="2018-05-16T15:29:00Z">
        <w:r w:rsidR="00722316" w:rsidDel="00410703">
          <w:rPr>
            <w:sz w:val="24"/>
            <w:szCs w:val="24"/>
          </w:rPr>
          <w:delText>S</w:delText>
        </w:r>
        <w:r w:rsidR="00207B28" w:rsidDel="00410703">
          <w:rPr>
            <w:sz w:val="24"/>
            <w:szCs w:val="24"/>
          </w:rPr>
          <w:delText>3</w:delText>
        </w:r>
      </w:del>
      <w:ins w:id="403" w:author="nesol" w:date="2018-05-03T15:51:00Z">
        <w:del w:id="404" w:author="N S" w:date="2018-05-16T15:29:00Z">
          <w:r w:rsidR="006B5011" w:rsidDel="00410703">
            <w:rPr>
              <w:sz w:val="24"/>
              <w:szCs w:val="24"/>
            </w:rPr>
            <w:delText>e</w:delText>
          </w:r>
        </w:del>
      </w:ins>
      <w:ins w:id="405" w:author="N S" w:date="2018-05-16T15:29:00Z">
        <w:r w:rsidR="00410703">
          <w:rPr>
            <w:sz w:val="24"/>
            <w:szCs w:val="24"/>
          </w:rPr>
          <w:t>S2e</w:t>
        </w:r>
      </w:ins>
      <w:r w:rsidR="006F171A">
        <w:rPr>
          <w:sz w:val="24"/>
          <w:szCs w:val="24"/>
        </w:rPr>
        <w:t>)</w:t>
      </w:r>
      <w:r w:rsidR="00277283">
        <w:rPr>
          <w:sz w:val="24"/>
          <w:szCs w:val="24"/>
        </w:rPr>
        <w:t xml:space="preserve">. </w:t>
      </w:r>
      <w:ins w:id="406" w:author="nesol" w:date="2018-04-22T17:43:00Z">
        <w:r w:rsidR="0051168B">
          <w:rPr>
            <w:sz w:val="24"/>
            <w:szCs w:val="24"/>
          </w:rPr>
          <w:t>At the 99.9% SNP significance threshold, GEMMA identified</w:t>
        </w:r>
      </w:ins>
      <w:ins w:id="407" w:author="nesol" w:date="2018-04-22T17:42:00Z">
        <w:r w:rsidR="0051168B">
          <w:rPr>
            <w:sz w:val="24"/>
            <w:szCs w:val="24"/>
          </w:rPr>
          <w:t xml:space="preserve"> </w:t>
        </w:r>
      </w:ins>
      <w:ins w:id="408" w:author="nesol" w:date="2018-04-22T17:40:00Z">
        <w:r w:rsidR="00ED17B2">
          <w:rPr>
            <w:sz w:val="24"/>
            <w:szCs w:val="24"/>
          </w:rPr>
          <w:t xml:space="preserve">23 </w:t>
        </w:r>
        <w:r w:rsidR="0051168B">
          <w:rPr>
            <w:sz w:val="24"/>
            <w:szCs w:val="24"/>
          </w:rPr>
          <w:t>genes across 7 to 9 of the tomato accessions</w:t>
        </w:r>
      </w:ins>
      <w:ins w:id="409" w:author="nesol" w:date="2018-04-22T17:45:00Z">
        <w:r w:rsidR="0051168B">
          <w:rPr>
            <w:sz w:val="24"/>
            <w:szCs w:val="24"/>
          </w:rPr>
          <w:t xml:space="preserve"> (</w:t>
        </w:r>
      </w:ins>
      <w:ins w:id="410" w:author="nesol" w:date="2018-05-03T13:10:00Z">
        <w:r w:rsidR="00182A6D">
          <w:rPr>
            <w:sz w:val="24"/>
            <w:szCs w:val="24"/>
          </w:rPr>
          <w:t>Figure S</w:t>
        </w:r>
        <w:del w:id="411" w:author="N S" w:date="2018-05-10T12:47:00Z">
          <w:r w:rsidR="00182A6D" w:rsidDel="007028AA">
            <w:rPr>
              <w:sz w:val="24"/>
              <w:szCs w:val="24"/>
            </w:rPr>
            <w:delText>3</w:delText>
          </w:r>
        </w:del>
      </w:ins>
      <w:ins w:id="412" w:author="N S" w:date="2018-05-10T12:47:00Z">
        <w:r w:rsidR="007028AA">
          <w:rPr>
            <w:sz w:val="24"/>
            <w:szCs w:val="24"/>
          </w:rPr>
          <w:t>4</w:t>
        </w:r>
      </w:ins>
      <w:ins w:id="413" w:author="nesol" w:date="2018-04-22T17:45:00Z">
        <w:r w:rsidR="0051168B">
          <w:rPr>
            <w:sz w:val="24"/>
            <w:szCs w:val="24"/>
          </w:rPr>
          <w:t>)</w:t>
        </w:r>
      </w:ins>
      <w:ins w:id="414" w:author="nesol" w:date="2018-04-22T17:41:00Z">
        <w:r w:rsidR="0051168B">
          <w:rPr>
            <w:sz w:val="24"/>
            <w:szCs w:val="24"/>
          </w:rPr>
          <w:t xml:space="preserve">. </w:t>
        </w:r>
      </w:ins>
      <w:moveFromRangeStart w:id="415" w:author="nesol" w:date="2018-04-22T12:17:00Z" w:name="move512162788"/>
      <w:moveFrom w:id="416" w:author="nesol" w:date="2018-04-22T12:17:00Z">
        <w:r w:rsidR="00277283" w:rsidDel="00924546">
          <w:rPr>
            <w:sz w:val="24"/>
            <w:szCs w:val="24"/>
          </w:rPr>
          <w:t xml:space="preserve">Of the 6 genes with SNPs significantly associated with </w:t>
        </w:r>
        <w:r w:rsidR="00277283" w:rsidRPr="004D42B7" w:rsidDel="00924546">
          <w:rPr>
            <w:i/>
            <w:sz w:val="24"/>
            <w:szCs w:val="24"/>
          </w:rPr>
          <w:t>B. cinerea</w:t>
        </w:r>
        <w:r w:rsidR="00277283" w:rsidDel="00924546">
          <w:rPr>
            <w:sz w:val="24"/>
            <w:szCs w:val="24"/>
          </w:rPr>
          <w:t xml:space="preserve"> virulence</w:t>
        </w:r>
        <w:r w:rsidR="00A50C30" w:rsidDel="00924546">
          <w:rPr>
            <w:sz w:val="24"/>
            <w:szCs w:val="24"/>
          </w:rPr>
          <w:t xml:space="preserve"> on all </w:t>
        </w:r>
      </w:moveFrom>
      <w:moveFromRangeEnd w:id="415"/>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065BE008"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ZUEsDBAoAAAAAAAAAIQDn&#10;rbDjAzMEAAMzBAAVAAAAZHJzL21lZGlhL2ltYWdlMi5qcGVn/9j/4AAQSkZJRgABAQEA3ADcAAD/&#10;2wBDAAIBAQIBAQICAgICAgICAwUDAwMDAwYEBAMFBwYHBwcGBwcICQsJCAgKCAcHCg0KCgsMDAwM&#10;BwkODw0MDgsMDAz/2wBDAQICAgMDAwYDAwYMCAcIDAwMDAwMDAwMDAwMDAwMDAwMDAwMDAwMDAwM&#10;DAwMDAwMDAwMDAwMDAwMDAwMDAwMDAz/wAARCAP5Bn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&#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">
                <v:shape id="Picture 2055" o:spid="_x0000_s1044" type="#_x0000_t75" style="position:absolute;left:4572;top:47068;width:63417;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">
                  <v:imagedata r:id="rId32" o:title="FigR6b_Summary_99Thresh_ManhattanPlot_NA10"/>
                </v:shape>
                <v:shape id="Picture 2056" o:spid="_x0000_s1045" type="#_x0000_t75" style="position:absolute;top:3877;width:68580;height:39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">
                  <v:imagedata r:id="rId33" o:title="bw_Sl_LesionSize_trueMAF20_NA10_lowTR_LA2093.ManhattanPlot" croptop="3962f"/>
                </v:shape>
                <v:shape id="TextBox 6" o:spid="_x0000_s1046" type="#_x0000_t202" style="position:absolute;left:1076;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" filled="f" stroked="f">
                  <v:textbox style="mso-fit-shape-to-text:t" inset="4.23317mm,2.11658mm,4.23317mm,2.11658mm">
                    <w:txbxContent>
                      <w:p w14:paraId="7D5BE6F6"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8" o:spid="_x0000_s1047" type="#_x0000_t202" style="position:absolute;left:1172;top:43527;width:4280;height:4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" filled="f" stroked="f">
                  <v:textbox style="mso-fit-shape-to-text:t" inset="4.23317mm,2.11658mm,4.23317mm,2.11658mm">
                    <w:txbxContent>
                      <w:p w14:paraId="434B6E7A"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p>
    <w:p w14:paraId="06474CEE" w14:textId="77777777" w:rsidR="00082C15" w:rsidRPr="00650319" w:rsidRDefault="00082C15" w:rsidP="00082C15">
      <w:pPr>
        <w:rPr>
          <w:b/>
          <w:sz w:val="24"/>
          <w:szCs w:val="24"/>
        </w:rPr>
      </w:pPr>
      <w:r>
        <w:rPr>
          <w:b/>
          <w:sz w:val="24"/>
          <w:szCs w:val="24"/>
        </w:rPr>
        <w:lastRenderedPageBreak/>
        <w:t>Figure 4</w:t>
      </w:r>
      <w:r w:rsidRPr="00650319">
        <w:rPr>
          <w:b/>
          <w:sz w:val="24"/>
          <w:szCs w:val="24"/>
        </w:rPr>
        <w:t xml:space="preserve">. </w:t>
      </w:r>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
    <w:p w14:paraId="785F0AAE" w14:textId="3D681631" w:rsidR="00082C15" w:rsidRDefault="00082C15" w:rsidP="00082C15">
      <w:pPr>
        <w:rPr>
          <w:sz w:val="24"/>
          <w:szCs w:val="24"/>
        </w:rPr>
      </w:pPr>
      <w:r>
        <w:rPr>
          <w:i/>
          <w:sz w:val="24"/>
          <w:szCs w:val="24"/>
        </w:rPr>
        <w:t xml:space="preserve">Botrytis cinerea </w:t>
      </w:r>
      <w:r>
        <w:rPr>
          <w:sz w:val="24"/>
          <w:szCs w:val="24"/>
        </w:rPr>
        <w:t xml:space="preserve">chromosomes are differentiated by shading, alternating </w:t>
      </w:r>
      <w:del w:id="417" w:author="Nicole Soltis" w:date="2018-03-17T16:19:00Z">
        <w:r w:rsidDel="00B91AC0">
          <w:rPr>
            <w:sz w:val="24"/>
            <w:szCs w:val="24"/>
          </w:rPr>
          <w:delText>black and grey</w:delText>
        </w:r>
      </w:del>
      <w:ins w:id="418" w:author="Nicole Soltis" w:date="2018-03-17T16:19:00Z">
        <w:r w:rsidR="00B91AC0">
          <w:rPr>
            <w:sz w:val="24"/>
            <w:szCs w:val="24"/>
          </w:rPr>
          <w:t>light and dark grey</w:t>
        </w:r>
      </w:ins>
      <w:r>
        <w:rPr>
          <w:sz w:val="24"/>
          <w:szCs w:val="24"/>
        </w:rPr>
        <w:t>.</w:t>
      </w:r>
    </w:p>
    <w:p w14:paraId="7129B0F4" w14:textId="7A9B9AC7" w:rsidR="00082C15" w:rsidRDefault="00082C15" w:rsidP="00082C15">
      <w:pPr>
        <w:rPr>
          <w:sz w:val="24"/>
          <w:szCs w:val="24"/>
        </w:rPr>
      </w:pPr>
      <w:r>
        <w:rPr>
          <w:sz w:val="24"/>
          <w:szCs w:val="24"/>
        </w:rPr>
        <w:t xml:space="preserve">a) Manhattan plot of estimated SNP effect sizes </w:t>
      </w:r>
      <w:r w:rsidR="003B63E6">
        <w:rPr>
          <w:sz w:val="24"/>
          <w:szCs w:val="24"/>
        </w:rPr>
        <w:t xml:space="preserve">from </w:t>
      </w:r>
      <w:proofErr w:type="spellStart"/>
      <w:r w:rsidR="003B63E6">
        <w:rPr>
          <w:sz w:val="24"/>
          <w:szCs w:val="24"/>
        </w:rPr>
        <w:t>bigRR</w:t>
      </w:r>
      <w:proofErr w:type="spellEnd"/>
      <w:r w:rsidR="003B63E6">
        <w:rPr>
          <w:sz w:val="24"/>
          <w:szCs w:val="24"/>
        </w:rPr>
        <w:t xml:space="preserve"> </w:t>
      </w:r>
      <w:r>
        <w:rPr>
          <w:sz w:val="24"/>
          <w:szCs w:val="24"/>
        </w:rPr>
        <w:t xml:space="preserve">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6A779FC0"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w:t>
      </w:r>
      <w:r w:rsidR="003B63E6">
        <w:rPr>
          <w:sz w:val="24"/>
          <w:szCs w:val="24"/>
        </w:rPr>
        <w:t xml:space="preserve">by </w:t>
      </w:r>
      <w:proofErr w:type="spellStart"/>
      <w:r w:rsidR="003B63E6">
        <w:rPr>
          <w:sz w:val="24"/>
          <w:szCs w:val="24"/>
        </w:rPr>
        <w:t>bigRR</w:t>
      </w:r>
      <w:proofErr w:type="spellEnd"/>
      <w:r w:rsidR="003B63E6">
        <w:rPr>
          <w:sz w:val="24"/>
          <w:szCs w:val="24"/>
        </w:rPr>
        <w:t xml:space="preserve"> </w:t>
      </w:r>
      <w:r>
        <w:rPr>
          <w:sz w:val="24"/>
          <w:szCs w:val="24"/>
        </w:rPr>
        <w:t>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571DE3D" w14:textId="661D5663" w:rsidR="007240A7" w:rsidRDefault="00435AF3" w:rsidP="00082C15">
      <w:pPr>
        <w:rPr>
          <w:b/>
          <w:sz w:val="24"/>
          <w:szCs w:val="24"/>
        </w:rPr>
      </w:pPr>
      <w:ins w:id="419" w:author="N S" w:date="2018-05-22T17:59:00Z">
        <w:r w:rsidRPr="00435AF3">
          <w:rPr>
            <w:b/>
            <w:noProof/>
            <w:sz w:val="24"/>
            <w:szCs w:val="24"/>
          </w:rPr>
          <w:lastRenderedPageBreak/>
          <mc:AlternateContent>
            <mc:Choice Requires="wpg">
              <w:drawing>
                <wp:inline distT="0" distB="0" distL="0" distR="0" wp14:anchorId="2C2F543C" wp14:editId="0D9E8F1E">
                  <wp:extent cx="4108451" cy="5664200"/>
                  <wp:effectExtent l="0" t="0" r="6350" b="0"/>
                  <wp:docPr id="2071" name="Group 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108451" cy="5664200"/>
                            <a:chOff x="-153365" y="-114125"/>
                            <a:chExt cx="7087565" cy="9254490"/>
                          </a:xfrm>
                        </wpg:grpSpPr>
                        <pic:pic xmlns:pic="http://schemas.openxmlformats.org/drawingml/2006/picture">
                          <pic:nvPicPr>
                            <pic:cNvPr id="2072" name="Picture 2072">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9618" y="4568365"/>
                              <a:ext cx="6858000" cy="4572000"/>
                            </a:xfrm>
                            <a:prstGeom prst="rect">
                              <a:avLst/>
                            </a:prstGeom>
                          </pic:spPr>
                        </pic:pic>
                        <pic:pic xmlns:pic="http://schemas.openxmlformats.org/drawingml/2006/picture">
                          <pic:nvPicPr>
                            <pic:cNvPr id="3080" name="Picture 3080"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81" name="Picture 3081"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3082" name="TextBox 10"/>
                          <wps:cNvSpPr txBox="1"/>
                          <wps:spPr>
                            <a:xfrm>
                              <a:off x="-153365" y="-114125"/>
                              <a:ext cx="1007814" cy="902624"/>
                            </a:xfrm>
                            <a:prstGeom prst="rect">
                              <a:avLst/>
                            </a:prstGeom>
                            <a:noFill/>
                          </wps:spPr>
                          <wps:txbx>
                            <w:txbxContent>
                              <w:p w14:paraId="201F2AA9"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square" lIns="152394" tIns="76197" rIns="152394" bIns="76197" rtlCol="0">
                            <a:noAutofit/>
                          </wps:bodyPr>
                        </wps:wsp>
                        <wps:wsp>
                          <wps:cNvPr id="3083" name="TextBox 11"/>
                          <wps:cNvSpPr txBox="1"/>
                          <wps:spPr>
                            <a:xfrm>
                              <a:off x="9616" y="4352842"/>
                              <a:ext cx="844834" cy="803527"/>
                            </a:xfrm>
                            <a:prstGeom prst="rect">
                              <a:avLst/>
                            </a:prstGeom>
                            <a:noFill/>
                          </wps:spPr>
                          <wps:txbx>
                            <w:txbxContent>
                              <w:p w14:paraId="66B46BA3"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square" lIns="152394" tIns="76197" rIns="152394" bIns="76197" rtlCol="0">
                            <a:noAutofit/>
                          </wps:bodyPr>
                        </wps:wsp>
                      </wpg:wgp>
                    </a:graphicData>
                  </a:graphic>
                </wp:inline>
              </w:drawing>
            </mc:Choice>
            <mc:Fallback>
              <w:pict>
                <v:group w14:anchorId="2C2F543C" id="_x0000_s1048" style="width:323.5pt;height:446pt;mso-position-horizontal-relative:char;mso-position-vertical-relative:line" coordorigin="-1533,-1141" coordsize="70875,925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zn&#10;/wCDrL/lCN8UP+wjof8A6dbWv0Yr85/+DrL/AJQjfFD/ALCOh/8Ap1taAPrr/gn1/wAmFfBH/sQd&#10;C/8ATdBXr1eQ/wDBPr/kwr4I/wDYg6F/6boK9e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DBAoAAAAAAAAAIQADxSAD9X4BAPV+AQAVAAAAZHJzL21lZGlhL2ltYWdlMi5qcGVn&#10;/9j/4AAQSkZJRgABAQEA3ADcAAD/2wBDAAIBAQIBAQICAgICAgICAwUDAwMDAwYEBAMFBwYHBwcG&#10;BwcICQsJCAgKCAcHCg0KCgsMDAwMBwkODw0MDgsMDAz/2wBDAQICAgMDAwYDAwYMCAcIDAwMDAwM&#10;DAwMDAwMDAwMDAwMDAwMDAwMDAwMDAwMDAwMDAwMDAwMDAwMDAwMDAwMDAz/wAARCAP5BnI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ml/wdq/8oW/GX/Yf0X/ANLEr7k/Y1/5NC+Ff/Yn6R/6RQ18N/8AB2r/AMoW/GX/&#10;AGH9F/8ASxK+5P2Nf+TQvhX/ANifpH/pFDQB6TRRRQAUUUUAFFFFABRRRQAUUUUAFFFFABRRRQAU&#10;UUUAFFFFABRRRQAUUUUAFFFFABRRRQAUUUUAFFFFABRRRQAUUUjNtHPFAC0VkeF/Hej+N0u20XVN&#10;P1aPT7hrS5a0uFmWCZQCY22k4cAqdp5wQe4rX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&#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NfN3w4/4&#10;KqfCH4pftz+Kv2d9K1q9m+JfhBWe8tPsT/Z3VIo5ZCs2NvyeYFYE5DAivpBhuWv5q/8AgoV+2zoP&#10;/BKr/g4C8cfFj4SaH4s1zxM072PjfQNY01E0m+FzbwySvZ3kcrSDcwjfDxDbIrcsvy0o/FZh0uj+&#10;lXOaK/FbQf8Ag88+H8+jwvqfwG+J1pfMP3sVtdQXESn/AGXKoT68qP61dX/g85+F8jBR8D/iuCxx&#10;kvbcfrVW1sHQ/ZyiobO4+12scmGXzFDYPbIqak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BRRRQAUUUUAFFFFABRRRQB+WHgVv8AhQP/AAdi+OrJlMNr8b/hFa6nGpYhZ7i0eGAMBzuIj0+Y&#10;cYABbqev6n1+V/8AwVxH/Ch/+C5v7BvxWV444tc1LU/Ad3IxCqBdIsESknA/5iEpAJzlRgZHP6o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&#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DZo&#10;3V+Hf7e3gz/goT/wTt+BP/CwvFn7Xmn+ItJ/tGDTPsmk+H7WO48yUOVbMtrt2jYc9zxXr2hf8E+P&#10;+ClniDRLHUIf21vCscN9BHcIreG4dyq6hgD/AKJ15xQB+s1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s7xjrS1+F/ww0L/goN8V/24fH/AMAbH9rmztPFHw60&#10;2LU7/VbjQLRrC8jkW2YLEotfMVh9qQHdwdre1e7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BK7pQwI6wBACOsAQAVAAAAZHJzL21lZGlhL2ltYWdlMS5qcGVn/9j/4AAQSkZJ&#10;RgABAQEA3ADcAAD/2wBDAAIBAQEBAQIBAQECAgICAgQDAgICAgUEBAMEBgUGBgYFBgYGBwkIBgcJ&#10;BwYGCAsICQoKCgoKBggLDAsKDAkKCgr/2wBDAQICAgICAgUDAwUKBwYHCgoKCgoKCgoKCgoKCgoK&#10;CgoKCgoKCgoKCgoKCgoKCgoKCgoKCgoKCgoKCgoKCgoKCgr/wAARCARMBn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AKKKKACiiigAooooAKKKKACiiigAooooAKKKKACiigkAZJoAKKAQel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Xwh/wAH&#10;MnirxR4I/wCCJHxq8VeC/EmoaPqlofDf2XUtLvHt7iHd4k0tG2SRkMuUZlODyGI6Gvu+vgH/AIOj&#10;P+UFXxy/7ln/ANSfSqAPoT/gldq2q69/wTG/Z113XdSuL2+vvgX4RuL28u5mkluJn0a0Z5HdiWdm&#10;YkliSSTk171Xz7/wSY/5RY/s1/8AZAvB3/pks6+gq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vgH/g6M/5QVfHL/uWf/Un&#10;0qvv6vgH/g6M/wCUFXxy/wC5Z/8AUn0qgD3z/gkx/wAosf2a/wDsgXg7/wBMlnX0FXz7/wAEmP8A&#10;lFj+zX/2QLwd/wCmSzr6C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AP/AAdGf8oKvjl/3LP/AKk+lV9/V8A/8HRn/KCr45f9yz/6&#10;k+lUAe+f8EmP+UWP7Nf/AGQLwd/6ZLOvoKvn3/gkx/yix/Zr/wCyBeDv/TJZ19BUAFFFFABRRRQA&#10;UUUUAfz/AP8AwWK/5SUfFD/r803/ANNdpXzPX0x/wWK/5SUfFD/r803/ANNdpXzPQAUUUUAFFFFA&#10;BRRRQAUUUUAFFFFAH1N/wRX/AOUmXw0/7jH/AKZr6v3yr8Df+CK//KTL4af9xj/0zX1fvl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XwD/wdGf8oKvjl/3LP/qT6VX39XwD/wAHRn/KCr45f9yz&#10;/wCpPpVAHvn/AASY/wCUWP7Nf/ZAvB3/AKZLOvoKvn3/AIJMf8osf2a/+yBeDv8A0yWdfQVABRRR&#10;QAUUUUAFFFFAH8//APwWK/5SUfFD/r803/012lfM9fTH/BYr/lJR8UP+vzTf/TXaV8z0AFFFFABR&#10;RRQAUUUUAFFFFABRRRQB9Tf8EV/+UmXw0/7jH/pmvq/fKvwN/wCCK/8Ayky+Gn/cY/8ATNfV++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AP/AAdGf8oKvjl/3LP/AKk+lV9/V8A/8HRn/KCr&#10;45f9yz/6k+lUAe+f8EmP+UWP7Nf/AGQLwd/6ZLOvoKvn3/gkx/yix/Zr/wCyBeDv/TJZ19BUAFFF&#10;FABRRRQAUUUUAfz/AP8AwWK/5SUfFD/r803/ANNdpXzPX0x/wWK/5SUfFD/r803/ANNdpXzPQAUU&#10;UUAFFFFABRRRQAUUUUAFFFFAH1N/wRX/AOUmXw0/7jH/AKZr6v3yr8Df+CK//KTL4af9xj/0zX1f&#10;vl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wD/wdGf8oKvjl/3LP/qT6VX39XwD/wAHRn/K&#10;Cr45f9yz/wCpPpVAHvn/AASY/wCUWP7Nf/ZAvB3/AKZLOvoKvn3/AIJMf8osf2a/+yBeDv8A0yWd&#10;fQVABRRRQAUUUUAFFFFAH8//APwWK/5SUfFD/r803/012lfM9fTH/BYr/lJR8UP+vzTf/TXaV8z0&#10;AFFFFABRRRQAUUUUAFFFFABRRRQB9Tf8EV/+UmXw0/7jH/pmvq/fKvwN/wCCK/8Ayky+Gn/cY/8A&#10;TNfV++V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AP/AAdGf8oKvjl/3LP/AKk+lV9/V8A/&#10;8HRn/KCr45f9yz/6k+lUAe+f8EmP+UWP7Nf/AGQLwd/6ZLOvoKvn3/gkx/yix/Zr/wCyBeDv/TJZ&#10;19BUAFFFFABRRRQAUUUUAfz/AP8AwWK/5SUfFD/r803/ANNdpXzPX0x/wWK/5SUfFD/r803/ANNd&#10;pXzPQAUUUUAFFFFABRRRQAUUUUAFFFFAH1N/wRX/AOUmXw0/7jH/AKZr6v3yr8Df+CK//KTL4af9&#10;xj/0zX1fvl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wD/wdGf8oKvjl/3LP/qT6VX39XwD&#10;/wAHRn/KCr45f9yz/wCpPpVAHvn/AASY/wCUWP7Nf/ZAvB3/AKZLOvoKvn3/AIJMf8osf2a/+yBe&#10;Dv8A0yWdfQVABRRRQAUUUUAFFFFAH8//APwWK/5SUfFD/r803/012lfM9fTH/BYr/lJR8UP+vzTf&#10;/TXaV8z0AFFFFABRRRQAUUUUAFFFFABRRRQB9Tf8EV/+UmXw0/7jH/pmvq/fKvwN/wCCK/8Ayky+&#10;Gn/cY/8ATNfV++V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AP/AAdGf8oKvjl/3LP/AKk+&#10;lV9/V8A/8HRn/KCr45f9yz/6k+lUAe+f8EmP+UWP7Nf/AGQLwd/6ZLOvoKvn3/gkx/yix/Zr/wCy&#10;BeDv/TJZ19BUAFFFFABRRRQAUUUUAfz/AP8AwWK/5SUfFD/r803/ANNdpXzPX0x/wWK/5SUfFD/r&#10;803/ANNdpXzPQAUUUUAFFFFABRRRQAUUUUAFFFFAH1N/wRX/AOUmXw0/7jH/AKZr6v3yr8Df+CK/&#10;/KTL4af9xj/0zX1fvl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4B/wCDoz/lBV8cv+5Z/wDUn0qvv6vgH/g6M/5QVfHL/uWf/Un0qgD3z/gkx/yi&#10;x/Zr/wCyBeDv/TJZ19BV8+/8EmP+UWP7Nf8A2QLwd/6ZLOvoKgAooooAKKKKACiiigD+f/8A4LFf&#10;8pKPih/1+ab/AOmu0r5nr6Y/4LFf8pKPih/1+ab/AOmu0r5noAKKKKACiiigAooooAKKKKACiiig&#10;D6m/4Ir/APKTL4af9xj/ANM19X75V+Bv/BFf/lJl8NP+4x/6Zr6v3y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b4xf9ks8Q/wDptuKAP5uj1ooPWigAooooAKKKKACiiigAoooo&#10;AKKKKAP2d/4N0/8AkyvxR/2VK+/9NumV9918Cf8ABun/AMmV+KP+ypX3/pt0yvvu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vuvgT/g3T/5Mr8Uf9lSvv/Tbplffd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X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D&#10;/wAHRn/KCr45f9yz/wCpPpVff1fAP/B0Z/ygq+OX/cs/+pPpVAHvn/BJj/lFj+zX/wBkC8Hf+mSz&#10;r6Cr59/4JMf8osf2a/8AsgXg7/0yWdfQV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">
                  <v:shape id="Picture 2072" o:spid="_x0000_s1049" type="#_x0000_t75" style="position:absolute;left:96;top:45683;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">
                    <v:imagedata r:id="rId37" o:title=""/>
                  </v:shape>
                  <v:shape id="Picture 3080" o:spid="_x0000_s1050" type="#_x0000_t75" style="position:absolute;left:762;top:3516;width:68580;height:42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">
                    <v:imagedata r:id="rId38" o:title="R7a_topSNPssOverlap_12Plants_prob"/>
                  </v:shape>
                  <v:shape id="Picture 3081" o:spid="_x0000_s1051" type="#_x0000_t75" style="position:absolute;left:31242;top:4923;width:36576;height:2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">
                    <v:imagedata r:id="rId39" o:title="R7a_topSNPssOverlap_12Plants_probSmall"/>
                  </v:shape>
                  <v:shape id="TextBox 10" o:spid="_x0000_s1052" type="#_x0000_t202" style="position:absolute;left:-1533;top:-1141;width:10077;height:9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" filled="f" stroked="f">
                    <v:textbox inset="4.23317mm,2.11658mm,4.23317mm,2.11658mm">
                      <w:txbxContent>
                        <w:p w14:paraId="201F2AA9"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1" o:spid="_x0000_s1053" type="#_x0000_t202" style="position:absolute;left:96;top:43528;width:8448;height:8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" filled="f" stroked="f">
                    <v:textbox inset="4.23317mm,2.11658mm,4.23317mm,2.11658mm">
                      <w:txbxContent>
                        <w:p w14:paraId="66B46BA3" w14:textId="77777777" w:rsidR="004526A2" w:rsidRDefault="004526A2" w:rsidP="00435AF3">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ins>
      <w:r w:rsidR="007240A7">
        <w:rPr>
          <w:b/>
          <w:sz w:val="24"/>
          <w:szCs w:val="24"/>
        </w:rPr>
        <w:t xml:space="preserve"> </w:t>
      </w:r>
    </w:p>
    <w:p w14:paraId="4ECFD58A" w14:textId="45396203" w:rsidR="00082C15" w:rsidRPr="00AC08ED" w:rsidRDefault="00082C15" w:rsidP="00082C15">
      <w:pPr>
        <w:rPr>
          <w:b/>
          <w:sz w:val="24"/>
          <w:szCs w:val="24"/>
        </w:rPr>
      </w:pPr>
      <w:r>
        <w:rPr>
          <w:b/>
          <w:sz w:val="24"/>
          <w:szCs w:val="24"/>
        </w:rPr>
        <w:t>Figure 5</w:t>
      </w:r>
      <w:r w:rsidRPr="00AC08ED">
        <w:rPr>
          <w:b/>
          <w:sz w:val="24"/>
          <w:szCs w:val="24"/>
        </w:rPr>
        <w:t xml:space="preserve">. </w:t>
      </w:r>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
    <w:p w14:paraId="163FEBD2" w14:textId="6AD2B50E" w:rsidR="00082C15" w:rsidRDefault="00082C15" w:rsidP="00082C15">
      <w:pPr>
        <w:rPr>
          <w:sz w:val="24"/>
          <w:szCs w:val="24"/>
        </w:rPr>
      </w:pPr>
      <w:r>
        <w:rPr>
          <w:sz w:val="24"/>
          <w:szCs w:val="24"/>
        </w:rPr>
        <w:t xml:space="preserve">a) </w:t>
      </w:r>
      <w:ins w:id="420" w:author="Dan Kliebenstein" w:date="2018-05-10T16:23:00Z">
        <w:r w:rsidR="00A81BCD">
          <w:rPr>
            <w:sz w:val="24"/>
            <w:szCs w:val="24"/>
          </w:rPr>
          <w:t xml:space="preserve">The </w:t>
        </w:r>
      </w:ins>
      <w:del w:id="421" w:author="Dan Kliebenstein" w:date="2018-05-10T16:23:00Z">
        <w:r w:rsidDel="00A81BCD">
          <w:rPr>
            <w:sz w:val="24"/>
            <w:szCs w:val="24"/>
          </w:rPr>
          <w:delText xml:space="preserve">Frequency </w:delText>
        </w:r>
      </w:del>
      <w:ins w:id="422" w:author="Dan Kliebenstein" w:date="2018-05-10T16:23:00Z">
        <w:r w:rsidR="00A81BCD">
          <w:rPr>
            <w:sz w:val="24"/>
            <w:szCs w:val="24"/>
          </w:rPr>
          <w:t xml:space="preserve">frequency </w:t>
        </w:r>
      </w:ins>
      <w:r>
        <w:rPr>
          <w:sz w:val="24"/>
          <w:szCs w:val="24"/>
        </w:rPr>
        <w:t xml:space="preserve">with which the </w:t>
      </w:r>
      <w:r>
        <w:rPr>
          <w:i/>
          <w:sz w:val="24"/>
          <w:szCs w:val="24"/>
        </w:rPr>
        <w:t xml:space="preserve">B. </w:t>
      </w:r>
      <w:r w:rsidRPr="005E447B">
        <w:rPr>
          <w:i/>
          <w:sz w:val="24"/>
          <w:szCs w:val="24"/>
        </w:rPr>
        <w:t>cinerea</w:t>
      </w:r>
      <w:r>
        <w:rPr>
          <w:sz w:val="24"/>
          <w:szCs w:val="24"/>
        </w:rPr>
        <w:t xml:space="preserve"> SNPs significantly associate</w:t>
      </w:r>
      <w:del w:id="423" w:author="Dan Kliebenstein" w:date="2018-05-10T16:24:00Z">
        <w:r w:rsidDel="00A81BCD">
          <w:rPr>
            <w:sz w:val="24"/>
            <w:szCs w:val="24"/>
          </w:rPr>
          <w:delText>d</w:delText>
        </w:r>
      </w:del>
      <w:r>
        <w:rPr>
          <w:sz w:val="24"/>
          <w:szCs w:val="24"/>
        </w:rPr>
        <w:t xml:space="preserve"> with lesion size on the 12 tomato accessions using </w:t>
      </w:r>
      <w:proofErr w:type="spellStart"/>
      <w:r w:rsidR="003B63E6">
        <w:rPr>
          <w:sz w:val="24"/>
          <w:szCs w:val="24"/>
        </w:rPr>
        <w:t>bigRR</w:t>
      </w:r>
      <w:proofErr w:type="spellEnd"/>
      <w:r w:rsidR="003B63E6">
        <w:rPr>
          <w:sz w:val="24"/>
          <w:szCs w:val="24"/>
        </w:rPr>
        <w:t xml:space="preserve"> and </w:t>
      </w:r>
      <w:r>
        <w:rPr>
          <w:sz w:val="24"/>
          <w:szCs w:val="24"/>
        </w:rPr>
        <w:t xml:space="preserve">the 99% permutation threshold. </w:t>
      </w:r>
      <w:ins w:id="424" w:author="Dan Kliebenstein" w:date="2018-05-10T16:24:00Z">
        <w:r w:rsidR="00A81BCD">
          <w:rPr>
            <w:sz w:val="24"/>
            <w:szCs w:val="24"/>
          </w:rPr>
          <w:t xml:space="preserve">The </w:t>
        </w:r>
      </w:ins>
      <w:del w:id="425" w:author="Dan Kliebenstein" w:date="2018-05-10T16:24:00Z">
        <w:r w:rsidDel="00A81BCD">
          <w:rPr>
            <w:sz w:val="24"/>
            <w:szCs w:val="24"/>
          </w:rPr>
          <w:delText xml:space="preserve">Black </w:delText>
        </w:r>
      </w:del>
      <w:ins w:id="426" w:author="Dan Kliebenstein" w:date="2018-05-10T16:24:00Z">
        <w:r w:rsidR="00A81BCD">
          <w:rPr>
            <w:sz w:val="24"/>
            <w:szCs w:val="24"/>
          </w:rPr>
          <w:t xml:space="preserve">black </w:t>
        </w:r>
      </w:ins>
      <w:r>
        <w:rPr>
          <w:sz w:val="24"/>
          <w:szCs w:val="24"/>
        </w:rPr>
        <w:t>line</w:t>
      </w:r>
      <w:del w:id="427" w:author="Dan Kliebenstein" w:date="2018-05-10T16:24:00Z">
        <w:r w:rsidDel="00A81BCD">
          <w:rPr>
            <w:sz w:val="24"/>
            <w:szCs w:val="24"/>
          </w:rPr>
          <w:delText>s</w:delText>
        </w:r>
      </w:del>
      <w:r>
        <w:rPr>
          <w:sz w:val="24"/>
          <w:szCs w:val="24"/>
        </w:rPr>
        <w:t xml:space="preserve"> indicate</w:t>
      </w:r>
      <w:ins w:id="428" w:author="Dan Kliebenstein" w:date="2018-05-10T16:24:00Z">
        <w:r w:rsidR="00A81BCD">
          <w:rPr>
            <w:sz w:val="24"/>
            <w:szCs w:val="24"/>
          </w:rPr>
          <w:t>s</w:t>
        </w:r>
      </w:ins>
      <w:r>
        <w:rPr>
          <w:sz w:val="24"/>
          <w:szCs w:val="24"/>
        </w:rPr>
        <w:t xml:space="preserve"> the expected frequency of </w:t>
      </w:r>
      <w:ins w:id="429" w:author="Dan Kliebenstein" w:date="2018-05-10T16:24:00Z">
        <w:r w:rsidR="00A81BCD">
          <w:rPr>
            <w:sz w:val="24"/>
            <w:szCs w:val="24"/>
          </w:rPr>
          <w:t xml:space="preserve">random </w:t>
        </w:r>
      </w:ins>
      <w:r>
        <w:rPr>
          <w:sz w:val="24"/>
          <w:szCs w:val="24"/>
        </w:rPr>
        <w:t xml:space="preserve">overlap, given the number of significant SNPs per plant genotype and size of total SNP set. </w:t>
      </w:r>
      <w:ins w:id="430" w:author="Dan Kliebenstein" w:date="2018-05-10T16:24:00Z">
        <w:r w:rsidR="00A81BCD">
          <w:rPr>
            <w:sz w:val="24"/>
            <w:szCs w:val="24"/>
          </w:rPr>
          <w:t xml:space="preserve">The inset </w:t>
        </w:r>
      </w:ins>
      <w:ins w:id="431" w:author="Céline" w:date="2018-05-22T15:54:00Z">
        <w:r w:rsidR="00973ACC">
          <w:rPr>
            <w:sz w:val="24"/>
            <w:szCs w:val="24"/>
          </w:rPr>
          <w:t xml:space="preserve">zooms </w:t>
        </w:r>
      </w:ins>
      <w:ins w:id="432" w:author="N S" w:date="2018-05-22T17:59:00Z">
        <w:r w:rsidR="00435AF3">
          <w:rPr>
            <w:sz w:val="24"/>
            <w:szCs w:val="24"/>
          </w:rPr>
          <w:t xml:space="preserve">in </w:t>
        </w:r>
      </w:ins>
      <w:ins w:id="433" w:author="Dan Kliebenstein" w:date="2018-05-10T16:24:00Z">
        <w:del w:id="434" w:author="Céline" w:date="2018-05-22T15:54:00Z">
          <w:r w:rsidR="00A81BCD" w:rsidDel="00973ACC">
            <w:rPr>
              <w:sz w:val="24"/>
              <w:szCs w:val="24"/>
            </w:rPr>
            <w:delText xml:space="preserve">shows a focus </w:delText>
          </w:r>
        </w:del>
        <w:r w:rsidR="00A81BCD">
          <w:rPr>
            <w:sz w:val="24"/>
            <w:szCs w:val="24"/>
          </w:rPr>
          <w:t>on the distribution for overlapping SNPs above 6 plant genotypes for</w:t>
        </w:r>
      </w:ins>
      <w:ins w:id="435" w:author="Dan Kliebenstein" w:date="2018-05-10T16:25:00Z">
        <w:r w:rsidR="00A81BCD">
          <w:rPr>
            <w:sz w:val="24"/>
            <w:szCs w:val="24"/>
          </w:rPr>
          <w:t xml:space="preserve"> easier</w:t>
        </w:r>
      </w:ins>
      <w:ins w:id="436" w:author="Dan Kliebenstein" w:date="2018-05-10T16:24:00Z">
        <w:r w:rsidR="00A81BCD">
          <w:rPr>
            <w:sz w:val="24"/>
            <w:szCs w:val="24"/>
          </w:rPr>
          <w:t xml:space="preserve"> visualization</w:t>
        </w:r>
      </w:ins>
      <w:ins w:id="437" w:author="Dan Kliebenstein" w:date="2018-05-10T16:25:00Z">
        <w:r w:rsidR="00A81BCD">
          <w:rPr>
            <w:sz w:val="24"/>
            <w:szCs w:val="24"/>
          </w:rPr>
          <w:t>. There were no SNPs expected to overlap by random chance in the inset.</w:t>
        </w:r>
      </w:ins>
    </w:p>
    <w:p w14:paraId="19F626E7" w14:textId="0F02E6C6" w:rsidR="00082C15" w:rsidRDefault="00082C15" w:rsidP="00082C15">
      <w:pPr>
        <w:rPr>
          <w:sz w:val="24"/>
          <w:szCs w:val="24"/>
        </w:rPr>
      </w:pPr>
      <w:r>
        <w:rPr>
          <w:sz w:val="24"/>
          <w:szCs w:val="24"/>
        </w:rPr>
        <w:t xml:space="preserve">b) </w:t>
      </w:r>
      <w:del w:id="438" w:author="Dan Kliebenstein" w:date="2018-05-10T16:25:00Z">
        <w:r w:rsidDel="00A81BCD">
          <w:rPr>
            <w:sz w:val="24"/>
            <w:szCs w:val="24"/>
          </w:rPr>
          <w:delText xml:space="preserve">Frequency </w:delText>
        </w:r>
      </w:del>
      <w:ins w:id="439" w:author="Dan Kliebenstein" w:date="2018-05-10T16:25:00Z">
        <w:r w:rsidR="00A81BCD">
          <w:rPr>
            <w:sz w:val="24"/>
            <w:szCs w:val="24"/>
          </w:rPr>
          <w:t xml:space="preserve">The frequency </w:t>
        </w:r>
      </w:ins>
      <w:r>
        <w:rPr>
          <w:sz w:val="24"/>
          <w:szCs w:val="24"/>
        </w:rPr>
        <w:t xml:space="preserve">with which </w:t>
      </w:r>
      <w:del w:id="440" w:author="Dan Kliebenstein" w:date="2018-05-10T16:25:00Z">
        <w:r w:rsidDel="00A81BCD">
          <w:rPr>
            <w:sz w:val="24"/>
            <w:szCs w:val="24"/>
          </w:rPr>
          <w:delText xml:space="preserve">a </w:delText>
        </w:r>
      </w:del>
      <w:r>
        <w:rPr>
          <w:i/>
          <w:sz w:val="24"/>
          <w:szCs w:val="24"/>
        </w:rPr>
        <w:t xml:space="preserve">B. </w:t>
      </w:r>
      <w:r w:rsidRPr="00EE2856">
        <w:rPr>
          <w:i/>
          <w:sz w:val="24"/>
          <w:szCs w:val="24"/>
        </w:rPr>
        <w:t>cinerea</w:t>
      </w:r>
      <w:r>
        <w:rPr>
          <w:sz w:val="24"/>
          <w:szCs w:val="24"/>
        </w:rPr>
        <w:t xml:space="preserve"> gene</w:t>
      </w:r>
      <w:ins w:id="441" w:author="Dan Kliebenstein" w:date="2018-05-10T16:25:00Z">
        <w:r w:rsidR="00A81BCD">
          <w:rPr>
            <w:sz w:val="24"/>
            <w:szCs w:val="24"/>
          </w:rPr>
          <w:t>s</w:t>
        </w:r>
      </w:ins>
      <w:r>
        <w:rPr>
          <w:sz w:val="24"/>
          <w:szCs w:val="24"/>
        </w:rPr>
        <w:t xml:space="preserve"> significantly associated with lesion size on the 12 tomato accessions. Genes were called as significant if there was one significant SNP </w:t>
      </w:r>
      <w:del w:id="442" w:author="Dan Kliebenstein" w:date="2018-05-10T16:25:00Z">
        <w:r w:rsidDel="00A81BCD">
          <w:rPr>
            <w:sz w:val="24"/>
            <w:szCs w:val="24"/>
          </w:rPr>
          <w:delText xml:space="preserve">in the top 1000 </w:delText>
        </w:r>
      </w:del>
      <w:r>
        <w:rPr>
          <w:sz w:val="24"/>
          <w:szCs w:val="24"/>
        </w:rPr>
        <w:t>called at the 99% permutation threshold within the gene body, or within 2kb of the gene body.</w:t>
      </w:r>
      <w:ins w:id="443" w:author="Dan Kliebenstein" w:date="2018-05-10T16:25:00Z">
        <w:r w:rsidR="00A81BCD">
          <w:rPr>
            <w:sz w:val="24"/>
            <w:szCs w:val="24"/>
          </w:rPr>
          <w:t xml:space="preserve"> </w:t>
        </w:r>
        <w:del w:id="444" w:author="N S" w:date="2018-05-22T17:55:00Z">
          <w:r w:rsidR="00A81BCD" w:rsidDel="00435AF3">
            <w:rPr>
              <w:sz w:val="24"/>
              <w:szCs w:val="24"/>
            </w:rPr>
            <w:delText>The inset focuses on the</w:delText>
          </w:r>
        </w:del>
      </w:ins>
      <w:ins w:id="445" w:author="Dan Kliebenstein" w:date="2018-05-10T16:27:00Z">
        <w:del w:id="446" w:author="N S" w:date="2018-05-22T17:55:00Z">
          <w:r w:rsidR="00A81BCD" w:rsidDel="00435AF3">
            <w:rPr>
              <w:sz w:val="24"/>
              <w:szCs w:val="24"/>
            </w:rPr>
            <w:delText xml:space="preserve"> genes that</w:delText>
          </w:r>
        </w:del>
      </w:ins>
      <w:ins w:id="447" w:author="Dan Kliebenstein" w:date="2018-05-10T16:25:00Z">
        <w:del w:id="448" w:author="N S" w:date="2018-05-22T17:55:00Z">
          <w:r w:rsidR="00A81BCD" w:rsidDel="00435AF3">
            <w:rPr>
              <w:sz w:val="24"/>
              <w:szCs w:val="24"/>
            </w:rPr>
            <w:delText xml:space="preserve"> overlap with 7 or more </w:delText>
          </w:r>
        </w:del>
      </w:ins>
      <w:ins w:id="449" w:author="Dan Kliebenstein" w:date="2018-05-10T16:27:00Z">
        <w:del w:id="450" w:author="N S" w:date="2018-05-22T17:55:00Z">
          <w:r w:rsidR="00A81BCD" w:rsidDel="00435AF3">
            <w:rPr>
              <w:sz w:val="24"/>
              <w:szCs w:val="24"/>
            </w:rPr>
            <w:delText>plant genotypes.</w:delText>
          </w:r>
        </w:del>
      </w:ins>
    </w:p>
    <w:p w14:paraId="3B360818" w14:textId="736606DC" w:rsidR="00082C15" w:rsidRDefault="00082C15">
      <w:pPr>
        <w:rPr>
          <w:sz w:val="24"/>
          <w:szCs w:val="24"/>
        </w:rPr>
      </w:pPr>
    </w:p>
    <w:p w14:paraId="2C220C93" w14:textId="455CAC9F" w:rsidR="007240A7" w:rsidRDefault="007240A7">
      <w:pPr>
        <w:rPr>
          <w:sz w:val="24"/>
          <w:szCs w:val="24"/>
        </w:rPr>
      </w:pPr>
    </w:p>
    <w:p w14:paraId="159340F7" w14:textId="77777777" w:rsidR="007240A7" w:rsidRDefault="007240A7">
      <w:pPr>
        <w:rPr>
          <w:sz w:val="24"/>
          <w:szCs w:val="24"/>
        </w:rPr>
      </w:pPr>
    </w:p>
    <w:p w14:paraId="7301DEFC" w14:textId="35696518" w:rsidR="00924546" w:rsidRDefault="00924546" w:rsidP="00924546">
      <w:pPr>
        <w:spacing w:line="480" w:lineRule="auto"/>
        <w:ind w:firstLine="720"/>
        <w:rPr>
          <w:sz w:val="24"/>
          <w:szCs w:val="24"/>
        </w:rPr>
      </w:pPr>
      <w:moveToRangeStart w:id="451" w:author="nesol" w:date="2018-04-22T12:17:00Z" w:name="move512162788"/>
      <w:moveTo w:id="452" w:author="nesol" w:date="2018-04-22T12:17:00Z">
        <w:r>
          <w:rPr>
            <w:sz w:val="24"/>
            <w:szCs w:val="24"/>
          </w:rPr>
          <w:t xml:space="preserve">Of the </w:t>
        </w:r>
        <w:del w:id="453" w:author="N S" w:date="2018-05-18T13:46:00Z">
          <w:r w:rsidDel="00D32C9D">
            <w:rPr>
              <w:sz w:val="24"/>
              <w:szCs w:val="24"/>
            </w:rPr>
            <w:delText>6</w:delText>
          </w:r>
        </w:del>
      </w:moveTo>
      <w:ins w:id="454" w:author="N S" w:date="2018-05-18T13:46:00Z">
        <w:r w:rsidR="00D32C9D">
          <w:rPr>
            <w:sz w:val="24"/>
            <w:szCs w:val="24"/>
          </w:rPr>
          <w:t>14</w:t>
        </w:r>
      </w:ins>
      <w:moveTo w:id="455" w:author="nesol" w:date="2018-04-22T12:17:00Z">
        <w:r>
          <w:rPr>
            <w:sz w:val="24"/>
            <w:szCs w:val="24"/>
          </w:rPr>
          <w:t xml:space="preserve"> genes with SNPs significantly associated with </w:t>
        </w:r>
        <w:r w:rsidRPr="004D42B7">
          <w:rPr>
            <w:i/>
            <w:sz w:val="24"/>
            <w:szCs w:val="24"/>
          </w:rPr>
          <w:t>B. cinerea</w:t>
        </w:r>
        <w:r>
          <w:rPr>
            <w:sz w:val="24"/>
            <w:szCs w:val="24"/>
          </w:rPr>
          <w:t xml:space="preserve"> virulence on all </w:t>
        </w:r>
      </w:moveTo>
    </w:p>
    <w:moveToRangeEnd w:id="451"/>
    <w:p w14:paraId="5D833F64" w14:textId="48E2B823" w:rsidR="00082C15" w:rsidRDefault="00A50C30" w:rsidP="00082C15">
      <w:pPr>
        <w:spacing w:line="480" w:lineRule="auto"/>
        <w:rPr>
          <w:ins w:id="456" w:author="nesol" w:date="2018-04-22T17:49:00Z"/>
          <w:sz w:val="24"/>
          <w:szCs w:val="24"/>
        </w:rPr>
      </w:pPr>
      <w:r>
        <w:rPr>
          <w:sz w:val="24"/>
          <w:szCs w:val="24"/>
        </w:rPr>
        <w:t>tomato genotypes</w:t>
      </w:r>
      <w:ins w:id="457" w:author="nesol" w:date="2018-04-22T17:46:00Z">
        <w:r w:rsidR="006B54EE">
          <w:rPr>
            <w:sz w:val="24"/>
            <w:szCs w:val="24"/>
          </w:rPr>
          <w:t xml:space="preserve"> by </w:t>
        </w:r>
        <w:proofErr w:type="spellStart"/>
        <w:r w:rsidR="006B54EE">
          <w:rPr>
            <w:sz w:val="24"/>
            <w:szCs w:val="24"/>
          </w:rPr>
          <w:t>bigRR</w:t>
        </w:r>
      </w:ins>
      <w:proofErr w:type="spellEnd"/>
      <w:r w:rsidR="006F171A">
        <w:rPr>
          <w:sz w:val="24"/>
          <w:szCs w:val="24"/>
        </w:rPr>
        <w:t xml:space="preserve">, </w:t>
      </w:r>
      <w:del w:id="458" w:author="nesol" w:date="2018-05-03T13:18:00Z">
        <w:r w:rsidR="006F171A" w:rsidDel="001F3E05">
          <w:rPr>
            <w:sz w:val="24"/>
            <w:szCs w:val="24"/>
          </w:rPr>
          <w:delText>two are heterokaryon incompatibility loci (</w:delText>
        </w:r>
        <w:r w:rsidR="00B72B0E" w:rsidDel="001F3E05">
          <w:rPr>
            <w:sz w:val="24"/>
            <w:szCs w:val="24"/>
          </w:rPr>
          <w:delText>Bcin01g10020;</w:delText>
        </w:r>
        <w:r w:rsidR="006F171A" w:rsidDel="001F3E05">
          <w:rPr>
            <w:sz w:val="24"/>
            <w:szCs w:val="24"/>
          </w:rPr>
          <w:delText xml:space="preserve"> </w:delText>
        </w:r>
        <w:r w:rsidR="006F171A" w:rsidRPr="006F171A" w:rsidDel="001F3E05">
          <w:rPr>
            <w:sz w:val="24"/>
            <w:szCs w:val="24"/>
          </w:rPr>
          <w:delText>BcT4_2485</w:delText>
        </w:r>
        <w:r w:rsidR="00B72B0E" w:rsidDel="001F3E05">
          <w:rPr>
            <w:sz w:val="24"/>
            <w:szCs w:val="24"/>
          </w:rPr>
          <w:delText xml:space="preserve">), </w:delText>
        </w:r>
        <w:r w:rsidR="006F171A" w:rsidDel="001F3E05">
          <w:rPr>
            <w:sz w:val="24"/>
            <w:szCs w:val="24"/>
          </w:rPr>
          <w:delText>one is a major facilitator superfamily gene, and the remaining 3 are enzymes (peptidase dimerization</w:delText>
        </w:r>
        <w:r w:rsidDel="001F3E05">
          <w:rPr>
            <w:sz w:val="24"/>
            <w:szCs w:val="24"/>
          </w:rPr>
          <w:delText>,</w:delText>
        </w:r>
        <w:r w:rsidR="006F171A" w:rsidDel="001F3E05">
          <w:rPr>
            <w:sz w:val="24"/>
            <w:szCs w:val="24"/>
          </w:rPr>
          <w:delText xml:space="preserve"> </w:delText>
        </w:r>
        <w:r w:rsidR="003A583C" w:rsidDel="001F3E05">
          <w:rPr>
            <w:sz w:val="24"/>
            <w:szCs w:val="24"/>
          </w:rPr>
          <w:delText>Bcin01g10130</w:delText>
        </w:r>
        <w:r w:rsidDel="001F3E05">
          <w:rPr>
            <w:sz w:val="24"/>
            <w:szCs w:val="24"/>
          </w:rPr>
          <w:delText xml:space="preserve">; </w:delText>
        </w:r>
        <w:r w:rsidR="006F171A" w:rsidDel="001F3E05">
          <w:rPr>
            <w:sz w:val="24"/>
            <w:szCs w:val="24"/>
          </w:rPr>
          <w:delText>pectinesterase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Bcin14g008</w:delText>
        </w:r>
        <w:r w:rsidR="00533C2A" w:rsidDel="001F3E05">
          <w:rPr>
            <w:sz w:val="24"/>
            <w:szCs w:val="24"/>
          </w:rPr>
          <w:delText>7</w:delText>
        </w:r>
        <w:r w:rsidR="003A583C" w:rsidRPr="003A583C" w:rsidDel="001F3E05">
          <w:rPr>
            <w:sz w:val="24"/>
            <w:szCs w:val="24"/>
          </w:rPr>
          <w:delText>0</w:delText>
        </w:r>
        <w:r w:rsidDel="001F3E05">
          <w:rPr>
            <w:sz w:val="24"/>
            <w:szCs w:val="24"/>
          </w:rPr>
          <w:delText>;</w:delText>
        </w:r>
        <w:r w:rsidR="006F171A" w:rsidDel="001F3E05">
          <w:rPr>
            <w:sz w:val="24"/>
            <w:szCs w:val="24"/>
          </w:rPr>
          <w:delText xml:space="preserve"> protein kinase</w:delText>
        </w:r>
        <w:r w:rsidDel="001F3E05">
          <w:rPr>
            <w:sz w:val="24"/>
            <w:szCs w:val="24"/>
          </w:rPr>
          <w:delText>,</w:delText>
        </w:r>
        <w:r w:rsidR="006F171A" w:rsidDel="001F3E05">
          <w:rPr>
            <w:sz w:val="24"/>
            <w:szCs w:val="24"/>
          </w:rPr>
          <w:delText xml:space="preserve"> </w:delText>
        </w:r>
        <w:r w:rsidR="003A583C" w:rsidRPr="003A583C" w:rsidDel="001F3E05">
          <w:rPr>
            <w:sz w:val="24"/>
            <w:szCs w:val="24"/>
          </w:rPr>
          <w:delText>Bcin15g04110 </w:delText>
        </w:r>
        <w:r w:rsidR="006F171A" w:rsidDel="001F3E05">
          <w:rPr>
            <w:sz w:val="24"/>
            <w:szCs w:val="24"/>
          </w:rPr>
          <w:delText xml:space="preserve">). </w:delText>
        </w:r>
        <w:r w:rsidR="003A583C" w:rsidDel="001F3E05">
          <w:rPr>
            <w:sz w:val="24"/>
            <w:szCs w:val="24"/>
          </w:rPr>
          <w:delText xml:space="preserve">Four of those </w:delText>
        </w:r>
        <w:r w:rsidR="00533C2A" w:rsidDel="001F3E05">
          <w:rPr>
            <w:sz w:val="24"/>
            <w:szCs w:val="24"/>
          </w:rPr>
          <w:delText>genes also represent significantly overrepresented functional annotation categories;</w:delText>
        </w:r>
        <w:r w:rsidR="006F171A" w:rsidDel="001F3E05">
          <w:rPr>
            <w:sz w:val="24"/>
            <w:szCs w:val="24"/>
          </w:rPr>
          <w:delText xml:space="preserve"> including</w:delText>
        </w:r>
        <w:r w:rsidR="003A583C" w:rsidDel="001F3E05">
          <w:rPr>
            <w:sz w:val="24"/>
            <w:szCs w:val="24"/>
          </w:rPr>
          <w:delText xml:space="preserve"> heterokaryon incompatibility, pectinesterase, peptidase dimerization, and protein kinase.</w:delText>
        </w:r>
      </w:del>
      <w:ins w:id="459" w:author="nesol" w:date="2018-05-03T13:18:00Z">
        <w:r w:rsidR="001F3E05">
          <w:rPr>
            <w:sz w:val="24"/>
            <w:szCs w:val="24"/>
          </w:rPr>
          <w:t>m</w:t>
        </w:r>
      </w:ins>
      <w:ins w:id="460" w:author="nesol" w:date="2018-05-03T13:19:00Z">
        <w:r w:rsidR="001F3E05">
          <w:rPr>
            <w:sz w:val="24"/>
            <w:szCs w:val="24"/>
          </w:rPr>
          <w:t>ost have not been formally linked to pathogen virulence.</w:t>
        </w:r>
      </w:ins>
      <w:r>
        <w:rPr>
          <w:sz w:val="24"/>
          <w:szCs w:val="24"/>
        </w:rPr>
        <w:t xml:space="preserve"> </w:t>
      </w:r>
      <w:del w:id="461" w:author="nesol" w:date="2018-05-03T13:19:00Z">
        <w:r w:rsidDel="001F3E05">
          <w:rPr>
            <w:sz w:val="24"/>
            <w:szCs w:val="24"/>
          </w:rPr>
          <w:delText>While most of these genes have not been formally linked to pathogen virulence,</w:delText>
        </w:r>
      </w:del>
      <w:ins w:id="462" w:author="nesol" w:date="2018-05-03T13:19:00Z">
        <w:r w:rsidR="001F3E05">
          <w:rPr>
            <w:sz w:val="24"/>
            <w:szCs w:val="24"/>
          </w:rPr>
          <w:t xml:space="preserve">However, </w:t>
        </w:r>
      </w:ins>
      <w:ins w:id="463" w:author="nesol" w:date="2018-05-03T13:20:00Z">
        <w:r w:rsidR="001F3E05">
          <w:rPr>
            <w:sz w:val="24"/>
            <w:szCs w:val="24"/>
          </w:rPr>
          <w:t xml:space="preserve">SNPs within a </w:t>
        </w:r>
        <w:proofErr w:type="spellStart"/>
        <w:r w:rsidR="001F3E05">
          <w:rPr>
            <w:sz w:val="24"/>
            <w:szCs w:val="24"/>
          </w:rPr>
          <w:t>pectinesterase</w:t>
        </w:r>
        <w:proofErr w:type="spellEnd"/>
        <w:r w:rsidR="001F3E05">
          <w:rPr>
            <w:sz w:val="24"/>
            <w:szCs w:val="24"/>
          </w:rPr>
          <w:t xml:space="preserve"> gene (BcT4_6001, Bcin14g00870) were associated </w:t>
        </w:r>
        <w:del w:id="464" w:author="N S" w:date="2018-05-18T13:56:00Z">
          <w:r w:rsidR="001F3E05" w:rsidDel="00D32C9D">
            <w:rPr>
              <w:sz w:val="24"/>
              <w:szCs w:val="24"/>
            </w:rPr>
            <w:delText xml:space="preserve">with at </w:delText>
          </w:r>
        </w:del>
        <w:del w:id="465" w:author="Dan Kliebenstein" w:date="2018-05-18T16:25:00Z">
          <w:r w:rsidR="001F3E05" w:rsidDel="00EC2B40">
            <w:rPr>
              <w:sz w:val="24"/>
              <w:szCs w:val="24"/>
            </w:rPr>
            <w:delText>most</w:delText>
          </w:r>
        </w:del>
      </w:ins>
      <w:ins w:id="466" w:author="N S" w:date="2018-05-18T13:56:00Z">
        <w:del w:id="467" w:author="Dan Kliebenstein" w:date="2018-05-18T16:25:00Z">
          <w:r w:rsidR="00D32C9D" w:rsidDel="00EC2B40">
            <w:rPr>
              <w:sz w:val="24"/>
              <w:szCs w:val="24"/>
            </w:rPr>
            <w:delText>up to</w:delText>
          </w:r>
        </w:del>
      </w:ins>
      <w:ins w:id="468" w:author="Dan Kliebenstein" w:date="2018-05-18T16:25:00Z">
        <w:r w:rsidR="00EC2B40">
          <w:rPr>
            <w:sz w:val="24"/>
            <w:szCs w:val="24"/>
          </w:rPr>
          <w:t>to virulence across</w:t>
        </w:r>
      </w:ins>
      <w:ins w:id="469" w:author="nesol" w:date="2018-05-03T13:20:00Z">
        <w:r w:rsidR="001F3E05">
          <w:rPr>
            <w:sz w:val="24"/>
            <w:szCs w:val="24"/>
          </w:rPr>
          <w:t xml:space="preserve"> 11 tomato accessions</w:t>
        </w:r>
        <w:del w:id="470" w:author="N S" w:date="2018-05-18T13:56:00Z">
          <w:r w:rsidR="001F3E05" w:rsidDel="00D32C9D">
            <w:rPr>
              <w:sz w:val="24"/>
              <w:szCs w:val="24"/>
            </w:rPr>
            <w:delText xml:space="preserve"> while the gene itself is associated with altered virulence on all tomato accessions</w:delText>
          </w:r>
        </w:del>
        <w:r w:rsidR="001F3E05">
          <w:rPr>
            <w:sz w:val="24"/>
            <w:szCs w:val="24"/>
          </w:rPr>
          <w:t xml:space="preserve">. </w:t>
        </w:r>
        <w:proofErr w:type="spellStart"/>
        <w:r w:rsidR="001F3E05">
          <w:rPr>
            <w:sz w:val="24"/>
            <w:szCs w:val="24"/>
          </w:rPr>
          <w:t>P</w:t>
        </w:r>
      </w:ins>
      <w:del w:id="471" w:author="nesol" w:date="2018-05-03T13:20:00Z">
        <w:r w:rsidDel="001F3E05">
          <w:rPr>
            <w:sz w:val="24"/>
            <w:szCs w:val="24"/>
          </w:rPr>
          <w:delText>p</w:delText>
        </w:r>
      </w:del>
      <w:r>
        <w:rPr>
          <w:sz w:val="24"/>
          <w:szCs w:val="24"/>
        </w:rPr>
        <w:t>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w:t>
      </w:r>
      <w:proofErr w:type="spellStart"/>
      <w:r w:rsidR="00030F30">
        <w:rPr>
          <w:sz w:val="24"/>
          <w:szCs w:val="24"/>
        </w:rPr>
        <w:t>pectinesterase</w:t>
      </w:r>
      <w:proofErr w:type="spellEnd"/>
      <w:r>
        <w:rPr>
          <w:sz w:val="24"/>
          <w:szCs w:val="24"/>
        </w:rPr>
        <w:t xml:space="preserve"> locus and the other loci may influence pathogen virulence across all the tomato genotypes </w:t>
      </w:r>
      <w:r w:rsidR="009810DC">
        <w:rPr>
          <w:sz w:val="24"/>
          <w:szCs w:val="24"/>
        </w:rPr>
        <w:fldChar w:fldCharType="begin"/>
      </w:r>
      <w:r w:rsidR="005F1A4E">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db-id="a2x2tzszjfd2zjed0e8psfdtd0daafwwr002" timestamp="0"&gt;589&lt;/key&gt;&lt;/foreign-keys&gt;&lt;ref-type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del w:id="472" w:author="nesol" w:date="2018-05-03T13:20:00Z">
        <w:r w:rsidR="00802A76" w:rsidDel="001F3E05">
          <w:rPr>
            <w:sz w:val="24"/>
            <w:szCs w:val="24"/>
          </w:rPr>
          <w:delText>The SNPs within the</w:delText>
        </w:r>
      </w:del>
      <w:r w:rsidR="00802A76">
        <w:rPr>
          <w:sz w:val="24"/>
          <w:szCs w:val="24"/>
        </w:rPr>
        <w:t xml:space="preserve"> </w:t>
      </w:r>
      <w:del w:id="473" w:author="nesol" w:date="2018-05-03T13:19:00Z">
        <w:r w:rsidR="00802A76" w:rsidDel="001F3E05">
          <w:rPr>
            <w:sz w:val="24"/>
            <w:szCs w:val="24"/>
          </w:rPr>
          <w:delText xml:space="preserve">pectinesterase gene </w:delText>
        </w:r>
        <w:r w:rsidR="00F73C6B" w:rsidDel="001F3E05">
          <w:rPr>
            <w:sz w:val="24"/>
            <w:szCs w:val="24"/>
          </w:rPr>
          <w:delText xml:space="preserve">(BcT4_6001, Bcin14g00870) </w:delText>
        </w:r>
        <w:r w:rsidR="00802A76" w:rsidDel="001F3E05">
          <w:rPr>
            <w:sz w:val="24"/>
            <w:szCs w:val="24"/>
          </w:rPr>
          <w:delText xml:space="preserve">were only associated with at most </w:delText>
        </w:r>
        <w:r w:rsidR="00223B11" w:rsidDel="001F3E05">
          <w:rPr>
            <w:sz w:val="24"/>
            <w:szCs w:val="24"/>
          </w:rPr>
          <w:delText>11</w:delText>
        </w:r>
        <w:r w:rsidR="00802A76" w:rsidDel="001F3E05">
          <w:rPr>
            <w:sz w:val="24"/>
            <w:szCs w:val="24"/>
          </w:rPr>
          <w:delText xml:space="preserve"> tomato accessions while the gene itself is associated with altered virulence on all tomato accessions. </w:delText>
        </w:r>
      </w:del>
      <w:ins w:id="474" w:author="N S" w:date="2018-05-22T18:00:00Z">
        <w:r w:rsidR="00435AF3">
          <w:rPr>
            <w:sz w:val="24"/>
            <w:szCs w:val="24"/>
          </w:rPr>
          <w:t xml:space="preserve">Therefore, </w:t>
        </w:r>
      </w:ins>
      <w:ins w:id="475" w:author="Céline" w:date="2018-05-22T16:03:00Z">
        <w:r w:rsidR="00FF0C34">
          <w:rPr>
            <w:sz w:val="24"/>
            <w:szCs w:val="24"/>
          </w:rPr>
          <w:t>w</w:t>
        </w:r>
        <w:r w:rsidR="00973ACC">
          <w:rPr>
            <w:sz w:val="24"/>
            <w:szCs w:val="24"/>
          </w:rPr>
          <w:t xml:space="preserve">e looked for evidence of </w:t>
        </w:r>
      </w:ins>
      <w:del w:id="476" w:author="Céline" w:date="2018-05-22T16:03:00Z">
        <w:r w:rsidR="00802A76" w:rsidDel="00973ACC">
          <w:rPr>
            <w:sz w:val="24"/>
            <w:szCs w:val="24"/>
          </w:rPr>
          <w:delText xml:space="preserve">This suggested that there may be </w:delText>
        </w:r>
      </w:del>
      <w:r w:rsidR="00802A76">
        <w:rPr>
          <w:sz w:val="24"/>
          <w:szCs w:val="24"/>
        </w:rPr>
        <w:t>multiple haplotypes in this locus linked to virulence</w:t>
      </w:r>
      <w:ins w:id="477" w:author="Céline" w:date="2018-05-22T16:07:00Z">
        <w:r w:rsidR="00FF0C34">
          <w:rPr>
            <w:sz w:val="24"/>
            <w:szCs w:val="24"/>
          </w:rPr>
          <w:t xml:space="preserve"> by</w:t>
        </w:r>
      </w:ins>
      <w:del w:id="478" w:author="Céline" w:date="2018-05-22T16:07:00Z">
        <w:r w:rsidR="00802A76" w:rsidDel="00FF0C34">
          <w:rPr>
            <w:sz w:val="24"/>
            <w:szCs w:val="24"/>
          </w:rPr>
          <w:delText xml:space="preserve">. </w:delText>
        </w:r>
        <w:r w:rsidR="003A583C" w:rsidDel="00FF0C34">
          <w:rPr>
            <w:sz w:val="24"/>
            <w:szCs w:val="24"/>
          </w:rPr>
          <w:delText>To</w:delText>
        </w:r>
      </w:del>
      <w:r w:rsidR="003A583C">
        <w:rPr>
          <w:sz w:val="24"/>
          <w:szCs w:val="24"/>
        </w:rPr>
        <w:t xml:space="preserve"> visualiz</w:t>
      </w:r>
      <w:ins w:id="479" w:author="Céline" w:date="2018-05-22T16:07:00Z">
        <w:r w:rsidR="00FF0C34">
          <w:rPr>
            <w:sz w:val="24"/>
            <w:szCs w:val="24"/>
          </w:rPr>
          <w:t>ing</w:t>
        </w:r>
      </w:ins>
      <w:del w:id="480" w:author="Céline" w:date="2018-05-22T16:07:00Z">
        <w:r w:rsidR="003A583C" w:rsidDel="00FF0C34">
          <w:rPr>
            <w:sz w:val="24"/>
            <w:szCs w:val="24"/>
          </w:rPr>
          <w:delText>e</w:delText>
        </w:r>
      </w:del>
      <w:r w:rsidR="003A583C">
        <w:rPr>
          <w:sz w:val="24"/>
          <w:szCs w:val="24"/>
        </w:rPr>
        <w:t xml:space="preserve"> the SNP effects across </w:t>
      </w:r>
      <w:ins w:id="481" w:author="Céline" w:date="2018-05-22T16:07:00Z">
        <w:r w:rsidR="00FF0C34">
          <w:rPr>
            <w:sz w:val="24"/>
            <w:szCs w:val="24"/>
          </w:rPr>
          <w:t xml:space="preserve">the </w:t>
        </w:r>
      </w:ins>
      <w:proofErr w:type="spellStart"/>
      <w:ins w:id="482" w:author="Céline" w:date="2018-05-22T16:14:00Z">
        <w:r w:rsidR="00FF0C34">
          <w:rPr>
            <w:sz w:val="24"/>
            <w:szCs w:val="24"/>
          </w:rPr>
          <w:t>pectinesterase</w:t>
        </w:r>
        <w:proofErr w:type="spellEnd"/>
        <w:r w:rsidR="00FF0C34">
          <w:rPr>
            <w:sz w:val="24"/>
            <w:szCs w:val="24"/>
          </w:rPr>
          <w:t xml:space="preserve"> </w:t>
        </w:r>
      </w:ins>
      <w:del w:id="483" w:author="Céline" w:date="2018-05-22T16:07:00Z">
        <w:r w:rsidR="003A583C" w:rsidDel="00FF0C34">
          <w:rPr>
            <w:sz w:val="24"/>
            <w:szCs w:val="24"/>
          </w:rPr>
          <w:delText xml:space="preserve">a single </w:delText>
        </w:r>
      </w:del>
      <w:r w:rsidR="003A583C">
        <w:rPr>
          <w:sz w:val="24"/>
          <w:szCs w:val="24"/>
        </w:rPr>
        <w:t>gene</w:t>
      </w:r>
      <w:del w:id="484" w:author="Céline" w:date="2018-05-22T16:07:00Z">
        <w:r w:rsidR="003A583C" w:rsidDel="00FF0C34">
          <w:rPr>
            <w:sz w:val="24"/>
            <w:szCs w:val="24"/>
          </w:rPr>
          <w:delText xml:space="preserve"> and look for evidence of multiple haplotypes</w:delText>
        </w:r>
      </w:del>
      <w:ins w:id="485" w:author="Céline" w:date="2018-05-22T16:07:00Z">
        <w:r w:rsidR="00FF0C34">
          <w:rPr>
            <w:sz w:val="24"/>
            <w:szCs w:val="24"/>
          </w:rPr>
          <w:t>.</w:t>
        </w:r>
      </w:ins>
      <w:del w:id="486" w:author="Céline" w:date="2018-05-22T16:07:00Z">
        <w:r w:rsidR="003A583C" w:rsidDel="00FF0C34">
          <w:rPr>
            <w:sz w:val="24"/>
            <w:szCs w:val="24"/>
          </w:rPr>
          <w:delText>,</w:delText>
        </w:r>
      </w:del>
      <w:r w:rsidR="003A583C">
        <w:rPr>
          <w:sz w:val="24"/>
          <w:szCs w:val="24"/>
        </w:rPr>
        <w:t xml:space="preserve"> </w:t>
      </w:r>
      <w:ins w:id="487" w:author="Céline" w:date="2018-05-22T16:07:00Z">
        <w:r w:rsidR="00FF0C34">
          <w:rPr>
            <w:sz w:val="24"/>
            <w:szCs w:val="24"/>
          </w:rPr>
          <w:t>W</w:t>
        </w:r>
      </w:ins>
      <w:del w:id="488" w:author="Céline" w:date="2018-05-22T16:07:00Z">
        <w:r w:rsidR="003A583C" w:rsidDel="00FF0C34">
          <w:rPr>
            <w:sz w:val="24"/>
            <w:szCs w:val="24"/>
          </w:rPr>
          <w:delText>w</w:delText>
        </w:r>
      </w:del>
      <w:r w:rsidR="003A583C">
        <w:rPr>
          <w:sz w:val="24"/>
          <w:szCs w:val="24"/>
        </w:rPr>
        <w:t xml:space="preserve">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w:t>
      </w:r>
      <w:ins w:id="489" w:author="Céline" w:date="2018-05-22T16:10:00Z">
        <w:r w:rsidR="00FF0C34">
          <w:rPr>
            <w:sz w:val="24"/>
            <w:szCs w:val="24"/>
          </w:rPr>
          <w:t xml:space="preserve">. We </w:t>
        </w:r>
      </w:ins>
      <w:del w:id="490" w:author="Céline" w:date="2018-05-22T16:10:00Z">
        <w:r w:rsidR="0036234E" w:rsidDel="00FF0C34">
          <w:rPr>
            <w:sz w:val="24"/>
            <w:szCs w:val="24"/>
          </w:rPr>
          <w:delText xml:space="preserve">, and </w:delText>
        </w:r>
      </w:del>
      <w:del w:id="491" w:author="Céline" w:date="2018-05-22T16:08:00Z">
        <w:r w:rsidR="0036234E" w:rsidDel="00FF0C34">
          <w:rPr>
            <w:sz w:val="24"/>
            <w:szCs w:val="24"/>
          </w:rPr>
          <w:delText>that</w:delText>
        </w:r>
        <w:r w:rsidR="001774B9" w:rsidDel="00FF0C34">
          <w:rPr>
            <w:sz w:val="24"/>
            <w:szCs w:val="24"/>
          </w:rPr>
          <w:delText xml:space="preserve"> there appear </w:delText>
        </w:r>
        <w:r w:rsidR="00802A76" w:rsidDel="00FF0C34">
          <w:rPr>
            <w:sz w:val="24"/>
            <w:szCs w:val="24"/>
          </w:rPr>
          <w:delText>to be</w:delText>
        </w:r>
      </w:del>
      <w:ins w:id="492" w:author="Céline" w:date="2018-05-22T16:08:00Z">
        <w:r w:rsidR="00FF0C34">
          <w:rPr>
            <w:sz w:val="24"/>
            <w:szCs w:val="24"/>
          </w:rPr>
          <w:t>identified</w:t>
        </w:r>
      </w:ins>
      <w:r w:rsidR="00802A76">
        <w:rPr>
          <w:sz w:val="24"/>
          <w:szCs w:val="24"/>
        </w:rPr>
        <w:t xml:space="preserve"> </w:t>
      </w:r>
      <w:r w:rsidR="00802A76">
        <w:rPr>
          <w:sz w:val="24"/>
          <w:szCs w:val="24"/>
        </w:rPr>
        <w:lastRenderedPageBreak/>
        <w:t>two</w:t>
      </w:r>
      <w:del w:id="493" w:author="Céline" w:date="2018-05-22T16:08:00Z">
        <w:r w:rsidR="00802A76" w:rsidDel="00FF0C34">
          <w:rPr>
            <w:sz w:val="24"/>
            <w:szCs w:val="24"/>
          </w:rPr>
          <w:delText xml:space="preserve"> different</w:delText>
        </w:r>
      </w:del>
      <w:r w:rsidR="00802A76">
        <w:rPr>
          <w:sz w:val="24"/>
          <w:szCs w:val="24"/>
        </w:rPr>
        <w:t xml:space="preserve">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w:t>
      </w:r>
      <w:r w:rsidR="004526A2">
        <w:rPr>
          <w:sz w:val="24"/>
          <w:szCs w:val="24"/>
        </w:rPr>
        <w:t>,</w:t>
      </w:r>
      <w:r w:rsidR="00802A76">
        <w:rPr>
          <w:sz w:val="24"/>
          <w:szCs w:val="24"/>
        </w:rPr>
        <w:t xml:space="preserve">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xml:space="preserve">). This suggests that the major variation surrounding this locus is controlling the regulatory motifs for this </w:t>
      </w:r>
      <w:proofErr w:type="spellStart"/>
      <w:r w:rsidR="00802A76">
        <w:rPr>
          <w:sz w:val="24"/>
          <w:szCs w:val="24"/>
        </w:rPr>
        <w:t>pectinesterase</w:t>
      </w:r>
      <w:proofErr w:type="spellEnd"/>
      <w:r w:rsidR="00802A76">
        <w:rPr>
          <w:sz w:val="24"/>
          <w:szCs w:val="24"/>
        </w:rPr>
        <w:t>.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7FF89CA2" w14:textId="3E9EE26B" w:rsidR="00D61809" w:rsidRDefault="00D61809" w:rsidP="00082C15">
      <w:pPr>
        <w:spacing w:line="480" w:lineRule="auto"/>
        <w:rPr>
          <w:sz w:val="24"/>
          <w:szCs w:val="24"/>
        </w:rPr>
      </w:pPr>
      <w:ins w:id="494" w:author="nesol" w:date="2018-04-22T17:49:00Z">
        <w:r>
          <w:rPr>
            <w:sz w:val="24"/>
            <w:szCs w:val="24"/>
          </w:rPr>
          <w:tab/>
        </w:r>
      </w:ins>
      <w:ins w:id="495" w:author="nesol" w:date="2018-04-22T17:52:00Z">
        <w:r w:rsidR="002B218B">
          <w:rPr>
            <w:sz w:val="24"/>
            <w:szCs w:val="24"/>
          </w:rPr>
          <w:t xml:space="preserve">To </w:t>
        </w:r>
      </w:ins>
      <w:ins w:id="496" w:author="Céline" w:date="2018-05-22T16:16:00Z">
        <w:r w:rsidR="00272E80">
          <w:rPr>
            <w:sz w:val="24"/>
            <w:szCs w:val="24"/>
          </w:rPr>
          <w:t>identify</w:t>
        </w:r>
      </w:ins>
      <w:ins w:id="497" w:author="nesol" w:date="2018-04-22T17:52:00Z">
        <w:del w:id="498" w:author="Céline" w:date="2018-05-22T16:16:00Z">
          <w:r w:rsidR="002B218B" w:rsidDel="00272E80">
            <w:rPr>
              <w:sz w:val="24"/>
              <w:szCs w:val="24"/>
            </w:rPr>
            <w:delText>fo</w:delText>
          </w:r>
        </w:del>
      </w:ins>
      <w:ins w:id="499" w:author="nesol" w:date="2018-04-22T17:53:00Z">
        <w:del w:id="500" w:author="Céline" w:date="2018-05-22T16:16:00Z">
          <w:r w:rsidR="002B218B" w:rsidDel="00272E80">
            <w:rPr>
              <w:sz w:val="24"/>
              <w:szCs w:val="24"/>
            </w:rPr>
            <w:delText>cus</w:delText>
          </w:r>
        </w:del>
        <w:r w:rsidR="002B218B">
          <w:rPr>
            <w:sz w:val="24"/>
            <w:szCs w:val="24"/>
          </w:rPr>
          <w:t xml:space="preserve"> </w:t>
        </w:r>
        <w:del w:id="501" w:author="Céline" w:date="2018-05-22T16:17:00Z">
          <w:r w:rsidR="002B218B" w:rsidDel="00272E80">
            <w:rPr>
              <w:sz w:val="24"/>
              <w:szCs w:val="24"/>
            </w:rPr>
            <w:delText xml:space="preserve">on </w:delText>
          </w:r>
        </w:del>
        <w:r w:rsidR="002B218B">
          <w:rPr>
            <w:sz w:val="24"/>
            <w:szCs w:val="24"/>
          </w:rPr>
          <w:t>genes</w:t>
        </w:r>
      </w:ins>
      <w:ins w:id="502" w:author="Céline" w:date="2018-05-22T16:18:00Z">
        <w:r w:rsidR="00272E80">
          <w:rPr>
            <w:sz w:val="24"/>
            <w:szCs w:val="24"/>
          </w:rPr>
          <w:t xml:space="preserve"> consistently</w:t>
        </w:r>
      </w:ins>
      <w:ins w:id="503" w:author="Céline" w:date="2018-05-22T16:17:00Z">
        <w:r w:rsidR="00272E80">
          <w:rPr>
            <w:sz w:val="24"/>
            <w:szCs w:val="24"/>
          </w:rPr>
          <w:t xml:space="preserve"> </w:t>
        </w:r>
      </w:ins>
      <w:ins w:id="504" w:author="nesol" w:date="2018-04-22T17:53:00Z">
        <w:del w:id="505" w:author="Céline" w:date="2018-05-22T16:17:00Z">
          <w:r w:rsidR="002B218B" w:rsidDel="00272E80">
            <w:rPr>
              <w:sz w:val="24"/>
              <w:szCs w:val="24"/>
            </w:rPr>
            <w:delText xml:space="preserve"> which </w:delText>
          </w:r>
        </w:del>
        <w:r w:rsidR="002B218B">
          <w:rPr>
            <w:sz w:val="24"/>
            <w:szCs w:val="24"/>
          </w:rPr>
          <w:t>associate</w:t>
        </w:r>
      </w:ins>
      <w:ins w:id="506" w:author="Céline" w:date="2018-05-22T16:17:00Z">
        <w:r w:rsidR="00272E80">
          <w:rPr>
            <w:sz w:val="24"/>
            <w:szCs w:val="24"/>
          </w:rPr>
          <w:t>d</w:t>
        </w:r>
      </w:ins>
      <w:ins w:id="507" w:author="nesol" w:date="2018-04-22T17:53:00Z">
        <w:r w:rsidR="002B218B">
          <w:rPr>
            <w:sz w:val="24"/>
            <w:szCs w:val="24"/>
          </w:rPr>
          <w:t xml:space="preserve"> with </w:t>
        </w:r>
        <w:r w:rsidR="002B218B" w:rsidRPr="001F3E05">
          <w:rPr>
            <w:i/>
            <w:sz w:val="24"/>
            <w:szCs w:val="24"/>
          </w:rPr>
          <w:t>B. cinerea</w:t>
        </w:r>
        <w:r w:rsidR="002B218B">
          <w:rPr>
            <w:sz w:val="24"/>
            <w:szCs w:val="24"/>
          </w:rPr>
          <w:t xml:space="preserve"> virulence on tomato</w:t>
        </w:r>
      </w:ins>
      <w:ins w:id="508" w:author="Céline" w:date="2018-05-22T16:19:00Z">
        <w:r w:rsidR="00272E80">
          <w:rPr>
            <w:sz w:val="24"/>
            <w:szCs w:val="24"/>
          </w:rPr>
          <w:t xml:space="preserve"> across</w:t>
        </w:r>
      </w:ins>
      <w:ins w:id="509" w:author="nesol" w:date="2018-04-22T17:53:00Z">
        <w:del w:id="510" w:author="Céline" w:date="2018-05-22T16:18:00Z">
          <w:r w:rsidR="002B218B" w:rsidDel="00272E80">
            <w:rPr>
              <w:sz w:val="24"/>
              <w:szCs w:val="24"/>
            </w:rPr>
            <w:delText xml:space="preserve"> </w:delText>
          </w:r>
        </w:del>
      </w:ins>
      <w:ins w:id="511" w:author="nesol" w:date="2018-05-03T13:11:00Z">
        <w:del w:id="512" w:author="Céline" w:date="2018-05-22T16:17:00Z">
          <w:r w:rsidR="00182A6D" w:rsidDel="00272E80">
            <w:rPr>
              <w:sz w:val="24"/>
              <w:szCs w:val="24"/>
            </w:rPr>
            <w:delText>insensitive to</w:delText>
          </w:r>
        </w:del>
      </w:ins>
      <w:ins w:id="513" w:author="nesol" w:date="2018-04-22T17:54:00Z">
        <w:r w:rsidR="002B218B">
          <w:rPr>
            <w:sz w:val="24"/>
            <w:szCs w:val="24"/>
          </w:rPr>
          <w:t xml:space="preserve"> GWA method</w:t>
        </w:r>
      </w:ins>
      <w:ins w:id="514" w:author="Céline" w:date="2018-05-22T16:19:00Z">
        <w:r w:rsidR="00272E80">
          <w:rPr>
            <w:sz w:val="24"/>
            <w:szCs w:val="24"/>
          </w:rPr>
          <w:t>s</w:t>
        </w:r>
      </w:ins>
      <w:ins w:id="515" w:author="nesol" w:date="2018-04-22T17:54:00Z">
        <w:r w:rsidR="002B218B">
          <w:rPr>
            <w:sz w:val="24"/>
            <w:szCs w:val="24"/>
          </w:rPr>
          <w:t>, we examined the gene overlap between</w:t>
        </w:r>
      </w:ins>
      <w:ins w:id="516" w:author="nesol" w:date="2018-05-03T13:20:00Z">
        <w:r w:rsidR="001F3E05">
          <w:rPr>
            <w:sz w:val="24"/>
            <w:szCs w:val="24"/>
          </w:rPr>
          <w:t xml:space="preserve"> significant associations identi</w:t>
        </w:r>
      </w:ins>
      <w:ins w:id="517" w:author="nesol" w:date="2018-05-03T13:21:00Z">
        <w:r w:rsidR="001F3E05">
          <w:rPr>
            <w:sz w:val="24"/>
            <w:szCs w:val="24"/>
          </w:rPr>
          <w:t>fied by</w:t>
        </w:r>
      </w:ins>
      <w:ins w:id="518" w:author="nesol" w:date="2018-04-22T17:54:00Z">
        <w:r w:rsidR="002B218B">
          <w:rPr>
            <w:sz w:val="24"/>
            <w:szCs w:val="24"/>
          </w:rPr>
          <w:t xml:space="preserve"> GEMMA on the B05.10 genome and </w:t>
        </w:r>
      </w:ins>
      <w:proofErr w:type="spellStart"/>
      <w:ins w:id="519" w:author="nesol" w:date="2018-04-22T17:55:00Z">
        <w:r w:rsidR="002B218B">
          <w:rPr>
            <w:sz w:val="24"/>
            <w:szCs w:val="24"/>
          </w:rPr>
          <w:t>bigRR</w:t>
        </w:r>
        <w:proofErr w:type="spellEnd"/>
        <w:r w:rsidR="002B218B">
          <w:rPr>
            <w:sz w:val="24"/>
            <w:szCs w:val="24"/>
          </w:rPr>
          <w:t xml:space="preserve"> on the T4 genome.</w:t>
        </w:r>
      </w:ins>
      <w:ins w:id="520" w:author="nesol" w:date="2018-04-22T17:56:00Z">
        <w:r w:rsidR="002B218B">
          <w:rPr>
            <w:sz w:val="24"/>
            <w:szCs w:val="24"/>
          </w:rPr>
          <w:t xml:space="preserve"> </w:t>
        </w:r>
      </w:ins>
      <w:ins w:id="521" w:author="nesol" w:date="2018-05-03T14:35:00Z">
        <w:r w:rsidR="005A3A13">
          <w:rPr>
            <w:sz w:val="24"/>
            <w:szCs w:val="24"/>
          </w:rPr>
          <w:t xml:space="preserve">We conservatively identified genes within 2kb of significant SNPs at the 99% permutation threshold for </w:t>
        </w:r>
        <w:proofErr w:type="spellStart"/>
        <w:r w:rsidR="005A3A13">
          <w:rPr>
            <w:sz w:val="24"/>
            <w:szCs w:val="24"/>
          </w:rPr>
          <w:t>bigRR</w:t>
        </w:r>
        <w:proofErr w:type="spellEnd"/>
        <w:r w:rsidR="005A3A13">
          <w:rPr>
            <w:sz w:val="24"/>
            <w:szCs w:val="24"/>
          </w:rPr>
          <w:t xml:space="preserve">, and at the 99.9% permutation threshold for GEMMA. Among these, </w:t>
        </w:r>
      </w:ins>
      <w:ins w:id="522" w:author="N S" w:date="2018-05-18T14:38:00Z">
        <w:r w:rsidR="008D28CD">
          <w:rPr>
            <w:sz w:val="24"/>
            <w:szCs w:val="24"/>
          </w:rPr>
          <w:t>263</w:t>
        </w:r>
      </w:ins>
      <w:ins w:id="523" w:author="nesol" w:date="2018-05-03T14:35:00Z">
        <w:r w:rsidR="005A3A13">
          <w:rPr>
            <w:sz w:val="24"/>
            <w:szCs w:val="24"/>
          </w:rPr>
          <w:t xml:space="preserve"> genes </w:t>
        </w:r>
      </w:ins>
      <w:ins w:id="524" w:author="nesol" w:date="2018-05-03T14:36:00Z">
        <w:r w:rsidR="005A3A13">
          <w:rPr>
            <w:sz w:val="24"/>
            <w:szCs w:val="24"/>
          </w:rPr>
          <w:t>were linked to at least two plant genotypes by both methods</w:t>
        </w:r>
      </w:ins>
      <w:ins w:id="525" w:author="nesol" w:date="2018-05-03T14:37:00Z">
        <w:r w:rsidR="005A3A13">
          <w:rPr>
            <w:sz w:val="24"/>
            <w:szCs w:val="24"/>
          </w:rPr>
          <w:t xml:space="preserve"> (Table S</w:t>
        </w:r>
      </w:ins>
      <w:ins w:id="526" w:author="N S" w:date="2018-05-16T15:29:00Z">
        <w:r w:rsidR="00410703">
          <w:rPr>
            <w:sz w:val="24"/>
            <w:szCs w:val="24"/>
          </w:rPr>
          <w:t>2</w:t>
        </w:r>
      </w:ins>
      <w:ins w:id="527" w:author="nesol" w:date="2018-05-03T15:52:00Z">
        <w:r w:rsidR="006B5011">
          <w:rPr>
            <w:sz w:val="24"/>
            <w:szCs w:val="24"/>
          </w:rPr>
          <w:t>a</w:t>
        </w:r>
      </w:ins>
      <w:ins w:id="528" w:author="nesol" w:date="2018-05-03T14:37:00Z">
        <w:r w:rsidR="005A3A13">
          <w:rPr>
            <w:sz w:val="24"/>
            <w:szCs w:val="24"/>
          </w:rPr>
          <w:t>)</w:t>
        </w:r>
      </w:ins>
      <w:ins w:id="529" w:author="nesol" w:date="2018-05-03T14:36:00Z">
        <w:r w:rsidR="005A3A13">
          <w:rPr>
            <w:sz w:val="24"/>
            <w:szCs w:val="24"/>
          </w:rPr>
          <w:t xml:space="preserve">. </w:t>
        </w:r>
      </w:ins>
      <w:ins w:id="530" w:author="nesol" w:date="2018-05-03T14:55:00Z">
        <w:r w:rsidR="001A47DC">
          <w:rPr>
            <w:sz w:val="24"/>
            <w:szCs w:val="24"/>
          </w:rPr>
          <w:t>These genes include transporters and enzymes</w:t>
        </w:r>
      </w:ins>
      <w:ins w:id="531" w:author="Dan Kliebenstein" w:date="2018-05-18T16:25:00Z">
        <w:r w:rsidR="00EC2B40">
          <w:rPr>
            <w:sz w:val="24"/>
            <w:szCs w:val="24"/>
          </w:rPr>
          <w:t xml:space="preserve"> that </w:t>
        </w:r>
      </w:ins>
      <w:ins w:id="532" w:author="Dan Kliebenstein" w:date="2018-05-18T16:26:00Z">
        <w:r w:rsidR="00EC2B40">
          <w:rPr>
            <w:sz w:val="24"/>
            <w:szCs w:val="24"/>
          </w:rPr>
          <w:t>can be</w:t>
        </w:r>
      </w:ins>
      <w:ins w:id="533" w:author="Dan Kliebenstein" w:date="2018-05-18T16:25:00Z">
        <w:r w:rsidR="00EC2B40">
          <w:rPr>
            <w:sz w:val="24"/>
            <w:szCs w:val="24"/>
          </w:rPr>
          <w:t xml:space="preserve"> important for Botrytis toxin production and</w:t>
        </w:r>
      </w:ins>
      <w:ins w:id="534" w:author="Dan Kliebenstein" w:date="2018-05-18T16:26:00Z">
        <w:r w:rsidR="00EC2B40">
          <w:rPr>
            <w:sz w:val="24"/>
            <w:szCs w:val="24"/>
          </w:rPr>
          <w:t>/or</w:t>
        </w:r>
      </w:ins>
      <w:ins w:id="535" w:author="Dan Kliebenstein" w:date="2018-05-18T16:25:00Z">
        <w:r w:rsidR="00EC2B40">
          <w:rPr>
            <w:sz w:val="24"/>
            <w:szCs w:val="24"/>
          </w:rPr>
          <w:t xml:space="preserve"> detoxification </w:t>
        </w:r>
      </w:ins>
      <w:ins w:id="536" w:author="Dan Kliebenstein" w:date="2018-05-18T16:26:00Z">
        <w:r w:rsidR="00EC2B40">
          <w:rPr>
            <w:sz w:val="24"/>
            <w:szCs w:val="24"/>
          </w:rPr>
          <w:t xml:space="preserve">of plant defense compounds </w:t>
        </w:r>
      </w:ins>
      <w:ins w:id="537" w:author="Dan Kliebenstein" w:date="2018-05-18T16:25:00Z">
        <w:r w:rsidR="00EC2B40">
          <w:rPr>
            <w:sz w:val="24"/>
            <w:szCs w:val="24"/>
          </w:rPr>
          <w:t xml:space="preserve">and are key to virulence. Other </w:t>
        </w:r>
      </w:ins>
      <w:ins w:id="538" w:author="nesol" w:date="2018-05-03T14:55:00Z">
        <w:del w:id="539" w:author="Dan Kliebenstein" w:date="2018-05-18T16:26:00Z">
          <w:r w:rsidR="001A47DC" w:rsidDel="00EC2B40">
            <w:rPr>
              <w:sz w:val="24"/>
              <w:szCs w:val="24"/>
            </w:rPr>
            <w:delText xml:space="preserve">, but </w:delText>
          </w:r>
          <w:r w:rsidR="008F47C7" w:rsidDel="00EC2B40">
            <w:rPr>
              <w:sz w:val="24"/>
              <w:szCs w:val="24"/>
            </w:rPr>
            <w:delText xml:space="preserve">not </w:delText>
          </w:r>
        </w:del>
      </w:ins>
      <w:ins w:id="540" w:author="Dan Kliebenstein" w:date="2018-05-18T16:26:00Z">
        <w:r w:rsidR="00EC2B40">
          <w:rPr>
            <w:sz w:val="24"/>
            <w:szCs w:val="24"/>
          </w:rPr>
          <w:t xml:space="preserve">known and </w:t>
        </w:r>
      </w:ins>
      <w:ins w:id="541" w:author="nesol" w:date="2018-05-03T14:56:00Z">
        <w:r w:rsidR="008F47C7">
          <w:rPr>
            <w:sz w:val="24"/>
            <w:szCs w:val="24"/>
          </w:rPr>
          <w:t>predicted pathogen virulence functions</w:t>
        </w:r>
      </w:ins>
      <w:ins w:id="542" w:author="Dan Kliebenstein" w:date="2018-05-18T16:26:00Z">
        <w:r w:rsidR="00EC2B40">
          <w:rPr>
            <w:sz w:val="24"/>
            <w:szCs w:val="24"/>
          </w:rPr>
          <w:t xml:space="preserve"> were largely not identified</w:t>
        </w:r>
      </w:ins>
      <w:ins w:id="543" w:author="nesol" w:date="2018-05-03T14:56:00Z">
        <w:r w:rsidR="008F47C7">
          <w:rPr>
            <w:sz w:val="24"/>
            <w:szCs w:val="24"/>
          </w:rPr>
          <w:t xml:space="preserve"> (Table S</w:t>
        </w:r>
      </w:ins>
      <w:ins w:id="544" w:author="N S" w:date="2018-05-16T15:29:00Z">
        <w:r w:rsidR="00410703">
          <w:rPr>
            <w:sz w:val="24"/>
            <w:szCs w:val="24"/>
          </w:rPr>
          <w:t>2</w:t>
        </w:r>
      </w:ins>
      <w:ins w:id="545" w:author="nesol" w:date="2018-05-03T15:52:00Z">
        <w:r w:rsidR="006B5011">
          <w:rPr>
            <w:sz w:val="24"/>
            <w:szCs w:val="24"/>
          </w:rPr>
          <w:t>a, c</w:t>
        </w:r>
      </w:ins>
      <w:ins w:id="546" w:author="nesol" w:date="2018-05-03T14:56:00Z">
        <w:r w:rsidR="008F47C7">
          <w:rPr>
            <w:sz w:val="24"/>
            <w:szCs w:val="24"/>
          </w:rPr>
          <w:t xml:space="preserve">). </w:t>
        </w:r>
      </w:ins>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lIns="152394" tIns="76197" rIns="152394" bIns="76197" rtlCol="0">
                          <a:spAutoFit/>
                        </wps:bodyPr>
                      </wps:wsp>
                    </wpg:wgp>
                  </a:graphicData>
                </a:graphic>
              </wp:inline>
            </w:drawing>
          </mc:Choice>
          <mc:Fallback>
            <w:pict>
              <v:group w14:anchorId="3656895B" id="_x0000_s1054"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ooooAKKKKACiiigAooooAKKKKACiiigA&#10;ooooAKKKKACiiigAooooAKK5vxr8Y/Cnw413Q9L8QeItG0bUvE1x9j0m2vLtIZdSm3IvlwqxBdt0&#10;kYwuTl19RXS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kR/wAH&#10;GWR/wU1/4Jo/9laA/wDKr4er9d6/In/g4z/5Sb/8E0f+ytD/ANOvh6v12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In/g4z/wCUm/8AwTR/7K0P/Tr4er9dq/In/g4z/wCUm/8AwTR/&#10;7K0P/Tr4er9dq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yJ/4O&#10;M/8AlJv/AME0f+ytD/06+Hq/XavyJ/4OM/8AlJv/AME0f+ytD/06+Hq/Xa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8if+DjP/AJSb/wDBNH/srQ/9Ovh6v12r8if+&#10;DjP/AJSb/wDBNH/srQ/9Ovh6v12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">
                <v:shape id="Picture 2074" o:spid="_x0000_s1055" type="#_x0000_t75" style="position:absolute;left:1137;top:45539;width:68205;height:33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">
                  <v:imagedata r:id="rId42" o:title="LDplot2.2V1.lg"/>
                </v:shape>
                <v:shape id="Picture 2075" o:spid="_x0000_s1056" type="#_x0000_t75" style="position:absolute;left:762;top:761;width:64008;height:4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">
                  <v:imagedata r:id="rId43" o:title="Sl_LesionSize_trueMAF20_NA10_lowTR.gene01Chr2.2.ManhattanPlot"/>
                </v:shape>
                <v:shape id="TextBox 7" o:spid="_x0000_s1057" type="#_x0000_t202" style="position:absolute;left:13716;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" filled="f" stroked="f">
                  <v:textbox style="mso-fit-shape-to-text:t">
                    <w:txbxContent>
                      <w:p w14:paraId="7DC437B1"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8" type="#_x0000_t202" style="position:absolute;left:18508;top:4400;width:4829;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" filled="f" stroked="f">
                  <v:textbox style="mso-fit-shape-to-text:t">
                    <w:txbxContent>
                      <w:p w14:paraId="77DC8822"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59" type="#_x0000_t202" style="position:absolute;left:35239;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" filled="f" stroked="f">
                  <v:textbox style="mso-fit-shape-to-text:t">
                    <w:txbxContent>
                      <w:p w14:paraId="0152C1B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0" type="#_x0000_t202" style="position:absolute;left:50628;top:4400;width:4828;height:215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" filled="f" stroked="f">
                  <v:textbox style="mso-fit-shape-to-text:t">
                    <w:txbxContent>
                      <w:p w14:paraId="64C85900" w14:textId="77777777" w:rsidR="004526A2" w:rsidRDefault="004526A2"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1" style="position:absolute;flip:y;visibility:visible;mso-wrap-style:square" from="39858,16432" to="3985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" strokecolor="#31849b [2408]"/>
                <v:shapetype id="_x0000_t32" coordsize="21600,21600" o:spt="32" o:oned="t" path="m,l21600,21600e" filled="f">
                  <v:path arrowok="t" fillok="f" o:connecttype="none"/>
                  <o:lock v:ext="edit" shapetype="t"/>
                </v:shapetype>
                <v:shape id="Straight Arrow Connector 3073" o:spid="_x0000_s1062" type="#_x0000_t32" style="position:absolute;left:37444;top:16432;width:241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" strokecolor="#31849b [2408]">
                  <v:stroke endarrow="open"/>
                </v:shape>
                <v:shape id="TextBox 9" o:spid="_x0000_s1063" type="#_x0000_t202" style="position:absolute;width:4215;height:430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" filled="f" stroked="f">
                  <v:textbox style="mso-fit-shape-to-text:t" inset="4.23317mm,2.11658mm,4.23317mm,2.11658mm">
                    <w:txbxContent>
                      <w:p w14:paraId="4C69593D"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10" o:spid="_x0000_s1064" type="#_x0000_t202" style="position:absolute;left:96;top:41169;width:4279;height:431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" filled="f" stroked="f">
                  <v:textbox style="mso-fit-shape-to-text:t" inset="4.23317mm,2.11658mm,4.23317mm,2.11658mm">
                    <w:txbxContent>
                      <w:p w14:paraId="62077A39"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r w:rsidRPr="00737D47">
        <w:rPr>
          <w:b/>
          <w:sz w:val="24"/>
          <w:szCs w:val="24"/>
        </w:rPr>
        <w:lastRenderedPageBreak/>
        <w:t>F</w:t>
      </w:r>
      <w:r>
        <w:rPr>
          <w:b/>
          <w:sz w:val="24"/>
          <w:szCs w:val="24"/>
        </w:rPr>
        <w:t>igure 6</w:t>
      </w:r>
      <w:r w:rsidRPr="00737D47">
        <w:rPr>
          <w:b/>
          <w:sz w:val="24"/>
          <w:szCs w:val="24"/>
        </w:rPr>
        <w:t>.</w:t>
      </w:r>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4147348"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w:t>
      </w:r>
      <w:proofErr w:type="spellStart"/>
      <w:r>
        <w:rPr>
          <w:sz w:val="24"/>
          <w:szCs w:val="24"/>
        </w:rPr>
        <w:t>pectinesterase</w:t>
      </w:r>
      <w:proofErr w:type="spellEnd"/>
      <w:r>
        <w:rPr>
          <w:sz w:val="24"/>
          <w:szCs w:val="24"/>
        </w:rPr>
        <w:t xml:space="preserve"> gene linked to at least one significant SNP on all 12 of the tested tomato accessions</w:t>
      </w:r>
      <w:r w:rsidR="004526A2">
        <w:rPr>
          <w:sz w:val="24"/>
          <w:szCs w:val="24"/>
        </w:rPr>
        <w:t xml:space="preserve"> by </w:t>
      </w:r>
      <w:proofErr w:type="spellStart"/>
      <w:r w:rsidR="004526A2">
        <w:rPr>
          <w:sz w:val="24"/>
          <w:szCs w:val="24"/>
        </w:rPr>
        <w:t>bigRR</w:t>
      </w:r>
      <w:proofErr w:type="spellEnd"/>
      <w:r>
        <w:rPr>
          <w:sz w:val="24"/>
          <w:szCs w:val="24"/>
        </w:rPr>
        <w:t>.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46F43164" w14:textId="77777777" w:rsidR="004526A2" w:rsidRDefault="00A83BD4" w:rsidP="004526A2">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w:t>
      </w:r>
      <w:proofErr w:type="spellStart"/>
      <w:ins w:id="547" w:author="nesol" w:date="2018-04-22T18:11:00Z">
        <w:r w:rsidR="00561E35">
          <w:rPr>
            <w:sz w:val="24"/>
            <w:szCs w:val="24"/>
          </w:rPr>
          <w:t>bigRR</w:t>
        </w:r>
        <w:proofErr w:type="spellEnd"/>
        <w:r w:rsidR="00561E35">
          <w:rPr>
            <w:sz w:val="24"/>
            <w:szCs w:val="24"/>
          </w:rPr>
          <w:t xml:space="preserve"> </w:t>
        </w:r>
      </w:ins>
      <w:r w:rsidR="00A42B96">
        <w:rPr>
          <w:sz w:val="24"/>
          <w:szCs w:val="24"/>
        </w:rPr>
        <w:t xml:space="preserve">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w:t>
      </w:r>
      <w:ins w:id="548" w:author="nesol" w:date="2018-05-03T16:42:00Z">
        <w:r w:rsidR="004F17F2">
          <w:rPr>
            <w:sz w:val="24"/>
            <w:szCs w:val="24"/>
          </w:rPr>
          <w:t>ated</w:t>
        </w:r>
      </w:ins>
      <w:r w:rsidR="00B623B3">
        <w:rPr>
          <w:sz w:val="24"/>
          <w:szCs w:val="24"/>
        </w:rPr>
        <w:t xml:space="preserve"> tomato hosts identified a complex pattern of significant SNPs </w:t>
      </w:r>
      <w:proofErr w:type="gramStart"/>
      <w:r w:rsidR="00B623B3">
        <w:rPr>
          <w:sz w:val="24"/>
          <w:szCs w:val="24"/>
        </w:rPr>
        <w:t>similar to</w:t>
      </w:r>
      <w:proofErr w:type="gramEnd"/>
      <w:r w:rsidR="00B623B3">
        <w:rPr>
          <w:sz w:val="24"/>
          <w:szCs w:val="24"/>
        </w:rPr>
        <w:t xml:space="preserve">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w:t>
      </w:r>
      <w:ins w:id="549" w:author="nesol" w:date="2018-04-22T18:11:00Z">
        <w:r w:rsidR="00561E35">
          <w:rPr>
            <w:sz w:val="24"/>
            <w:szCs w:val="24"/>
          </w:rPr>
          <w:t xml:space="preserve"> </w:t>
        </w:r>
      </w:ins>
      <w:ins w:id="550" w:author="nesol" w:date="2018-04-22T18:12:00Z">
        <w:r w:rsidR="00792DBD">
          <w:rPr>
            <w:sz w:val="24"/>
            <w:szCs w:val="24"/>
          </w:rPr>
          <w:t>GWA of these domestication traits by</w:t>
        </w:r>
      </w:ins>
      <w:ins w:id="551" w:author="nesol" w:date="2018-04-22T18:11:00Z">
        <w:r w:rsidR="00561E35">
          <w:rPr>
            <w:sz w:val="24"/>
            <w:szCs w:val="24"/>
          </w:rPr>
          <w:t xml:space="preserve"> GEMMA</w:t>
        </w:r>
      </w:ins>
      <w:r w:rsidR="00B623B3">
        <w:rPr>
          <w:sz w:val="24"/>
          <w:szCs w:val="24"/>
        </w:rPr>
        <w:t xml:space="preserve"> </w:t>
      </w:r>
      <w:ins w:id="552" w:author="nesol" w:date="2018-04-22T18:12:00Z">
        <w:r w:rsidR="00792DBD">
          <w:rPr>
            <w:sz w:val="24"/>
            <w:szCs w:val="24"/>
          </w:rPr>
          <w:t>identified similar patterns</w:t>
        </w:r>
      </w:ins>
      <w:ins w:id="553" w:author="nesol" w:date="2018-05-03T16:42:00Z">
        <w:r w:rsidR="004F17F2">
          <w:rPr>
            <w:sz w:val="24"/>
            <w:szCs w:val="24"/>
          </w:rPr>
          <w:t xml:space="preserve"> of high overlap between SNPs and genes between </w:t>
        </w:r>
        <w:r w:rsidR="004F17F2" w:rsidRPr="004526A2">
          <w:rPr>
            <w:i/>
            <w:sz w:val="24"/>
            <w:szCs w:val="24"/>
          </w:rPr>
          <w:t>Botrytis</w:t>
        </w:r>
        <w:r w:rsidR="004F17F2">
          <w:rPr>
            <w:sz w:val="24"/>
            <w:szCs w:val="24"/>
          </w:rPr>
          <w:t xml:space="preserve"> virulence on wild or domesticated tomato hosts, a</w:t>
        </w:r>
      </w:ins>
      <w:ins w:id="554" w:author="nesol" w:date="2018-05-03T16:43:00Z">
        <w:r w:rsidR="004F17F2">
          <w:rPr>
            <w:sz w:val="24"/>
            <w:szCs w:val="24"/>
          </w:rPr>
          <w:t>nd rare overlap with Domestication Sensitivity</w:t>
        </w:r>
      </w:ins>
      <w:ins w:id="555" w:author="nesol" w:date="2018-04-22T18:12:00Z">
        <w:r w:rsidR="00792DBD">
          <w:rPr>
            <w:sz w:val="24"/>
            <w:szCs w:val="24"/>
          </w:rPr>
          <w:t xml:space="preserve"> (Figure </w:t>
        </w:r>
        <w:r w:rsidR="00792DBD">
          <w:rPr>
            <w:sz w:val="24"/>
            <w:szCs w:val="24"/>
          </w:rPr>
          <w:lastRenderedPageBreak/>
          <w:t>S</w:t>
        </w:r>
      </w:ins>
      <w:ins w:id="556" w:author="N S" w:date="2018-05-10T12:47:00Z">
        <w:r w:rsidR="00623B67">
          <w:rPr>
            <w:sz w:val="24"/>
            <w:szCs w:val="24"/>
          </w:rPr>
          <w:t>5</w:t>
        </w:r>
      </w:ins>
      <w:ins w:id="557" w:author="nesol" w:date="2018-04-22T18:13:00Z">
        <w:r w:rsidR="00792DBD">
          <w:rPr>
            <w:sz w:val="24"/>
            <w:szCs w:val="24"/>
          </w:rPr>
          <w:t xml:space="preserve">). </w:t>
        </w:r>
      </w:ins>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ins w:id="558" w:author="nesol" w:date="2018-05-03T16:28:00Z">
        <w:r w:rsidR="008C568F">
          <w:rPr>
            <w:sz w:val="24"/>
            <w:szCs w:val="24"/>
          </w:rPr>
          <w:t xml:space="preserve">We also examined </w:t>
        </w:r>
      </w:ins>
      <w:ins w:id="559" w:author="nesol" w:date="2018-05-03T16:29:00Z">
        <w:r w:rsidR="008C568F">
          <w:rPr>
            <w:sz w:val="24"/>
            <w:szCs w:val="24"/>
          </w:rPr>
          <w:t xml:space="preserve">the overlap in genes associated </w:t>
        </w:r>
        <w:del w:id="560" w:author="Dan Kliebenstein" w:date="2018-05-18T16:12:00Z">
          <w:r w:rsidR="008C568F" w:rsidDel="00A03AD5">
            <w:rPr>
              <w:sz w:val="24"/>
              <w:szCs w:val="24"/>
            </w:rPr>
            <w:delText>to</w:delText>
          </w:r>
        </w:del>
      </w:ins>
      <w:ins w:id="561" w:author="Dan Kliebenstein" w:date="2018-05-18T16:12:00Z">
        <w:r w:rsidR="00A03AD5">
          <w:rPr>
            <w:sz w:val="24"/>
            <w:szCs w:val="24"/>
          </w:rPr>
          <w:t>with</w:t>
        </w:r>
      </w:ins>
      <w:ins w:id="562" w:author="nesol" w:date="2018-05-03T16:29:00Z">
        <w:r w:rsidR="008C568F">
          <w:rPr>
            <w:sz w:val="24"/>
            <w:szCs w:val="24"/>
          </w:rPr>
          <w:t xml:space="preserve"> these domestication </w:t>
        </w:r>
      </w:ins>
      <w:ins w:id="563" w:author="Dan Kliebenstein" w:date="2018-05-18T16:12:00Z">
        <w:r w:rsidR="00A03AD5">
          <w:rPr>
            <w:sz w:val="24"/>
            <w:szCs w:val="24"/>
          </w:rPr>
          <w:t xml:space="preserve">virulence </w:t>
        </w:r>
      </w:ins>
      <w:ins w:id="564" w:author="nesol" w:date="2018-05-03T16:29:00Z">
        <w:r w:rsidR="008C568F">
          <w:rPr>
            <w:sz w:val="24"/>
            <w:szCs w:val="24"/>
          </w:rPr>
          <w:t>traits</w:t>
        </w:r>
      </w:ins>
      <w:ins w:id="565" w:author="Dan Kliebenstein" w:date="2018-05-18T16:12:00Z">
        <w:r w:rsidR="00A03AD5">
          <w:rPr>
            <w:sz w:val="24"/>
            <w:szCs w:val="24"/>
          </w:rPr>
          <w:t xml:space="preserve"> found by both</w:t>
        </w:r>
      </w:ins>
      <w:ins w:id="566" w:author="nesol" w:date="2018-05-03T16:29:00Z">
        <w:del w:id="567" w:author="Dan Kliebenstein" w:date="2018-05-18T16:12:00Z">
          <w:r w:rsidR="008C568F" w:rsidDel="00A03AD5">
            <w:rPr>
              <w:sz w:val="24"/>
              <w:szCs w:val="24"/>
            </w:rPr>
            <w:delText xml:space="preserve"> by</w:delText>
          </w:r>
        </w:del>
        <w:r w:rsidR="008C568F">
          <w:rPr>
            <w:sz w:val="24"/>
            <w:szCs w:val="24"/>
          </w:rPr>
          <w:t xml:space="preserve"> </w:t>
        </w:r>
        <w:proofErr w:type="spellStart"/>
        <w:r w:rsidR="008C568F">
          <w:rPr>
            <w:sz w:val="24"/>
            <w:szCs w:val="24"/>
          </w:rPr>
          <w:t>bigRR</w:t>
        </w:r>
        <w:proofErr w:type="spellEnd"/>
        <w:r w:rsidR="008C568F">
          <w:rPr>
            <w:sz w:val="24"/>
            <w:szCs w:val="24"/>
          </w:rPr>
          <w:t xml:space="preserve"> and GEMMA</w:t>
        </w:r>
        <w:del w:id="568" w:author="Dan Kliebenstein" w:date="2018-05-18T16:12:00Z">
          <w:r w:rsidR="008C568F" w:rsidDel="00A03AD5">
            <w:rPr>
              <w:sz w:val="24"/>
              <w:szCs w:val="24"/>
            </w:rPr>
            <w:delText>,</w:delText>
          </w:r>
        </w:del>
      </w:ins>
      <w:ins w:id="569" w:author="Dan Kliebenstein" w:date="2018-05-18T16:12:00Z">
        <w:r w:rsidR="00A03AD5">
          <w:rPr>
            <w:sz w:val="24"/>
            <w:szCs w:val="24"/>
          </w:rPr>
          <w:t>. This overlap identified</w:t>
        </w:r>
      </w:ins>
      <w:ins w:id="570" w:author="nesol" w:date="2018-05-03T16:29:00Z">
        <w:del w:id="571" w:author="Dan Kliebenstein" w:date="2018-05-18T16:12:00Z">
          <w:r w:rsidR="008C568F" w:rsidDel="00A03AD5">
            <w:rPr>
              <w:sz w:val="24"/>
              <w:szCs w:val="24"/>
            </w:rPr>
            <w:delText xml:space="preserve"> identifying </w:delText>
          </w:r>
        </w:del>
      </w:ins>
      <w:ins w:id="572" w:author="Dan Kliebenstein" w:date="2018-05-18T16:12:00Z">
        <w:r w:rsidR="00A03AD5">
          <w:rPr>
            <w:sz w:val="24"/>
            <w:szCs w:val="24"/>
          </w:rPr>
          <w:t xml:space="preserve"> </w:t>
        </w:r>
      </w:ins>
      <w:ins w:id="573" w:author="N S" w:date="2018-05-18T14:44:00Z">
        <w:r w:rsidR="00510E9C">
          <w:rPr>
            <w:sz w:val="24"/>
            <w:szCs w:val="24"/>
          </w:rPr>
          <w:t>200</w:t>
        </w:r>
      </w:ins>
      <w:ins w:id="574" w:author="nesol" w:date="2018-05-03T16:30:00Z">
        <w:r w:rsidR="008C568F">
          <w:rPr>
            <w:sz w:val="24"/>
            <w:szCs w:val="24"/>
          </w:rPr>
          <w:t xml:space="preserve"> unique genes</w:t>
        </w:r>
      </w:ins>
      <w:ins w:id="575" w:author="Dan Kliebenstein" w:date="2018-05-18T16:13:00Z">
        <w:r w:rsidR="00A03AD5">
          <w:rPr>
            <w:sz w:val="24"/>
            <w:szCs w:val="24"/>
          </w:rPr>
          <w:t xml:space="preserve"> including</w:t>
        </w:r>
      </w:ins>
      <w:ins w:id="576" w:author="nesol" w:date="2018-05-03T16:30:00Z">
        <w:r w:rsidR="008C568F">
          <w:rPr>
            <w:sz w:val="24"/>
            <w:szCs w:val="24"/>
          </w:rPr>
          <w:t xml:space="preserve"> </w:t>
        </w:r>
      </w:ins>
      <w:ins w:id="577" w:author="Dan Kliebenstein" w:date="2018-05-18T16:13:00Z">
        <w:r w:rsidR="00A03AD5">
          <w:rPr>
            <w:sz w:val="24"/>
            <w:szCs w:val="24"/>
          </w:rPr>
          <w:t xml:space="preserve">several transporters and enzymes, with few predicted virulence genes </w:t>
        </w:r>
      </w:ins>
      <w:ins w:id="578" w:author="nesol" w:date="2018-05-03T16:30:00Z">
        <w:r w:rsidR="008C568F">
          <w:rPr>
            <w:sz w:val="24"/>
            <w:szCs w:val="24"/>
          </w:rPr>
          <w:t>(Table S</w:t>
        </w:r>
        <w:del w:id="579" w:author="N S" w:date="2018-05-16T15:30:00Z">
          <w:r w:rsidR="008C568F" w:rsidDel="00410703">
            <w:rPr>
              <w:sz w:val="24"/>
              <w:szCs w:val="24"/>
            </w:rPr>
            <w:delText>3</w:delText>
          </w:r>
        </w:del>
      </w:ins>
      <w:ins w:id="580" w:author="N S" w:date="2018-05-16T15:30:00Z">
        <w:r w:rsidR="00410703">
          <w:rPr>
            <w:sz w:val="24"/>
            <w:szCs w:val="24"/>
          </w:rPr>
          <w:t>2</w:t>
        </w:r>
      </w:ins>
      <w:ins w:id="581" w:author="N S" w:date="2018-05-18T14:00:00Z">
        <w:r w:rsidR="00B27CB5">
          <w:rPr>
            <w:sz w:val="24"/>
            <w:szCs w:val="24"/>
          </w:rPr>
          <w:t>b</w:t>
        </w:r>
      </w:ins>
      <w:ins w:id="582" w:author="nesol" w:date="2018-05-03T16:30:00Z">
        <w:r w:rsidR="008C568F">
          <w:rPr>
            <w:sz w:val="24"/>
            <w:szCs w:val="24"/>
          </w:rPr>
          <w:t xml:space="preserve">). </w:t>
        </w:r>
        <w:del w:id="583" w:author="Dan Kliebenstein" w:date="2018-05-18T16:13:00Z">
          <w:r w:rsidR="008C568F" w:rsidDel="00A03AD5">
            <w:rPr>
              <w:sz w:val="24"/>
              <w:szCs w:val="24"/>
            </w:rPr>
            <w:delText>These genes include several transporters and enzymes, with f</w:delText>
          </w:r>
        </w:del>
      </w:ins>
      <w:ins w:id="584" w:author="nesol" w:date="2018-05-03T16:31:00Z">
        <w:del w:id="585" w:author="Dan Kliebenstein" w:date="2018-05-18T16:13:00Z">
          <w:r w:rsidR="008C568F" w:rsidDel="00A03AD5">
            <w:rPr>
              <w:sz w:val="24"/>
              <w:szCs w:val="24"/>
            </w:rPr>
            <w:delText xml:space="preserve">ew predicted virulence genes. </w:delText>
          </w:r>
        </w:del>
        <w:r w:rsidR="008C568F">
          <w:rPr>
            <w:sz w:val="24"/>
            <w:szCs w:val="24"/>
          </w:rPr>
          <w:t>One gene from this overlap list (</w:t>
        </w:r>
        <w:r w:rsidR="008C568F" w:rsidRPr="004526A2">
          <w:rPr>
            <w:sz w:val="24"/>
            <w:szCs w:val="24"/>
          </w:rPr>
          <w:t>Bcin01g05800</w:t>
        </w:r>
        <w:r w:rsidR="008C568F">
          <w:rPr>
            <w:sz w:val="24"/>
            <w:szCs w:val="24"/>
          </w:rPr>
          <w:t xml:space="preserve">) contains TPR repeats, </w:t>
        </w:r>
      </w:ins>
      <w:ins w:id="586" w:author="nesol" w:date="2018-05-03T16:32:00Z">
        <w:r w:rsidR="008C568F">
          <w:rPr>
            <w:sz w:val="24"/>
            <w:szCs w:val="24"/>
          </w:rPr>
          <w:t xml:space="preserve">which are common in bacterial virulence proteins </w:t>
        </w:r>
      </w:ins>
      <w:r w:rsidR="00D03171">
        <w:rPr>
          <w:sz w:val="24"/>
          <w:szCs w:val="24"/>
        </w:rPr>
        <w:fldChar w:fldCharType="begin"/>
      </w:r>
      <w:r w:rsidR="005F1A4E">
        <w:rPr>
          <w:sz w:val="24"/>
          <w:szCs w:val="24"/>
        </w:rPr>
        <w:instrText xml:space="preserve"> ADDIN EN.CITE &lt;EndNote&gt;&lt;Cite&gt;&lt;Author&gt;Cerveny&lt;/Author&gt;&lt;Year&gt;2013&lt;/Year&gt;&lt;RecNum&gt;611&lt;/RecNum&gt;&lt;DisplayText&gt;(Cerveny, Straskova et al. 2013)&lt;/DisplayText&gt;&lt;record&gt;&lt;rec-number&gt;611&lt;/rec-number&gt;&lt;foreign-keys&gt;&lt;key app="EN" db-id="a2x2tzszjfd2zjed0e8psfdtd0daafwwr002" timestamp="0"&gt;611&lt;/key&gt;&lt;/foreign-keys&gt;&lt;ref-type name="Journal Article"&gt;17&lt;/ref-type&gt;&lt;contributors&gt;&lt;authors&gt;&lt;author&gt;Cerveny, Lukas&lt;/author&gt;&lt;author&gt;Straskova, Adela&lt;/author&gt;&lt;author&gt;Dankova, Vera&lt;/author&gt;&lt;author&gt;Hartlova, Anetta&lt;/author&gt;&lt;author&gt;Ceckova, Martina&lt;/author&gt;&lt;author&gt;Staud, Frantisek&lt;/author&gt;&lt;author&gt;Stulik, Jiri&lt;/author&gt;&lt;/authors&gt;&lt;/contributors&gt;&lt;titles&gt;&lt;title&gt;Tetratricopeptide repeat motifs in the world of bacterial pathogens: role in virulence mechanisms&lt;/title&gt;&lt;secondary-title&gt;Infection and immunity&lt;/secondary-title&gt;&lt;/titles&gt;&lt;pages&gt;629-635&lt;/pages&gt;&lt;volume&gt;81&lt;/volume&gt;&lt;number&gt;3&lt;/number&gt;&lt;dates&gt;&lt;year&gt;2013&lt;/year&gt;&lt;/dates&gt;&lt;isbn&gt;0019-9567&lt;/isbn&gt;&lt;urls&gt;&lt;/urls&gt;&lt;/record&gt;&lt;/Cite&gt;&lt;/EndNote&gt;</w:instrText>
      </w:r>
      <w:r w:rsidR="00D03171">
        <w:rPr>
          <w:sz w:val="24"/>
          <w:szCs w:val="24"/>
        </w:rPr>
        <w:fldChar w:fldCharType="separate"/>
      </w:r>
      <w:r w:rsidR="00D03171">
        <w:rPr>
          <w:noProof/>
          <w:sz w:val="24"/>
          <w:szCs w:val="24"/>
        </w:rPr>
        <w:t>(Cerveny, Straskova et al. 2013)</w:t>
      </w:r>
      <w:r w:rsidR="00D03171">
        <w:rPr>
          <w:sz w:val="24"/>
          <w:szCs w:val="24"/>
        </w:rPr>
        <w:fldChar w:fldCharType="end"/>
      </w:r>
      <w:ins w:id="587" w:author="nesol" w:date="2018-05-03T16:39:00Z">
        <w:r w:rsidR="00C44D43">
          <w:rPr>
            <w:sz w:val="24"/>
            <w:szCs w:val="24"/>
          </w:rPr>
          <w:t xml:space="preserve"> and are </w:t>
        </w:r>
      </w:ins>
      <w:ins w:id="588" w:author="nesol" w:date="2018-05-03T16:40:00Z">
        <w:r w:rsidR="00C44D43">
          <w:rPr>
            <w:sz w:val="24"/>
            <w:szCs w:val="24"/>
          </w:rPr>
          <w:t xml:space="preserve">among the proteins secreted by the plant pathogen </w:t>
        </w:r>
        <w:proofErr w:type="spellStart"/>
        <w:r w:rsidR="00C44D43">
          <w:rPr>
            <w:rFonts w:ascii="Arial" w:hAnsi="Arial" w:cs="Arial"/>
            <w:i/>
            <w:iCs/>
            <w:color w:val="1C1D1E"/>
            <w:shd w:val="clear" w:color="auto" w:fill="FFFFFF"/>
          </w:rPr>
          <w:t>Ustilago</w:t>
        </w:r>
        <w:proofErr w:type="spellEnd"/>
        <w:r w:rsidR="00C44D43">
          <w:rPr>
            <w:rFonts w:ascii="Arial" w:hAnsi="Arial" w:cs="Arial"/>
            <w:i/>
            <w:iCs/>
            <w:color w:val="1C1D1E"/>
            <w:shd w:val="clear" w:color="auto" w:fill="FFFFFF"/>
          </w:rPr>
          <w:t xml:space="preserve"> maydis </w:t>
        </w:r>
      </w:ins>
      <w:r w:rsidR="00D03171">
        <w:rPr>
          <w:rFonts w:ascii="Arial" w:hAnsi="Arial" w:cs="Arial"/>
          <w:iCs/>
          <w:color w:val="1C1D1E"/>
          <w:sz w:val="20"/>
          <w:shd w:val="clear" w:color="auto" w:fill="FFFFFF"/>
        </w:rPr>
        <w:fldChar w:fldCharType="begin"/>
      </w:r>
      <w:r w:rsidR="005F1A4E">
        <w:rPr>
          <w:rFonts w:ascii="Arial" w:hAnsi="Arial" w:cs="Arial"/>
          <w:iCs/>
          <w:color w:val="1C1D1E"/>
          <w:sz w:val="20"/>
          <w:shd w:val="clear" w:color="auto" w:fill="FFFFFF"/>
        </w:rPr>
        <w:instrText xml:space="preserve"> ADDIN EN.CITE &lt;EndNote&gt;&lt;Cite&gt;&lt;Author&gt;Lo Presti&lt;/Author&gt;&lt;Year&gt;2016&lt;/Year&gt;&lt;RecNum&gt;612&lt;/RecNum&gt;&lt;DisplayText&gt;(Lo Presti, López Díaz et al. 2016)&lt;/DisplayText&gt;&lt;record&gt;&lt;rec-number&gt;612&lt;/rec-number&gt;&lt;foreign-keys&gt;&lt;key app="EN" db-id="a2x2tzszjfd2zjed0e8psfdtd0daafwwr002" timestamp="0"&gt;612&lt;/key&gt;&lt;/foreign-keys&gt;&lt;ref-type name="Journal Article"&gt;17&lt;/ref-type&gt;&lt;contributors&gt;&lt;authors&gt;&lt;author&gt;Lo Presti, Libera&lt;/author&gt;&lt;author&gt;López Díaz, Cristina&lt;/author&gt;&lt;author&gt;Turrà, David&lt;/author&gt;&lt;author&gt;Di Pietro, Antonio&lt;/author&gt;&lt;author&gt;Hampel, Martin&lt;/author&gt;&lt;author&gt;Heimel, Kai&lt;/author&gt;&lt;author&gt;Kahmann, Regine&lt;/author&gt;&lt;/authors&gt;&lt;/contributors&gt;&lt;titles&gt;&lt;title&gt;A conserved co</w:instrText>
      </w:r>
      <w:r w:rsidR="005F1A4E">
        <w:rPr>
          <w:rFonts w:ascii="Cambria Math" w:hAnsi="Cambria Math" w:cs="Cambria Math"/>
          <w:iCs/>
          <w:color w:val="1C1D1E"/>
          <w:sz w:val="20"/>
          <w:shd w:val="clear" w:color="auto" w:fill="FFFFFF"/>
        </w:rPr>
        <w:instrText>‐</w:instrText>
      </w:r>
      <w:r w:rsidR="005F1A4E">
        <w:rPr>
          <w:rFonts w:ascii="Arial" w:hAnsi="Arial" w:cs="Arial"/>
          <w:iCs/>
          <w:color w:val="1C1D1E"/>
          <w:sz w:val="20"/>
          <w:shd w:val="clear" w:color="auto" w:fill="FFFFFF"/>
        </w:rPr>
        <w:instrText>chaperone is required for virulence in fungal plant pathogens&lt;/title&gt;&lt;secondary-title&gt;New Phytologist&lt;/secondary-title&gt;&lt;/titles&gt;&lt;pages&gt;1135-1148&lt;/pages&gt;&lt;volume&gt;209&lt;/volume&gt;&lt;number&gt;3&lt;/number&gt;&lt;dates&gt;&lt;year&gt;2016&lt;/year&gt;&lt;/dates&gt;&lt;isbn&gt;1469-8137&lt;/isbn&gt;&lt;urls&gt;&lt;/urls&gt;&lt;/record&gt;&lt;/Cite&gt;&lt;/EndNote&gt;</w:instrText>
      </w:r>
      <w:r w:rsidR="00D03171">
        <w:rPr>
          <w:rFonts w:ascii="Arial" w:hAnsi="Arial" w:cs="Arial"/>
          <w:iCs/>
          <w:color w:val="1C1D1E"/>
          <w:sz w:val="20"/>
          <w:shd w:val="clear" w:color="auto" w:fill="FFFFFF"/>
        </w:rPr>
        <w:fldChar w:fldCharType="separate"/>
      </w:r>
      <w:r w:rsidR="00D03171">
        <w:rPr>
          <w:rFonts w:ascii="Arial" w:hAnsi="Arial" w:cs="Arial"/>
          <w:iCs/>
          <w:noProof/>
          <w:color w:val="1C1D1E"/>
          <w:sz w:val="20"/>
          <w:shd w:val="clear" w:color="auto" w:fill="FFFFFF"/>
        </w:rPr>
        <w:t>(Lo Presti, López Díaz et al. 2016)</w:t>
      </w:r>
      <w:r w:rsidR="00D03171">
        <w:rPr>
          <w:rFonts w:ascii="Arial" w:hAnsi="Arial" w:cs="Arial"/>
          <w:iCs/>
          <w:color w:val="1C1D1E"/>
          <w:sz w:val="20"/>
          <w:shd w:val="clear" w:color="auto" w:fill="FFFFFF"/>
        </w:rPr>
        <w:fldChar w:fldCharType="end"/>
      </w:r>
      <w:ins w:id="589" w:author="nesol" w:date="2018-05-03T16:32:00Z">
        <w:r w:rsidR="008C568F">
          <w:rPr>
            <w:sz w:val="24"/>
            <w:szCs w:val="24"/>
          </w:rPr>
          <w:t xml:space="preserve">. </w:t>
        </w:r>
      </w:ins>
      <w:r w:rsidR="00277283">
        <w:rPr>
          <w:sz w:val="24"/>
          <w:szCs w:val="24"/>
        </w:rPr>
        <w:t xml:space="preserve">Using all </w:t>
      </w:r>
      <w:r w:rsidR="00D46F73">
        <w:rPr>
          <w:sz w:val="24"/>
          <w:szCs w:val="24"/>
        </w:rPr>
        <w:t>1251</w:t>
      </w:r>
      <w:r w:rsidR="00277283">
        <w:rPr>
          <w:sz w:val="24"/>
          <w:szCs w:val="24"/>
        </w:rPr>
        <w:t xml:space="preserve"> genes linked to domestication </w:t>
      </w:r>
      <w:del w:id="590" w:author="Dan Kliebenstein" w:date="2018-05-18T16:14:00Z">
        <w:r w:rsidR="00D46F73" w:rsidDel="00A03AD5">
          <w:rPr>
            <w:sz w:val="24"/>
            <w:szCs w:val="24"/>
          </w:rPr>
          <w:delText xml:space="preserve">phenotypes </w:delText>
        </w:r>
      </w:del>
      <w:ins w:id="591" w:author="Dan Kliebenstein" w:date="2018-05-18T16:14:00Z">
        <w:r w:rsidR="00A03AD5">
          <w:rPr>
            <w:sz w:val="24"/>
            <w:szCs w:val="24"/>
          </w:rPr>
          <w:t xml:space="preserve">traits </w:t>
        </w:r>
      </w:ins>
      <w:ins w:id="592" w:author="nesol" w:date="2018-04-22T18:14:00Z">
        <w:r w:rsidR="00792DBD">
          <w:rPr>
            <w:sz w:val="24"/>
            <w:szCs w:val="24"/>
          </w:rPr>
          <w:t xml:space="preserve">by </w:t>
        </w:r>
        <w:proofErr w:type="spellStart"/>
        <w:r w:rsidR="00792DBD">
          <w:rPr>
            <w:sz w:val="24"/>
            <w:szCs w:val="24"/>
          </w:rPr>
          <w:t>bigRR</w:t>
        </w:r>
        <w:proofErr w:type="spellEnd"/>
        <w:r w:rsidR="00792DBD">
          <w:rPr>
            <w:sz w:val="24"/>
            <w:szCs w:val="24"/>
          </w:rPr>
          <w:t xml:space="preserve"> </w:t>
        </w:r>
      </w:ins>
      <w:r w:rsidR="00802A76">
        <w:rPr>
          <w:sz w:val="24"/>
          <w:szCs w:val="24"/>
        </w:rPr>
        <w:t xml:space="preserve">for </w:t>
      </w:r>
      <w:r w:rsidR="00277283">
        <w:rPr>
          <w:sz w:val="24"/>
          <w:szCs w:val="24"/>
        </w:rPr>
        <w:t xml:space="preserve">a </w:t>
      </w:r>
      <w:r w:rsidR="00D46F73">
        <w:rPr>
          <w:sz w:val="24"/>
          <w:szCs w:val="24"/>
        </w:rPr>
        <w:t xml:space="preserve">functional </w:t>
      </w:r>
      <w:r w:rsidR="004526A2">
        <w:rPr>
          <w:sz w:val="24"/>
          <w:szCs w:val="24"/>
        </w:rPr>
        <w:t xml:space="preserve">enrichment analysis found only 22 significantly overrepresented biological functions (Fisher exact test, p&lt;0.05, Table </w:t>
      </w:r>
      <w:del w:id="593" w:author="N S" w:date="2018-05-16T15:30:00Z">
        <w:r w:rsidR="004526A2" w:rsidDel="00410703">
          <w:rPr>
            <w:sz w:val="24"/>
            <w:szCs w:val="24"/>
          </w:rPr>
          <w:delText>S3</w:delText>
        </w:r>
      </w:del>
      <w:ins w:id="594" w:author="nesol" w:date="2018-05-03T15:44:00Z">
        <w:del w:id="595" w:author="N S" w:date="2018-05-16T15:30:00Z">
          <w:r w:rsidR="004526A2" w:rsidDel="00410703">
            <w:rPr>
              <w:sz w:val="24"/>
              <w:szCs w:val="24"/>
            </w:rPr>
            <w:delText>f</w:delText>
          </w:r>
        </w:del>
      </w:ins>
      <w:ins w:id="596" w:author="N S" w:date="2018-05-16T15:30:00Z">
        <w:r w:rsidR="004526A2">
          <w:rPr>
            <w:sz w:val="24"/>
            <w:szCs w:val="24"/>
          </w:rPr>
          <w:t>S2f</w:t>
        </w:r>
      </w:ins>
      <w:r w:rsidR="004526A2">
        <w:rPr>
          <w:sz w:val="24"/>
          <w:szCs w:val="24"/>
        </w:rPr>
        <w:t xml:space="preserve">) when compared to the whole-genome </w:t>
      </w:r>
      <w:ins w:id="597" w:author="nesol" w:date="2018-05-03T15:08:00Z">
        <w:r w:rsidR="004526A2">
          <w:rPr>
            <w:sz w:val="24"/>
            <w:szCs w:val="24"/>
          </w:rPr>
          <w:t xml:space="preserve">T4 gene </w:t>
        </w:r>
      </w:ins>
      <w:r w:rsidR="004526A2">
        <w:rPr>
          <w:sz w:val="24"/>
          <w:szCs w:val="24"/>
        </w:rPr>
        <w:t>annotation.</w:t>
      </w:r>
      <w:del w:id="598" w:author="nesol" w:date="2018-04-22T18:15:00Z">
        <w:r w:rsidR="004526A2" w:rsidDel="000D087F">
          <w:rPr>
            <w:sz w:val="24"/>
            <w:szCs w:val="24"/>
          </w:rPr>
          <w:delText xml:space="preserve"> </w:delText>
        </w:r>
      </w:del>
      <w:r w:rsidR="004526A2">
        <w:rPr>
          <w:sz w:val="24"/>
          <w:szCs w:val="24"/>
        </w:rPr>
        <w:t xml:space="preserve"> </w:t>
      </w:r>
      <w:del w:id="599" w:author="nesol" w:date="2018-05-03T15:00:00Z">
        <w:r w:rsidR="004526A2" w:rsidDel="008F47C7">
          <w:rPr>
            <w:sz w:val="24"/>
            <w:szCs w:val="24"/>
          </w:rPr>
          <w:delText xml:space="preserve">Of the 22 functions overrepresented for domestication virulence traits, eight are enzymes and two are transporters (Table S3). Eight gene functions are uniquely overrepresented in </w:delText>
        </w:r>
        <w:r w:rsidR="004526A2" w:rsidRPr="00276B35" w:rsidDel="008F47C7">
          <w:rPr>
            <w:i/>
            <w:sz w:val="24"/>
            <w:szCs w:val="24"/>
          </w:rPr>
          <w:delText>B. cinerea</w:delText>
        </w:r>
        <w:r w:rsidR="004526A2" w:rsidDel="008F47C7">
          <w:rPr>
            <w:sz w:val="24"/>
            <w:szCs w:val="24"/>
          </w:rPr>
          <w:delText xml:space="preserve"> growth on wild tomato genotypes, and eight functions are overrepresented only for domestication-sensitivity genes.  Among the eight gene functions associated specifically to domestication-sensitivity is indoleamine 2,3-dioxygenase, which converts tryptophan to N-formylkyneureine and has been linked to altered immune responses in a number of systems </w:delText>
        </w:r>
        <w:r w:rsidR="004526A2" w:rsidDel="008F47C7">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del>
      <w:r w:rsidR="004526A2">
        <w:rPr>
          <w:sz w:val="24"/>
          <w:szCs w:val="24"/>
        </w:rPr>
        <w:instrText xml:space="preserve"> ADDIN EN.CITE </w:instrText>
      </w:r>
      <w:r w:rsidR="004526A2">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cj48Zm9yZWlnbi1rZXlzPjxrZXkgYXBwPSJFTiIgZGItaWQ9ImEyeDJ0enN6amZkMnpqZWQwZThw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==
</w:fldData>
        </w:fldChar>
      </w:r>
      <w:r w:rsidR="004526A2">
        <w:rPr>
          <w:sz w:val="24"/>
          <w:szCs w:val="24"/>
        </w:rPr>
        <w:instrText xml:space="preserve"> ADDIN EN.CITE.DATA </w:instrText>
      </w:r>
      <w:r w:rsidR="004526A2">
        <w:rPr>
          <w:sz w:val="24"/>
          <w:szCs w:val="24"/>
        </w:rPr>
      </w:r>
      <w:r w:rsidR="004526A2">
        <w:rPr>
          <w:sz w:val="24"/>
          <w:szCs w:val="24"/>
        </w:rPr>
        <w:fldChar w:fldCharType="end"/>
      </w:r>
      <w:del w:id="600" w:author="nesol" w:date="2018-05-03T15:00:00Z">
        <w:r w:rsidR="004526A2" w:rsidDel="008F47C7">
          <w:rPr>
            <w:sz w:val="24"/>
            <w:szCs w:val="24"/>
          </w:rPr>
        </w:r>
        <w:r w:rsidR="004526A2" w:rsidDel="008F47C7">
          <w:rPr>
            <w:sz w:val="24"/>
            <w:szCs w:val="24"/>
          </w:rPr>
          <w:fldChar w:fldCharType="separate"/>
        </w:r>
        <w:r w:rsidR="004526A2" w:rsidDel="008F47C7">
          <w:rPr>
            <w:noProof/>
            <w:sz w:val="24"/>
            <w:szCs w:val="24"/>
          </w:rPr>
          <w:delText>(Uyttenhove, Pilotte et al. 2003, Chen, Liang et al. 2008, Camañes, Scalschi et al. 2015)</w:delText>
        </w:r>
        <w:r w:rsidR="004526A2" w:rsidDel="008F47C7">
          <w:rPr>
            <w:sz w:val="24"/>
            <w:szCs w:val="24"/>
          </w:rPr>
          <w:fldChar w:fldCharType="end"/>
        </w:r>
        <w:r w:rsidR="004526A2" w:rsidDel="008F47C7">
          <w:rPr>
            <w:sz w:val="24"/>
            <w:szCs w:val="24"/>
          </w:rPr>
          <w:delText xml:space="preserve">. The only other known function is a phosphodiesterase related to BcPde2, a gene that has previously been associated with </w:delText>
        </w:r>
        <w:r w:rsidR="004526A2" w:rsidRPr="003F1CAD" w:rsidDel="008F47C7">
          <w:rPr>
            <w:i/>
            <w:sz w:val="24"/>
            <w:szCs w:val="24"/>
          </w:rPr>
          <w:delText>B. cinerea</w:delText>
        </w:r>
        <w:r w:rsidR="004526A2" w:rsidDel="008F47C7">
          <w:rPr>
            <w:sz w:val="24"/>
            <w:szCs w:val="24"/>
          </w:rPr>
          <w:delText xml:space="preserve"> virulence through the cAMP signaling pathway </w:delText>
        </w:r>
        <w:r w:rsidR="004526A2" w:rsidDel="008F47C7">
          <w:rPr>
            <w:sz w:val="24"/>
            <w:szCs w:val="24"/>
          </w:rPr>
          <w:fldChar w:fldCharType="begin"/>
        </w:r>
      </w:del>
      <w:r w:rsidR="004526A2">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db-id="a2x2tzszjfd2zjed0e8psfdtd0daafwwr002" timestamp="0"&gt;588&lt;/key&gt;&lt;/foreign-keys&gt;&lt;ref-type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ages&gt;e78525&lt;/pages&gt;&lt;volume&gt;8&lt;/volume&gt;&lt;number&gt;11&lt;/number&gt;&lt;dates&gt;&lt;year&gt;2013&lt;/year&gt;&lt;/dates&gt;&lt;isbn&gt;1932-6203&lt;/isbn&gt;&lt;urls&gt;&lt;/urls&gt;&lt;/record&gt;&lt;/Cite&gt;&lt;/EndNote&gt;</w:instrText>
      </w:r>
      <w:del w:id="601" w:author="nesol" w:date="2018-05-03T15:00:00Z">
        <w:r w:rsidR="004526A2" w:rsidDel="008F47C7">
          <w:rPr>
            <w:sz w:val="24"/>
            <w:szCs w:val="24"/>
          </w:rPr>
          <w:fldChar w:fldCharType="separate"/>
        </w:r>
        <w:r w:rsidR="004526A2" w:rsidDel="008F47C7">
          <w:rPr>
            <w:noProof/>
            <w:sz w:val="24"/>
            <w:szCs w:val="24"/>
          </w:rPr>
          <w:delText>(Harren, Brandhoff et al. 2013)</w:delText>
        </w:r>
        <w:r w:rsidR="004526A2" w:rsidDel="008F47C7">
          <w:rPr>
            <w:sz w:val="24"/>
            <w:szCs w:val="24"/>
          </w:rPr>
          <w:fldChar w:fldCharType="end"/>
        </w:r>
        <w:r w:rsidR="004526A2" w:rsidDel="008F47C7">
          <w:rPr>
            <w:sz w:val="24"/>
            <w:szCs w:val="24"/>
          </w:rPr>
          <w:delText xml:space="preserve">. </w:delText>
        </w:r>
      </w:del>
      <w:ins w:id="602" w:author="nesol" w:date="2018-05-03T15:01:00Z">
        <w:r w:rsidR="004526A2">
          <w:rPr>
            <w:sz w:val="24"/>
            <w:szCs w:val="24"/>
          </w:rPr>
          <w:t xml:space="preserve">We also examined functional enrichment for genes associated with domestication traits by both GEMMA and </w:t>
        </w:r>
        <w:proofErr w:type="spellStart"/>
        <w:r w:rsidR="004526A2">
          <w:rPr>
            <w:sz w:val="24"/>
            <w:szCs w:val="24"/>
          </w:rPr>
          <w:t>bigRR</w:t>
        </w:r>
        <w:proofErr w:type="spellEnd"/>
        <w:r w:rsidR="004526A2">
          <w:rPr>
            <w:sz w:val="24"/>
            <w:szCs w:val="24"/>
          </w:rPr>
          <w:t xml:space="preserve">. </w:t>
        </w:r>
      </w:ins>
      <w:ins w:id="603" w:author="nesol" w:date="2018-05-03T15:07:00Z">
        <w:r w:rsidR="004526A2">
          <w:rPr>
            <w:sz w:val="24"/>
            <w:szCs w:val="24"/>
          </w:rPr>
          <w:t xml:space="preserve">We </w:t>
        </w:r>
        <w:r w:rsidR="004526A2">
          <w:rPr>
            <w:sz w:val="24"/>
            <w:szCs w:val="24"/>
          </w:rPr>
          <w:lastRenderedPageBreak/>
          <w:t xml:space="preserve">found </w:t>
        </w:r>
      </w:ins>
      <w:ins w:id="604" w:author="nesol" w:date="2018-05-03T16:13:00Z">
        <w:r w:rsidR="004526A2">
          <w:rPr>
            <w:sz w:val="24"/>
            <w:szCs w:val="24"/>
          </w:rPr>
          <w:t>41</w:t>
        </w:r>
      </w:ins>
      <w:ins w:id="605" w:author="nesol" w:date="2018-05-03T15:07:00Z">
        <w:r w:rsidR="004526A2">
          <w:rPr>
            <w:sz w:val="24"/>
            <w:szCs w:val="24"/>
          </w:rPr>
          <w:t xml:space="preserve"> significantly overrepresented biological function</w:t>
        </w:r>
      </w:ins>
      <w:ins w:id="606" w:author="nesol" w:date="2018-05-03T15:08:00Z">
        <w:r w:rsidR="004526A2">
          <w:rPr>
            <w:sz w:val="24"/>
            <w:szCs w:val="24"/>
          </w:rPr>
          <w:t>s</w:t>
        </w:r>
      </w:ins>
      <w:ins w:id="607" w:author="nesol" w:date="2018-05-03T15:53:00Z">
        <w:r w:rsidR="004526A2">
          <w:rPr>
            <w:sz w:val="24"/>
            <w:szCs w:val="24"/>
          </w:rPr>
          <w:t xml:space="preserve"> (Table S</w:t>
        </w:r>
        <w:del w:id="608" w:author="N S" w:date="2018-05-16T15:30:00Z">
          <w:r w:rsidR="004526A2" w:rsidDel="00410703">
            <w:rPr>
              <w:sz w:val="24"/>
              <w:szCs w:val="24"/>
            </w:rPr>
            <w:delText>3</w:delText>
          </w:r>
        </w:del>
      </w:ins>
      <w:ins w:id="609" w:author="N S" w:date="2018-05-16T15:30:00Z">
        <w:r w:rsidR="004526A2">
          <w:rPr>
            <w:sz w:val="24"/>
            <w:szCs w:val="24"/>
          </w:rPr>
          <w:t>2</w:t>
        </w:r>
      </w:ins>
      <w:ins w:id="610" w:author="nesol" w:date="2018-05-03T15:53:00Z">
        <w:r w:rsidR="004526A2">
          <w:rPr>
            <w:sz w:val="24"/>
            <w:szCs w:val="24"/>
          </w:rPr>
          <w:t>d)</w:t>
        </w:r>
      </w:ins>
      <w:ins w:id="611" w:author="nesol" w:date="2018-05-03T15:08:00Z">
        <w:r w:rsidR="004526A2">
          <w:rPr>
            <w:sz w:val="24"/>
            <w:szCs w:val="24"/>
          </w:rPr>
          <w:t xml:space="preserve">. </w:t>
        </w:r>
      </w:ins>
      <w:ins w:id="612" w:author="nesol" w:date="2018-05-03T16:13:00Z">
        <w:del w:id="613" w:author="Dan Kliebenstein" w:date="2018-05-18T16:15:00Z">
          <w:r w:rsidR="004526A2" w:rsidDel="00A03AD5">
            <w:rPr>
              <w:sz w:val="24"/>
              <w:szCs w:val="24"/>
            </w:rPr>
            <w:delText>These</w:delText>
          </w:r>
        </w:del>
      </w:ins>
      <w:ins w:id="614" w:author="Dan Kliebenstein" w:date="2018-05-18T16:15:00Z">
        <w:r w:rsidR="004526A2">
          <w:rPr>
            <w:sz w:val="24"/>
            <w:szCs w:val="24"/>
          </w:rPr>
          <w:t>In both datasets, the enrichments were largely surrounding enzyme and transport functions</w:t>
        </w:r>
      </w:ins>
      <w:ins w:id="615" w:author="Céline" w:date="2018-05-22T16:23:00Z">
        <w:r w:rsidR="004526A2">
          <w:rPr>
            <w:sz w:val="24"/>
            <w:szCs w:val="24"/>
          </w:rPr>
          <w:t>,</w:t>
        </w:r>
      </w:ins>
      <w:ins w:id="616" w:author="Dan Kliebenstein" w:date="2018-05-18T16:15:00Z">
        <w:r w:rsidR="004526A2">
          <w:rPr>
            <w:sz w:val="24"/>
            <w:szCs w:val="24"/>
          </w:rPr>
          <w:t xml:space="preserve"> which are known to be key components of how the pathogen produces toxic metabolites and conversely detoxifies plant defense compounds</w:t>
        </w:r>
      </w:ins>
      <w:ins w:id="617" w:author="nesol" w:date="2018-05-03T16:13:00Z">
        <w:del w:id="618" w:author="Dan Kliebenstein" w:date="2018-05-18T16:16:00Z">
          <w:r w:rsidR="004526A2" w:rsidDel="00A03AD5">
            <w:rPr>
              <w:sz w:val="24"/>
              <w:szCs w:val="24"/>
            </w:rPr>
            <w:delText xml:space="preserve"> functions include </w:delText>
          </w:r>
        </w:del>
      </w:ins>
      <w:ins w:id="619" w:author="nesol" w:date="2018-05-03T16:15:00Z">
        <w:del w:id="620" w:author="Dan Kliebenstein" w:date="2018-05-18T16:16:00Z">
          <w:r w:rsidR="004526A2" w:rsidDel="00A03AD5">
            <w:rPr>
              <w:sz w:val="24"/>
              <w:szCs w:val="24"/>
            </w:rPr>
            <w:delText>12 enzymes and two transporters (Table S3</w:delText>
          </w:r>
        </w:del>
      </w:ins>
      <w:ins w:id="621" w:author="N S" w:date="2018-05-16T15:30:00Z">
        <w:del w:id="622" w:author="Dan Kliebenstein" w:date="2018-05-18T16:16:00Z">
          <w:r w:rsidR="004526A2" w:rsidDel="00A03AD5">
            <w:rPr>
              <w:sz w:val="24"/>
              <w:szCs w:val="24"/>
            </w:rPr>
            <w:delText>2</w:delText>
          </w:r>
        </w:del>
      </w:ins>
      <w:ins w:id="623" w:author="nesol" w:date="2018-05-03T16:15:00Z">
        <w:del w:id="624" w:author="Dan Kliebenstein" w:date="2018-05-18T16:16:00Z">
          <w:r w:rsidR="004526A2" w:rsidDel="00A03AD5">
            <w:rPr>
              <w:sz w:val="24"/>
              <w:szCs w:val="24"/>
            </w:rPr>
            <w:delText>d)</w:delText>
          </w:r>
        </w:del>
        <w:r w:rsidR="004526A2">
          <w:rPr>
            <w:sz w:val="24"/>
            <w:szCs w:val="24"/>
          </w:rPr>
          <w:t xml:space="preserve">. </w:t>
        </w:r>
      </w:ins>
      <w:r w:rsidR="004526A2">
        <w:rPr>
          <w:sz w:val="24"/>
          <w:szCs w:val="24"/>
        </w:rPr>
        <w:t xml:space="preserve">Thus, there is an apparent subset of </w:t>
      </w:r>
      <w:r w:rsidR="004526A2">
        <w:rPr>
          <w:i/>
          <w:sz w:val="24"/>
          <w:szCs w:val="24"/>
        </w:rPr>
        <w:t xml:space="preserve">B. </w:t>
      </w:r>
      <w:r w:rsidR="004526A2" w:rsidRPr="00150E38">
        <w:rPr>
          <w:i/>
          <w:sz w:val="24"/>
        </w:rPr>
        <w:t>cinerea</w:t>
      </w:r>
      <w:r w:rsidR="004526A2" w:rsidRPr="00150E38">
        <w:rPr>
          <w:sz w:val="24"/>
        </w:rPr>
        <w:t xml:space="preserve"> genes</w:t>
      </w:r>
      <w:r w:rsidR="004526A2" w:rsidRPr="0009579B">
        <w:rPr>
          <w:sz w:val="24"/>
          <w:szCs w:val="24"/>
        </w:rPr>
        <w:t xml:space="preserve"> </w:t>
      </w:r>
      <w:r w:rsidR="004526A2">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101A7337" w14:textId="4FBD8A05" w:rsidR="00082C15" w:rsidRDefault="00082C15" w:rsidP="00A662C7">
      <w:pPr>
        <w:spacing w:line="480" w:lineRule="auto"/>
        <w:rPr>
          <w:sz w:val="24"/>
          <w:szCs w:val="24"/>
        </w:rPr>
      </w:pP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4">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chemeClr val="accent1"/>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5">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pic:spPr>
                      </pic:pic>
                    </wpg:wgp>
                  </a:graphicData>
                </a:graphic>
              </wp:inline>
            </w:drawing>
          </mc:Choice>
          <mc:Fallback>
            <w:pict>
              <v:group w14:anchorId="03F20161" id="Group 2" o:spid="_x0000_s1065"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">
                <v:shape id="Picture 3077" o:spid="_x0000_s1066" type="#_x0000_t75" style="position:absolute;left:32988;top:51675;width:35157;height:36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">
                  <v:imagedata r:id="rId48" o:title="" croptop="8383f" cropbottom="7584f" cropleft="10517f" cropright="7482f"/>
                </v:shape>
                <v:shape id="Picture 3078" o:spid="_x0000_s1067" type="#_x0000_t75" style="position:absolute;top:50441;width:33832;height:40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">
                  <v:imagedata r:id="rId49" o:title="Venn_SNPs_10NA_numbered" croptop="3186f" cropbottom="2717f" cropleft="11150f" cropright="4125f"/>
                </v:shape>
                <v:shape id="Picture 3079" o:spid="_x0000_s1068" type="#_x0000_t75" style="position:absolute;top:1292;width:68580;height:45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">
                  <v:imagedata r:id="rId50" o:title="FigR8_SlBc_trueMAF20_10NA_domest.ManhattanPlot"/>
                </v:shape>
                <v:shape id="TextBox 4" o:spid="_x0000_s1069" type="#_x0000_t202" style="position:absolute;left:233;width:2985;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" filled="f" stroked="f">
                  <v:textbox style="mso-fit-shape-to-text:t">
                    <w:txbxContent>
                      <w:p w14:paraId="24301D3F"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a</w:t>
                        </w:r>
                      </w:p>
                    </w:txbxContent>
                  </v:textbox>
                </v:shape>
                <v:shape id="TextBox 6" o:spid="_x0000_s1070" type="#_x0000_t202" style="position:absolute;top:48671;width:3080;height:3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" filled="f" stroked="f">
                  <v:textbox style="mso-fit-shape-to-text:t">
                    <w:txbxContent>
                      <w:p w14:paraId="519BAD31"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b</w:t>
                        </w:r>
                      </w:p>
                    </w:txbxContent>
                  </v:textbox>
                </v:shape>
                <v:shape id="TextBox 7" o:spid="_x0000_s1071" type="#_x0000_t202" style="position:absolute;left:34325;top:48858;width:2808;height:36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" filled="f" stroked="f">
                  <v:textbox style="mso-fit-shape-to-text:t">
                    <w:txbxContent>
                      <w:p w14:paraId="07F3ED63" w14:textId="77777777" w:rsidR="004526A2" w:rsidRDefault="004526A2" w:rsidP="00082C15">
                        <w:pPr>
                          <w:pStyle w:val="NormalWeb"/>
                          <w:spacing w:before="0" w:beforeAutospacing="0" w:after="0" w:afterAutospacing="0"/>
                        </w:pPr>
                        <w:r>
                          <w:rPr>
                            <w:rFonts w:asciiTheme="minorHAnsi" w:hAnsi="Calibri" w:cstheme="minorBidi"/>
                            <w:b/>
                            <w:bCs/>
                            <w:color w:val="000000" w:themeColor="text1"/>
                            <w:kern w:val="24"/>
                            <w:sz w:val="36"/>
                            <w:szCs w:val="36"/>
                          </w:rPr>
                          <w:t>c</w:t>
                        </w:r>
                      </w:p>
                    </w:txbxContent>
                  </v:textbox>
                </v:shape>
                <v:shape id="Picture 3089" o:spid="_x0000_s1072" type="#_x0000_t75" style="position:absolute;left:54784;top:34110;width:12509;height:7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">
                  <v:imagedata r:id="rId51"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r>
        <w:rPr>
          <w:b/>
          <w:sz w:val="24"/>
          <w:szCs w:val="24"/>
        </w:rPr>
        <w:lastRenderedPageBreak/>
        <w:t>Figure 7</w:t>
      </w:r>
      <w:r w:rsidRPr="004E20FE">
        <w:rPr>
          <w:b/>
          <w:sz w:val="24"/>
          <w:szCs w:val="24"/>
        </w:rPr>
        <w:t xml:space="preserve">. GWA analysis of domestication sensitivity in </w:t>
      </w:r>
      <w:r w:rsidRPr="004E20FE">
        <w:rPr>
          <w:b/>
          <w:i/>
          <w:sz w:val="24"/>
          <w:szCs w:val="24"/>
        </w:rPr>
        <w:t>B. cinerea</w:t>
      </w:r>
      <w:r w:rsidRPr="004E20FE">
        <w:rPr>
          <w:b/>
          <w:sz w:val="24"/>
          <w:szCs w:val="24"/>
        </w:rPr>
        <w:t>.</w:t>
      </w:r>
    </w:p>
    <w:p w14:paraId="2F339C14" w14:textId="5C96B25D"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r w:rsidR="004526A2">
        <w:rPr>
          <w:sz w:val="24"/>
          <w:szCs w:val="24"/>
        </w:rPr>
        <w:t xml:space="preserve"> by </w:t>
      </w:r>
      <w:proofErr w:type="spellStart"/>
      <w:r w:rsidR="004526A2">
        <w:rPr>
          <w:sz w:val="24"/>
          <w:szCs w:val="24"/>
        </w:rPr>
        <w:t>bigRR</w:t>
      </w:r>
      <w:proofErr w:type="spellEnd"/>
      <w:r>
        <w:rPr>
          <w:sz w:val="24"/>
          <w:szCs w:val="24"/>
        </w:rPr>
        <w:t>.</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t>DISCUSSION</w:t>
      </w:r>
    </w:p>
    <w:p w14:paraId="351881EF" w14:textId="77777777" w:rsidR="002504BF" w:rsidRDefault="002504BF" w:rsidP="00587041">
      <w:pPr>
        <w:rPr>
          <w:sz w:val="24"/>
          <w:szCs w:val="24"/>
        </w:rPr>
      </w:pPr>
    </w:p>
    <w:p w14:paraId="50B928FA" w14:textId="0FEE781B" w:rsidR="00082C15" w:rsidRPr="00F8407B"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 </w:instrText>
      </w:r>
      <w:r w:rsidR="00190ECE">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ZD0iYTJ4MnR6c3pqZmQyemplZDBlOHBzZmR0ZDBkYWFmd3dyMDAyIiB0aW1lc3RhbXA9IjAiPjU3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</w:fldData>
        </w:fldChar>
      </w:r>
      <w:r w:rsidR="00190ECE">
        <w:rPr>
          <w:sz w:val="24"/>
          <w:szCs w:val="24"/>
        </w:rPr>
        <w:instrText xml:space="preserve"> ADDIN EN.CITE.DATA </w:instrText>
      </w:r>
      <w:r w:rsidR="00190ECE">
        <w:rPr>
          <w:sz w:val="24"/>
          <w:szCs w:val="24"/>
        </w:rPr>
      </w:r>
      <w:r w:rsidR="00190ECE">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PGtleSBhcHA9IkVOIiBkYi1pZD0iYTJ4MnR6c3pqZmQyemplZDBlOHBzZmR0ZDBkYWFmd3dyMDAy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=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w:t>
      </w:r>
      <w:r w:rsidR="005538FD">
        <w:rPr>
          <w:sz w:val="24"/>
          <w:szCs w:val="24"/>
        </w:rPr>
        <w:lastRenderedPageBreak/>
        <w:t xml:space="preserve">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 xml:space="preserve">with </w:t>
      </w:r>
      <w:r w:rsidR="004526A2">
        <w:rPr>
          <w:sz w:val="24"/>
          <w:szCs w:val="24"/>
        </w:rPr>
        <w:t xml:space="preserve">similar variance in resistance between </w:t>
      </w:r>
      <w:r w:rsidR="00E62AE8">
        <w:rPr>
          <w:sz w:val="24"/>
          <w:szCs w:val="24"/>
        </w:rPr>
        <w:t>the wild and domestic</w:t>
      </w:r>
      <w:r w:rsidR="000F22E7">
        <w:rPr>
          <w:sz w:val="24"/>
          <w:szCs w:val="24"/>
        </w:rPr>
        <w:t>ated</w:t>
      </w:r>
      <w:r w:rsidR="00E62AE8">
        <w:rPr>
          <w:sz w:val="24"/>
          <w:szCs w:val="24"/>
        </w:rPr>
        <w:t xml:space="preserve"> tomato accessions </w:t>
      </w:r>
      <w:r w:rsidR="00415881">
        <w:rPr>
          <w:sz w:val="24"/>
          <w:szCs w:val="24"/>
        </w:rPr>
        <w:t xml:space="preserve">(Table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ZWlnbi1rZXlzPjxrZXkgYXBwPSJFTiIgZGItaWQ9ImEyeDJ0enN6amZkMnpqZWQwZThwc2ZkdGQw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GWA mapping 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are highly quantitative</w:t>
      </w:r>
      <w:del w:id="625" w:author="N S" w:date="2018-05-18T13:44:00Z">
        <w:r w:rsidR="005533EE" w:rsidDel="006D459D">
          <w:rPr>
            <w:sz w:val="24"/>
            <w:szCs w:val="24"/>
          </w:rPr>
          <w:delText>,</w:delText>
        </w:r>
      </w:del>
      <w:r w:rsidR="005533EE">
        <w:rPr>
          <w:sz w:val="24"/>
          <w:szCs w:val="24"/>
        </w:rPr>
        <w:t xml:space="preser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w:t>
      </w:r>
      <w:del w:id="626" w:author="N S" w:date="2018-05-16T15:30:00Z">
        <w:r w:rsidR="00722316" w:rsidDel="00410703">
          <w:rPr>
            <w:sz w:val="24"/>
            <w:szCs w:val="24"/>
          </w:rPr>
          <w:delText>S</w:delText>
        </w:r>
        <w:r w:rsidR="00207B28" w:rsidDel="00410703">
          <w:rPr>
            <w:sz w:val="24"/>
            <w:szCs w:val="24"/>
          </w:rPr>
          <w:delText>3</w:delText>
        </w:r>
      </w:del>
      <w:ins w:id="627" w:author="nesol" w:date="2018-05-03T15:45:00Z">
        <w:del w:id="628" w:author="N S" w:date="2018-05-16T15:30:00Z">
          <w:r w:rsidR="005A224E" w:rsidDel="00410703">
            <w:rPr>
              <w:sz w:val="24"/>
              <w:szCs w:val="24"/>
            </w:rPr>
            <w:delText>b</w:delText>
          </w:r>
        </w:del>
      </w:ins>
      <w:ins w:id="629" w:author="N S" w:date="2018-05-16T15:30:00Z">
        <w:r w:rsidR="00410703">
          <w:rPr>
            <w:sz w:val="24"/>
            <w:szCs w:val="24"/>
          </w:rPr>
          <w:t>S2b</w:t>
        </w:r>
      </w:ins>
      <w:ins w:id="630" w:author="nesol" w:date="2018-05-03T15:45:00Z">
        <w:r w:rsidR="005A224E">
          <w:rPr>
            <w:sz w:val="24"/>
            <w:szCs w:val="24"/>
          </w:rPr>
          <w:t>, d, f</w:t>
        </w:r>
      </w:ins>
      <w:r w:rsidR="00A82868">
        <w:rPr>
          <w:sz w:val="24"/>
          <w:szCs w:val="24"/>
        </w:rPr>
        <w:t>)</w:t>
      </w:r>
      <w:r w:rsidR="005533EE">
        <w:rPr>
          <w:sz w:val="24"/>
          <w:szCs w:val="24"/>
        </w:rPr>
        <w:t>.</w:t>
      </w:r>
      <w:r w:rsidR="00686E9E">
        <w:rPr>
          <w:sz w:val="24"/>
          <w:szCs w:val="24"/>
        </w:rPr>
        <w:t xml:space="preserve"> </w:t>
      </w:r>
      <w:r w:rsidR="005533EE">
        <w:rPr>
          <w:sz w:val="24"/>
          <w:szCs w:val="24"/>
        </w:rPr>
        <w:t xml:space="preserve"> </w:t>
      </w:r>
      <w:ins w:id="631" w:author="nesol" w:date="2018-05-03T16:17:00Z">
        <w:r w:rsidR="00F8407B">
          <w:rPr>
            <w:sz w:val="24"/>
            <w:szCs w:val="24"/>
          </w:rPr>
          <w:t xml:space="preserve">We also identified a </w:t>
        </w:r>
      </w:ins>
      <w:ins w:id="632" w:author="nesol" w:date="2018-05-03T16:18:00Z">
        <w:r w:rsidR="00F8407B">
          <w:rPr>
            <w:sz w:val="24"/>
            <w:szCs w:val="24"/>
          </w:rPr>
          <w:t xml:space="preserve">conservative </w:t>
        </w:r>
      </w:ins>
      <w:ins w:id="633" w:author="nesol" w:date="2018-05-03T16:17:00Z">
        <w:r w:rsidR="00F8407B">
          <w:rPr>
            <w:sz w:val="24"/>
            <w:szCs w:val="24"/>
          </w:rPr>
          <w:t xml:space="preserve">subset of genes whose association to </w:t>
        </w:r>
      </w:ins>
      <w:ins w:id="634" w:author="nesol" w:date="2018-05-03T16:18:00Z">
        <w:r w:rsidR="00F8407B">
          <w:rPr>
            <w:sz w:val="24"/>
            <w:szCs w:val="24"/>
          </w:rPr>
          <w:t xml:space="preserve">differential </w:t>
        </w:r>
      </w:ins>
      <w:ins w:id="635" w:author="nesol" w:date="2018-05-03T16:17:00Z">
        <w:r w:rsidR="00F8407B">
          <w:rPr>
            <w:i/>
            <w:sz w:val="24"/>
            <w:szCs w:val="24"/>
          </w:rPr>
          <w:t xml:space="preserve">Botrytis cinerea </w:t>
        </w:r>
        <w:r w:rsidR="00F8407B">
          <w:rPr>
            <w:sz w:val="24"/>
            <w:szCs w:val="24"/>
          </w:rPr>
          <w:t>virulence is inse</w:t>
        </w:r>
      </w:ins>
      <w:ins w:id="636" w:author="nesol" w:date="2018-05-03T16:18:00Z">
        <w:r w:rsidR="00F8407B">
          <w:rPr>
            <w:sz w:val="24"/>
            <w:szCs w:val="24"/>
          </w:rPr>
          <w:t xml:space="preserve">nsitive to GWA method and </w:t>
        </w:r>
        <w:del w:id="637" w:author="Dan Kliebenstein" w:date="2018-05-10T16:32:00Z">
          <w:r w:rsidR="00F8407B" w:rsidDel="0034153E">
            <w:rPr>
              <w:sz w:val="24"/>
              <w:szCs w:val="24"/>
            </w:rPr>
            <w:delText>genome annotation</w:delText>
          </w:r>
        </w:del>
      </w:ins>
      <w:ins w:id="638" w:author="Dan Kliebenstein" w:date="2018-05-10T16:32:00Z">
        <w:r w:rsidR="0034153E">
          <w:rPr>
            <w:sz w:val="24"/>
            <w:szCs w:val="24"/>
          </w:rPr>
          <w:t>reference genome</w:t>
        </w:r>
      </w:ins>
      <w:ins w:id="639" w:author="nesol" w:date="2018-05-03T16:18:00Z">
        <w:r w:rsidR="00F8407B">
          <w:rPr>
            <w:sz w:val="24"/>
            <w:szCs w:val="24"/>
          </w:rPr>
          <w:t xml:space="preserve"> (Table S</w:t>
        </w:r>
      </w:ins>
      <w:ins w:id="640" w:author="N S" w:date="2018-05-16T15:30:00Z">
        <w:r w:rsidR="00410703">
          <w:rPr>
            <w:sz w:val="24"/>
            <w:szCs w:val="24"/>
          </w:rPr>
          <w:t>2</w:t>
        </w:r>
      </w:ins>
      <w:ins w:id="641" w:author="nesol" w:date="2018-05-03T16:18:00Z">
        <w:del w:id="642" w:author="N S" w:date="2018-05-16T15:30:00Z">
          <w:r w:rsidR="00F8407B" w:rsidDel="00410703">
            <w:rPr>
              <w:sz w:val="24"/>
              <w:szCs w:val="24"/>
            </w:rPr>
            <w:delText>3</w:delText>
          </w:r>
        </w:del>
        <w:r w:rsidR="00F8407B">
          <w:rPr>
            <w:sz w:val="24"/>
            <w:szCs w:val="24"/>
          </w:rPr>
          <w:t xml:space="preserve"> a, b, c, d).</w:t>
        </w:r>
      </w:ins>
      <w:ins w:id="643" w:author="Dan Kliebenstein" w:date="2018-05-11T15:37:00Z">
        <w:r w:rsidR="004A6AE6">
          <w:rPr>
            <w:sz w:val="24"/>
            <w:szCs w:val="24"/>
          </w:rPr>
          <w:t xml:space="preserve"> </w:t>
        </w:r>
      </w:ins>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39C14BAD"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 xml:space="preserve">factor defining </w:t>
      </w:r>
      <w:r w:rsidR="007C110C">
        <w:rPr>
          <w:sz w:val="24"/>
          <w:szCs w:val="24"/>
        </w:rPr>
        <w:lastRenderedPageBreak/>
        <w:t>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w:t>
      </w:r>
      <w:del w:id="644" w:author="Dan Kliebenstein" w:date="2018-05-10T16:33:00Z">
        <w:r w:rsidR="007C110C" w:rsidDel="0034153E">
          <w:rPr>
            <w:sz w:val="24"/>
            <w:szCs w:val="24"/>
          </w:rPr>
          <w:delText xml:space="preserve">isolates and </w:delText>
        </w:r>
      </w:del>
      <w:r w:rsidR="007C110C">
        <w:rPr>
          <w:sz w:val="24"/>
          <w:szCs w:val="24"/>
        </w:rPr>
        <w:t>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36D544D4" w:rsidR="00256FFF" w:rsidRDefault="00686E9E" w:rsidP="006C499C">
      <w:pPr>
        <w:spacing w:line="480" w:lineRule="auto"/>
        <w:ind w:firstLine="720"/>
        <w:rPr>
          <w:sz w:val="24"/>
          <w:szCs w:val="24"/>
        </w:rPr>
      </w:pPr>
      <w:r>
        <w:rPr>
          <w:sz w:val="24"/>
          <w:szCs w:val="24"/>
        </w:rPr>
        <w:t xml:space="preserve">In biotrophic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bnVtYmVyPjxmb3JlaWduLWtleXM+PGtleSBhcHA9IkVOIiBkYi1pZD0iYTJ4MnR6c3pqZmQyempl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Hyten, Song et al. 2006, Chaudhary 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5F1A4E">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db-id="a2x2tzszjfd2zjed0e8psfdtd0daafwwr002" timestamp="0"&gt;506&lt;/key&gt;&lt;/foreign-keys&gt;&lt;ref-type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db-id="a2x2tzszjfd2zjed0e8psfdtd0daafwwr002" timestamp="0"&gt;507&lt;/key&gt;&lt;/foreign-keys&gt;&lt;ref-type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lastRenderedPageBreak/>
        <w:t>Polygenic quantitative virulence and breeding complications</w:t>
      </w:r>
    </w:p>
    <w:p w14:paraId="1C31F27D" w14:textId="692381C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 </w:instrText>
      </w:r>
      <w:r w:rsidR="005F1A4E">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bnVtYmVyPjxmb3JlaWduLWtleXM+PGtleSBhcHA9IkVOIiBkYi1pZD0iYTJ4MnR6c3pqZmQyempl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 </w:instrText>
      </w:r>
      <w:r w:rsidR="005F1A4E">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YXBwPSJFTiIgZGItaWQ9ImEyeDJ0enN6amZkMnpqZWQwZThwc2ZkdGQwZGFhZnd3cjAwMiIgdGlt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</w:fldData>
        </w:fldChar>
      </w:r>
      <w:r w:rsidR="005F1A4E">
        <w:rPr>
          <w:sz w:val="24"/>
          <w:szCs w:val="24"/>
        </w:rPr>
        <w:instrText xml:space="preserve"> ADDIN EN.CITE.DATA </w:instrText>
      </w:r>
      <w:r w:rsidR="005F1A4E">
        <w:rPr>
          <w:sz w:val="24"/>
          <w:szCs w:val="24"/>
        </w:rPr>
      </w:r>
      <w:r w:rsidR="005F1A4E">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824A471"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w:t>
      </w:r>
      <w:proofErr w:type="gramStart"/>
      <w:r w:rsidR="005A4150">
        <w:rPr>
          <w:sz w:val="24"/>
          <w:szCs w:val="24"/>
        </w:rPr>
        <w:t>particular challenges</w:t>
      </w:r>
      <w:proofErr w:type="gramEnd"/>
      <w:r w:rsidR="005A4150">
        <w:rPr>
          <w:sz w:val="24"/>
          <w:szCs w:val="24"/>
        </w:rPr>
        <w:t xml:space="preserve"> for breeding durable resistance to </w:t>
      </w:r>
      <w:r w:rsidR="00EA31C3" w:rsidRPr="00B41031">
        <w:rPr>
          <w:i/>
          <w:sz w:val="24"/>
          <w:szCs w:val="24"/>
        </w:rPr>
        <w:t>B. cinerea</w:t>
      </w:r>
      <w:r w:rsidR="004526A2">
        <w:rPr>
          <w:sz w:val="24"/>
          <w:szCs w:val="24"/>
        </w:rPr>
        <w:t>,</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w:t>
      </w:r>
      <w:r w:rsidR="004526A2">
        <w:rPr>
          <w:sz w:val="24"/>
          <w:szCs w:val="24"/>
        </w:rPr>
        <w:t>,</w:t>
      </w:r>
      <w:r>
        <w:rPr>
          <w:sz w:val="24"/>
          <w:szCs w:val="24"/>
        </w:rPr>
        <w:t xml:space="preserve"> combined</w:t>
      </w:r>
      <w:r w:rsidR="00EA31C3">
        <w:rPr>
          <w:sz w:val="24"/>
          <w:szCs w:val="24"/>
        </w:rPr>
        <w:t xml:space="preserve"> with genomic sequencing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YTJ4MnR6c3pqZmQyemplZDBlOHBzZmR0ZDBkYWFmd3dyMDAyIiB0aW1lc3RhbXA9IjAiPjU2NTwv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=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lastRenderedPageBreak/>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4526A2">
        <w:rPr>
          <w:sz w:val="24"/>
          <w:szCs w:val="24"/>
        </w:rPr>
        <w:t>Further,</w:t>
      </w:r>
      <w:r w:rsidR="001659E8">
        <w:rPr>
          <w:sz w:val="24"/>
          <w:szCs w:val="24"/>
        </w:rPr>
        <w:t xml:space="preserve">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13AA7C37"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r w:rsidR="0062421C">
        <w:rPr>
          <w:i/>
          <w:sz w:val="24"/>
          <w:szCs w:val="24"/>
        </w:rPr>
        <w:t xml:space="preserve">cinerea </w:t>
      </w:r>
      <w:proofErr w:type="spellStart"/>
      <w:r w:rsidR="0062421C">
        <w:rPr>
          <w:sz w:val="24"/>
          <w:szCs w:val="24"/>
        </w:rPr>
        <w:t>pathosystem</w:t>
      </w:r>
      <w:proofErr w:type="spellEnd"/>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w:t>
      </w:r>
      <w:proofErr w:type="spellStart"/>
      <w:r w:rsidR="00234632">
        <w:rPr>
          <w:sz w:val="24"/>
          <w:szCs w:val="24"/>
        </w:rPr>
        <w:t>pathosystem</w:t>
      </w:r>
      <w:proofErr w:type="spellEnd"/>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w:t>
      </w:r>
      <w:proofErr w:type="gramStart"/>
      <w:r w:rsidR="00234632">
        <w:rPr>
          <w:sz w:val="24"/>
          <w:szCs w:val="24"/>
        </w:rPr>
        <w:t>similar to</w:t>
      </w:r>
      <w:proofErr w:type="gramEnd"/>
      <w:r w:rsidR="00234632">
        <w:rPr>
          <w:sz w:val="24"/>
          <w:szCs w:val="24"/>
        </w:rPr>
        <w:t xml:space="preserve"> </w:t>
      </w:r>
      <w:r w:rsidR="004526A2">
        <w:rPr>
          <w:sz w:val="24"/>
          <w:szCs w:val="24"/>
        </w:rPr>
        <w:t xml:space="preserve">patterns </w:t>
      </w:r>
      <w:r w:rsidR="00234632">
        <w:rPr>
          <w:sz w:val="24"/>
          <w:szCs w:val="24"/>
        </w:rPr>
        <w:t xml:space="preserve">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4526A2">
        <w:rPr>
          <w:sz w:val="24"/>
          <w:szCs w:val="24"/>
        </w:rPr>
        <w:t>whether</w:t>
      </w:r>
      <w:r w:rsidR="007A4628">
        <w:rPr>
          <w:sz w:val="24"/>
          <w:szCs w:val="24"/>
        </w:rPr>
        <w:t xml:space="preserve">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lastRenderedPageBreak/>
        <w:t>Tomato genetic resources</w:t>
      </w:r>
    </w:p>
    <w:p w14:paraId="7B31CD5A" w14:textId="4570321D"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 xml:space="preserve">S. </w:t>
      </w:r>
      <w:proofErr w:type="spellStart"/>
      <w:r w:rsidRPr="008D768E">
        <w:rPr>
          <w:i/>
          <w:sz w:val="24"/>
          <w:szCs w:val="24"/>
        </w:rPr>
        <w:t>pimpinellifolium</w:t>
      </w:r>
      <w:proofErr w:type="spellEnd"/>
      <w:r w:rsidRPr="000D6362">
        <w:rPr>
          <w:sz w:val="24"/>
          <w:szCs w:val="24"/>
        </w:rPr>
        <w:t xml:space="preserve">) </w:t>
      </w:r>
      <w:del w:id="645" w:author="N S" w:date="2018-05-09T15:24:00Z">
        <w:r w:rsidRPr="000D6362" w:rsidDel="00FD07E7">
          <w:rPr>
            <w:sz w:val="24"/>
            <w:szCs w:val="24"/>
          </w:rPr>
          <w:delText>from throughout its native range</w:delText>
        </w:r>
      </w:del>
      <w:ins w:id="646" w:author="N S" w:date="2018-05-09T15:24:00Z">
        <w:r w:rsidR="00FD07E7">
          <w:rPr>
            <w:sz w:val="24"/>
            <w:szCs w:val="24"/>
          </w:rPr>
          <w:t>sampling across its major geographic regions</w:t>
        </w:r>
      </w:ins>
      <w:r w:rsidRPr="000D6362">
        <w:rPr>
          <w:sz w:val="24"/>
          <w:szCs w:val="24"/>
        </w:rPr>
        <w:t xml:space="preserve"> (Peru, Ecuador) </w:t>
      </w:r>
      <w:r>
        <w:rPr>
          <w:sz w:val="24"/>
          <w:szCs w:val="24"/>
        </w:rPr>
        <w:t>and</w:t>
      </w:r>
      <w:r w:rsidRPr="000D6362">
        <w:rPr>
          <w:sz w:val="24"/>
          <w:szCs w:val="24"/>
        </w:rPr>
        <w:t xml:space="preserve"> 6 heritage and modern varieties of </w:t>
      </w:r>
      <w:r w:rsidRPr="008D768E">
        <w:rPr>
          <w:i/>
          <w:sz w:val="24"/>
          <w:szCs w:val="24"/>
        </w:rPr>
        <w:t xml:space="preserve">S. </w:t>
      </w:r>
      <w:proofErr w:type="spellStart"/>
      <w:r w:rsidRPr="008D768E">
        <w:rPr>
          <w:i/>
          <w:sz w:val="24"/>
          <w:szCs w:val="24"/>
        </w:rPr>
        <w:t>lycopersicum</w:t>
      </w:r>
      <w:proofErr w:type="spellEnd"/>
      <w:ins w:id="647" w:author="N S" w:date="2018-05-09T15:25:00Z">
        <w:r w:rsidR="00FD07E7">
          <w:rPr>
            <w:sz w:val="24"/>
            <w:szCs w:val="24"/>
          </w:rPr>
          <w:t xml:space="preserve">, </w:t>
        </w:r>
        <w:r w:rsidR="00C274C1">
          <w:rPr>
            <w:sz w:val="24"/>
            <w:szCs w:val="24"/>
          </w:rPr>
          <w:t>focusing on mid- to late-20</w:t>
        </w:r>
        <w:r w:rsidR="00C274C1" w:rsidRPr="00190ECE">
          <w:rPr>
            <w:sz w:val="24"/>
            <w:szCs w:val="24"/>
            <w:vertAlign w:val="superscript"/>
          </w:rPr>
          <w:t>th</w:t>
        </w:r>
        <w:r w:rsidR="00C274C1">
          <w:rPr>
            <w:sz w:val="24"/>
            <w:szCs w:val="24"/>
          </w:rPr>
          <w:t xml:space="preserve"> century improved varieties</w:t>
        </w:r>
      </w:ins>
      <w:ins w:id="648" w:author="N S" w:date="2018-05-09T15:26:00Z">
        <w:r w:rsidR="00C274C1">
          <w:rPr>
            <w:sz w:val="24"/>
            <w:szCs w:val="24"/>
          </w:rPr>
          <w:t xml:space="preserve"> </w:t>
        </w:r>
      </w:ins>
      <w:r w:rsidR="00075FF0">
        <w:rPr>
          <w:sz w:val="24"/>
          <w:szCs w:val="24"/>
        </w:rPr>
        <w:fldChar w:fldCharType="begin"/>
      </w:r>
      <w:r w:rsidR="005F1A4E">
        <w:rPr>
          <w:sz w:val="24"/>
          <w:szCs w:val="24"/>
        </w:rPr>
        <w:instrText xml:space="preserve"> ADDIN EN.CITE &lt;EndNote&gt;&lt;Cite&gt;&lt;Author&gt;Lin&lt;/Author&gt;&lt;Year&gt;2014&lt;/Year&gt;&lt;RecNum&gt;602&lt;/RecNum&gt;&lt;DisplayText&gt;(Lin, Zhu et al. 2014, Blanca, Montero-Pau et al. 2015)&lt;/DisplayText&gt;&lt;record&gt;&lt;rec-number&gt;602&lt;/rec-number&gt;&lt;foreign-keys&gt;&lt;key app="EN" db-id="a2x2tzszjfd2zjed0e8psfdtd0daafwwr002" timestamp="0"&gt;602&lt;/key&gt;&lt;/foreign-keys&gt;&lt;ref-type name="Journal Article"&gt;17&lt;/ref-type&gt;&lt;contributors&gt;&lt;authors&gt;&lt;author&gt;Lin, Tao&lt;/author&gt;&lt;author&gt;Zhu, Guangtao&lt;/author&gt;&lt;author&gt;Zhang, Junhong&lt;/author&gt;&lt;author&gt;Xu, Xiangyang&lt;/author&gt;&lt;author&gt;Yu, Qinghui&lt;/author&gt;&lt;author&gt;Zheng, Zheng&lt;/author&gt;&lt;author&gt;Zhang, Zhonghua&lt;/author&gt;&lt;author&gt;Lun, Yaoyao&lt;/author&gt;&lt;author&gt;Li, Shuai&lt;/author&gt;&lt;author&gt;Wang, Xiaoxuan&lt;/author&gt;&lt;/authors&gt;&lt;/contributors&gt;&lt;titles&gt;&lt;title&gt;Genomic analyses provide insights into the history of tomato breeding&lt;/title&gt;&lt;secondary-title&gt;Nature genetics&lt;/secondary-title&gt;&lt;/titles&gt;&lt;pages&gt;1220&lt;/pages&gt;&lt;volume&gt;46&lt;/volume&gt;&lt;number&gt;11&lt;/number&gt;&lt;dates&gt;&lt;year&gt;2014&lt;/year&gt;&lt;/dates&gt;&lt;isbn&gt;1546-1718&lt;/isbn&gt;&lt;urls&gt;&lt;/urls&gt;&lt;/record&gt;&lt;/Cite&gt;&lt;Cite&gt;&lt;Author&gt;Blanca&lt;/Author&gt;&lt;Year&gt;2015&lt;/Year&gt;&lt;RecNum&gt;603&lt;/RecNum&gt;&lt;record&gt;&lt;rec-number&gt;603&lt;/rec-number&gt;&lt;foreign-keys&gt;&lt;key app="EN" db-id="a2x2tzszjfd2zjed0e8psfdtd0daafwwr002" timestamp="0"&gt;603&lt;/key&gt;&lt;/foreign-keys&gt;&lt;ref-type name="Journal Article"&gt;17&lt;/ref-type&gt;&lt;contributors&gt;&lt;authors&gt;&lt;author&gt;Blanca, José&lt;/author&gt;&lt;author&gt;Montero-Pau, Javier&lt;/author&gt;&lt;author&gt;Sauvage, Christopher&lt;/author&gt;&lt;author&gt;Bauchet, Guillaume&lt;/author&gt;&lt;author&gt;Illa, Eudald&lt;/author&gt;&lt;author&gt;Díez, María José&lt;/author&gt;&lt;author&gt;Francis, David&lt;/author&gt;&lt;author&gt;Causse, Mathilde&lt;/author&gt;&lt;author&gt;van der Knaap, Esther&lt;/author&gt;&lt;author&gt;Cañizares, Joaquín&lt;/author&gt;&lt;/authors&gt;&lt;/contributors&gt;&lt;titles&gt;&lt;title&gt;Genomic variation in tomato, from wild ancestors to contemporary breeding accessions&lt;/title&gt;&lt;secondary-title&gt;BMC genomics&lt;/secondary-title&gt;&lt;/titles&gt;&lt;pages&gt;257&lt;/pages&gt;&lt;volume&gt;16&lt;/volume&gt;&lt;number&gt;1&lt;/number&gt;&lt;dates&gt;&lt;year&gt;2015&lt;/year&gt;&lt;/dates&gt;&lt;isbn&gt;1471-2164&lt;/isbn&gt;&lt;urls&gt;&lt;/urls&gt;&lt;/record&gt;&lt;/Cite&gt;&lt;/EndNote&gt;</w:instrText>
      </w:r>
      <w:r w:rsidR="00075FF0">
        <w:rPr>
          <w:sz w:val="24"/>
          <w:szCs w:val="24"/>
        </w:rPr>
        <w:fldChar w:fldCharType="separate"/>
      </w:r>
      <w:r w:rsidR="00D03171">
        <w:rPr>
          <w:noProof/>
          <w:sz w:val="24"/>
          <w:szCs w:val="24"/>
        </w:rPr>
        <w:t>(Lin, Zhu et al. 2014, Blanca, Montero-Pau et al. 2015)</w:t>
      </w:r>
      <w:r w:rsidR="00075FF0">
        <w:rPr>
          <w:sz w:val="24"/>
          <w:szCs w:val="24"/>
        </w:rPr>
        <w:fldChar w:fldCharType="end"/>
      </w:r>
      <w:r w:rsidRPr="000D6362">
        <w:rPr>
          <w:sz w:val="24"/>
          <w:szCs w:val="24"/>
        </w:rPr>
        <w:t>.</w:t>
      </w:r>
      <w:ins w:id="649" w:author="N S" w:date="2018-05-09T15:28:00Z">
        <w:r w:rsidR="00C274C1">
          <w:rPr>
            <w:sz w:val="24"/>
            <w:szCs w:val="24"/>
          </w:rPr>
          <w:t xml:space="preserve"> </w:t>
        </w:r>
      </w:ins>
      <w:ins w:id="650" w:author="Dan Kliebenstein" w:date="2018-05-18T16:16:00Z">
        <w:r w:rsidR="00A03AD5">
          <w:rPr>
            <w:sz w:val="24"/>
            <w:szCs w:val="24"/>
          </w:rPr>
          <w:t xml:space="preserve">While </w:t>
        </w:r>
      </w:ins>
      <w:ins w:id="651" w:author="N S" w:date="2018-05-09T15:28:00Z">
        <w:del w:id="652" w:author="Dan Kliebenstein" w:date="2018-05-18T16:16:00Z">
          <w:r w:rsidR="00C274C1" w:rsidDel="00A03AD5">
            <w:rPr>
              <w:sz w:val="24"/>
              <w:szCs w:val="24"/>
            </w:rPr>
            <w:delText>G</w:delText>
          </w:r>
        </w:del>
      </w:ins>
      <w:ins w:id="653" w:author="Dan Kliebenstein" w:date="2018-05-18T16:16:00Z">
        <w:r w:rsidR="00A03AD5">
          <w:rPr>
            <w:sz w:val="24"/>
            <w:szCs w:val="24"/>
          </w:rPr>
          <w:t>g</w:t>
        </w:r>
      </w:ins>
      <w:ins w:id="654" w:author="N S" w:date="2018-05-09T15:28:00Z">
        <w:r w:rsidR="00C274C1">
          <w:rPr>
            <w:sz w:val="24"/>
            <w:szCs w:val="24"/>
          </w:rPr>
          <w:t xml:space="preserve">enetic data is not available for all of our </w:t>
        </w:r>
        <w:r w:rsidR="00C274C1">
          <w:rPr>
            <w:i/>
            <w:sz w:val="24"/>
            <w:szCs w:val="24"/>
          </w:rPr>
          <w:t xml:space="preserve">S. </w:t>
        </w:r>
        <w:proofErr w:type="spellStart"/>
        <w:r w:rsidR="00C274C1">
          <w:rPr>
            <w:i/>
            <w:sz w:val="24"/>
            <w:szCs w:val="24"/>
          </w:rPr>
          <w:t>pimpinelli</w:t>
        </w:r>
      </w:ins>
      <w:ins w:id="655" w:author="N S" w:date="2018-05-09T15:29:00Z">
        <w:r w:rsidR="00C274C1">
          <w:rPr>
            <w:i/>
            <w:sz w:val="24"/>
            <w:szCs w:val="24"/>
          </w:rPr>
          <w:t>folium</w:t>
        </w:r>
        <w:proofErr w:type="spellEnd"/>
        <w:r w:rsidR="00C274C1">
          <w:rPr>
            <w:sz w:val="24"/>
            <w:szCs w:val="24"/>
          </w:rPr>
          <w:t xml:space="preserve"> accessions</w:t>
        </w:r>
      </w:ins>
      <w:ins w:id="656" w:author="N S" w:date="2018-05-09T15:28:00Z">
        <w:r w:rsidR="00C274C1">
          <w:rPr>
            <w:sz w:val="24"/>
            <w:szCs w:val="24"/>
          </w:rPr>
          <w:t xml:space="preserve">, </w:t>
        </w:r>
        <w:del w:id="657" w:author="Dan Kliebenstein" w:date="2018-05-18T16:16:00Z">
          <w:r w:rsidR="00C274C1" w:rsidDel="00A03AD5">
            <w:rPr>
              <w:sz w:val="24"/>
              <w:szCs w:val="24"/>
            </w:rPr>
            <w:delText xml:space="preserve">but </w:delText>
          </w:r>
        </w:del>
        <w:r w:rsidR="00C274C1">
          <w:rPr>
            <w:sz w:val="24"/>
            <w:szCs w:val="24"/>
          </w:rPr>
          <w:t xml:space="preserve">9 of the 12 accessions have been genotyped and span the mappable diversity in domesticated tomato and its close relatives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r w:rsidR="00C73C50">
        <w:rPr>
          <w:sz w:val="24"/>
          <w:szCs w:val="24"/>
        </w:rPr>
        <w:t xml:space="preserve"> (Figure S1)</w:t>
      </w:r>
      <w:ins w:id="658" w:author="N S" w:date="2018-05-09T15:28:00Z">
        <w:r w:rsidR="00C274C1">
          <w:rPr>
            <w:sz w:val="24"/>
            <w:szCs w:val="24"/>
          </w:rPr>
          <w:t xml:space="preserve">. </w:t>
        </w:r>
      </w:ins>
      <w:r w:rsidRPr="000D6362">
        <w:rPr>
          <w:sz w:val="24"/>
          <w:szCs w:val="24"/>
        </w:rPr>
        <w:t xml:space="preserve"> We bulked all genotypes in long-day (16h photoperiod)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Gro Horticulture). </w:t>
      </w:r>
      <w:r>
        <w:rPr>
          <w:sz w:val="24"/>
          <w:szCs w:val="24"/>
        </w:rPr>
        <w:t xml:space="preserve">Plants were watered </w:t>
      </w:r>
      <w:r w:rsidRPr="000D6362">
        <w:rPr>
          <w:sz w:val="24"/>
          <w:szCs w:val="24"/>
        </w:rPr>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eeds and locule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146D3A5E"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w:t>
      </w:r>
      <w:r w:rsidRPr="000D6362">
        <w:rPr>
          <w:sz w:val="24"/>
          <w:szCs w:val="24"/>
        </w:rPr>
        <w:lastRenderedPageBreak/>
        <w:t xml:space="preserve">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ins w:id="659" w:author="Dan Kliebenstein" w:date="2018-05-11T14:57:00Z">
        <w:r w:rsidR="00BC4616">
          <w:rPr>
            <w:sz w:val="24"/>
            <w:szCs w:val="24"/>
          </w:rPr>
          <w:t xml:space="preserve"> Flowering in this system did not occur until minimally 9 weeks of age for any accession</w:t>
        </w:r>
      </w:ins>
      <w:ins w:id="660" w:author="N S" w:date="2018-05-15T16:04:00Z">
        <w:r w:rsidR="00E41145">
          <w:rPr>
            <w:sz w:val="24"/>
            <w:szCs w:val="24"/>
          </w:rPr>
          <w:t>,</w:t>
        </w:r>
      </w:ins>
      <w:ins w:id="661" w:author="Dan Kliebenstein" w:date="2018-05-11T14:57:00Z">
        <w:r w:rsidR="00BC4616">
          <w:rPr>
            <w:sz w:val="24"/>
            <w:szCs w:val="24"/>
          </w:rPr>
          <w:t xml:space="preserve"> and as such we were sampling midway between the juvenile/adult transition and any flowering time decision. This window has been </w:t>
        </w:r>
      </w:ins>
      <w:ins w:id="662" w:author="Dan Kliebenstein" w:date="2018-05-11T14:58:00Z">
        <w:r w:rsidR="00BC4616">
          <w:rPr>
            <w:sz w:val="24"/>
            <w:szCs w:val="24"/>
          </w:rPr>
          <w:t>successful</w:t>
        </w:r>
      </w:ins>
      <w:ins w:id="663" w:author="Dan Kliebenstein" w:date="2018-05-11T14:57:00Z">
        <w:r w:rsidR="00BC4616">
          <w:rPr>
            <w:sz w:val="24"/>
            <w:szCs w:val="24"/>
          </w:rPr>
          <w:t xml:space="preserve"> </w:t>
        </w:r>
      </w:ins>
      <w:ins w:id="664" w:author="Dan Kliebenstein" w:date="2018-05-11T14:58:00Z">
        <w:r w:rsidR="00BC4616">
          <w:rPr>
            <w:sz w:val="24"/>
            <w:szCs w:val="24"/>
          </w:rPr>
          <w:t xml:space="preserve">to minimize any major ontogenetic effects on the pathogen/host interaction in other systems </w:t>
        </w:r>
      </w:ins>
      <w:r w:rsidR="00075FF0">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EndNote&gt;</w:instrText>
      </w:r>
      <w:r w:rsidR="00075FF0">
        <w:rPr>
          <w:sz w:val="24"/>
          <w:szCs w:val="24"/>
        </w:rPr>
        <w:fldChar w:fldCharType="separate"/>
      </w:r>
      <w:r w:rsidR="00D03171">
        <w:rPr>
          <w:noProof/>
          <w:sz w:val="24"/>
          <w:szCs w:val="24"/>
        </w:rPr>
        <w:t>(Corwin, Copeland et al. 2016)</w:t>
      </w:r>
      <w:r w:rsidR="00075FF0">
        <w:rPr>
          <w:sz w:val="24"/>
          <w:szCs w:val="24"/>
        </w:rPr>
        <w:fldChar w:fldCharType="end"/>
      </w:r>
      <w:ins w:id="665" w:author="Dan Kliebenstein" w:date="2018-05-11T14:58:00Z">
        <w:r w:rsidR="00BC4616">
          <w:rPr>
            <w:sz w:val="24"/>
            <w:szCs w:val="24"/>
          </w:rPr>
          <w:t>.</w:t>
        </w:r>
      </w:ins>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678966FF"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sidR="005F1A4E">
        <w:rPr>
          <w:sz w:val="24"/>
          <w:szCs w:val="24"/>
        </w:rPr>
        <w:instrText xml:space="preserve"> ADDIN EN.CITE &lt;EndNote&gt;&lt;Cite&gt;&lt;Author&gt;Atwell&lt;/Author&gt;&lt;Year&gt;2015&lt;/Year&gt;&lt;RecNum&gt;615&lt;/RecNum&gt;&lt;DisplayText&gt;(Atwell, Corwin et al. 2015, Zhang, Corwin et al. 2017)&lt;/DisplayText&gt;&lt;record&gt;&lt;rec-number&gt;615&lt;/rec-number&gt;&lt;foreign-keys&gt;&lt;key app="EN" db-id="a2x2tzszjfd2zjed0e8psfdtd0daafwwr002" timestamp="0"&gt;615&lt;/key&gt;&lt;/foreign-keys&gt;&lt;ref-type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db-id="a2x2tzszjfd2zjed0e8psfdtd0daafwwr002" timestamp="0"&gt;548&lt;/key&gt;&lt;/foreign-keys&gt;&lt;ref-type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12h light</w:t>
      </w:r>
      <w:del w:id="666" w:author="N S" w:date="2018-05-18T15:06:00Z">
        <w:r w:rsidRPr="00B6344E" w:rsidDel="00190ECE">
          <w:rPr>
            <w:sz w:val="24"/>
            <w:szCs w:val="24"/>
          </w:rPr>
          <w:delText>,</w:delText>
        </w:r>
      </w:del>
      <w:r w:rsidRPr="00B6344E">
        <w:rPr>
          <w:sz w:val="24"/>
          <w:szCs w:val="24"/>
        </w:rPr>
        <w:t xml:space="preserve"> and propagated 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w:t>
      </w:r>
      <w:proofErr w:type="spellStart"/>
      <w:ins w:id="667" w:author="nesol" w:date="2018-04-22T18:21:00Z">
        <w:r w:rsidR="00695F36">
          <w:rPr>
            <w:sz w:val="24"/>
            <w:szCs w:val="24"/>
          </w:rPr>
          <w:t>bigRR</w:t>
        </w:r>
        <w:proofErr w:type="spellEnd"/>
        <w:r w:rsidR="00695F36">
          <w:rPr>
            <w:sz w:val="24"/>
            <w:szCs w:val="24"/>
          </w:rPr>
          <w:t xml:space="preserve"> </w:t>
        </w:r>
      </w:ins>
      <w:r>
        <w:rPr>
          <w:sz w:val="24"/>
          <w:szCs w:val="24"/>
        </w:rPr>
        <w:t xml:space="preserve">GWA mapping with the 91 isolates genotyped in this study, we utilized a total of </w:t>
      </w:r>
      <w:bookmarkStart w:id="668" w:name="OLE_LINK1"/>
      <w:bookmarkStart w:id="669" w:name="OLE_LINK2"/>
      <w:r>
        <w:rPr>
          <w:sz w:val="24"/>
          <w:szCs w:val="24"/>
        </w:rPr>
        <w:t xml:space="preserve">272,672 </w:t>
      </w:r>
      <w:bookmarkEnd w:id="668"/>
      <w:bookmarkEnd w:id="669"/>
      <w:r>
        <w:rPr>
          <w:sz w:val="24"/>
          <w:szCs w:val="24"/>
        </w:rPr>
        <w:t>SNPs</w:t>
      </w:r>
      <w:ins w:id="670" w:author="nesol" w:date="2018-04-22T18:22:00Z">
        <w:r w:rsidR="00695F36">
          <w:rPr>
            <w:sz w:val="24"/>
            <w:szCs w:val="24"/>
          </w:rPr>
          <w:t xml:space="preserve"> against the </w:t>
        </w:r>
        <w:r w:rsidR="00695F36" w:rsidRPr="00190ECE">
          <w:rPr>
            <w:i/>
            <w:sz w:val="24"/>
            <w:szCs w:val="24"/>
          </w:rPr>
          <w:t>B. cinerea</w:t>
        </w:r>
        <w:r w:rsidR="00695F36">
          <w:rPr>
            <w:sz w:val="24"/>
            <w:szCs w:val="24"/>
          </w:rPr>
          <w:t xml:space="preserve"> T4 genome</w:t>
        </w:r>
      </w:ins>
      <w:r>
        <w:rPr>
          <w:sz w:val="24"/>
          <w:szCs w:val="24"/>
        </w:rPr>
        <w:t xml:space="preserve"> with minor allele frequency (MAF) 0.20 or greater, and less than 10% missing calls across the isolates (SNP calls in at least 82/ 91 isolates). </w:t>
      </w:r>
      <w:ins w:id="671" w:author="nesol" w:date="2018-04-22T18:21:00Z">
        <w:r w:rsidR="00695F36">
          <w:rPr>
            <w:sz w:val="24"/>
            <w:szCs w:val="24"/>
          </w:rPr>
          <w:t>For GEMMA mapp</w:t>
        </w:r>
      </w:ins>
      <w:ins w:id="672" w:author="nesol" w:date="2018-04-22T18:22:00Z">
        <w:r w:rsidR="00695F36">
          <w:rPr>
            <w:sz w:val="24"/>
            <w:szCs w:val="24"/>
          </w:rPr>
          <w:t xml:space="preserve">ing, we used </w:t>
        </w:r>
      </w:ins>
      <w:ins w:id="673" w:author="nesol" w:date="2018-04-26T15:05:00Z">
        <w:r w:rsidR="00C53BA7">
          <w:rPr>
            <w:sz w:val="24"/>
            <w:szCs w:val="24"/>
          </w:rPr>
          <w:t>9</w:t>
        </w:r>
      </w:ins>
      <w:r w:rsidR="00BD41BE">
        <w:rPr>
          <w:sz w:val="24"/>
          <w:szCs w:val="24"/>
        </w:rPr>
        <w:t>1</w:t>
      </w:r>
      <w:ins w:id="674" w:author="nesol" w:date="2018-04-22T18:22:00Z">
        <w:r w:rsidR="00695F36">
          <w:rPr>
            <w:sz w:val="24"/>
            <w:szCs w:val="24"/>
          </w:rPr>
          <w:t xml:space="preserve"> isolates with a total of </w:t>
        </w:r>
      </w:ins>
      <w:ins w:id="675" w:author="nesol" w:date="2018-04-26T15:05:00Z">
        <w:r w:rsidR="00C53BA7">
          <w:rPr>
            <w:sz w:val="24"/>
            <w:szCs w:val="24"/>
          </w:rPr>
          <w:t>237,878</w:t>
        </w:r>
      </w:ins>
      <w:ins w:id="676" w:author="nesol" w:date="2018-04-22T18:22:00Z">
        <w:r w:rsidR="00695F36">
          <w:rPr>
            <w:sz w:val="24"/>
            <w:szCs w:val="24"/>
          </w:rPr>
          <w:t xml:space="preserve"> SNPs against the </w:t>
        </w:r>
        <w:r w:rsidR="00695F36" w:rsidRPr="00190ECE">
          <w:rPr>
            <w:i/>
            <w:sz w:val="24"/>
            <w:szCs w:val="24"/>
          </w:rPr>
          <w:t>B. cinerea</w:t>
        </w:r>
        <w:r w:rsidR="00695F36">
          <w:rPr>
            <w:sz w:val="24"/>
            <w:szCs w:val="24"/>
          </w:rPr>
          <w:t xml:space="preserve"> B05.10 </w:t>
        </w:r>
        <w:r w:rsidR="00695F36">
          <w:rPr>
            <w:sz w:val="24"/>
            <w:szCs w:val="24"/>
          </w:rPr>
          <w:lastRenderedPageBreak/>
          <w:t xml:space="preserve">genome with MAF </w:t>
        </w:r>
      </w:ins>
      <w:ins w:id="677" w:author="nesol" w:date="2018-04-26T15:06:00Z">
        <w:r w:rsidR="00C53BA7">
          <w:rPr>
            <w:sz w:val="24"/>
            <w:szCs w:val="24"/>
          </w:rPr>
          <w:t>0.20</w:t>
        </w:r>
      </w:ins>
      <w:ins w:id="678" w:author="nesol" w:date="2018-04-22T18:22:00Z">
        <w:r w:rsidR="00695F36">
          <w:rPr>
            <w:sz w:val="24"/>
            <w:szCs w:val="24"/>
          </w:rPr>
          <w:t xml:space="preserve"> or greater and less than </w:t>
        </w:r>
      </w:ins>
      <w:ins w:id="679" w:author="nesol" w:date="2018-04-26T15:06:00Z">
        <w:r w:rsidR="00C53BA7">
          <w:rPr>
            <w:sz w:val="24"/>
            <w:szCs w:val="24"/>
          </w:rPr>
          <w:t>10</w:t>
        </w:r>
      </w:ins>
      <w:ins w:id="680" w:author="nesol" w:date="2018-04-22T18:22:00Z">
        <w:r w:rsidR="00695F36">
          <w:rPr>
            <w:sz w:val="24"/>
            <w:szCs w:val="24"/>
          </w:rPr>
          <w:t>% missing calls.</w:t>
        </w:r>
      </w:ins>
      <w:ins w:id="681" w:author="Dan Kliebenstein" w:date="2018-05-11T14:59:00Z">
        <w:r w:rsidR="00BC4616">
          <w:rPr>
            <w:sz w:val="24"/>
            <w:szCs w:val="24"/>
          </w:rPr>
          <w:t xml:space="preserve"> The overall SNP number was similar when using either reference genome</w:t>
        </w:r>
      </w:ins>
      <w:ins w:id="682" w:author="N S" w:date="2018-05-15T16:04:00Z">
        <w:del w:id="683" w:author="Dan Kliebenstein" w:date="2018-05-18T16:18:00Z">
          <w:r w:rsidR="00E41145" w:rsidDel="00A03AD5">
            <w:rPr>
              <w:sz w:val="24"/>
              <w:szCs w:val="24"/>
            </w:rPr>
            <w:delText>,</w:delText>
          </w:r>
        </w:del>
      </w:ins>
      <w:ins w:id="684" w:author="Dan Kliebenstein" w:date="2018-05-11T14:59:00Z">
        <w:r w:rsidR="00BC4616">
          <w:rPr>
            <w:sz w:val="24"/>
            <w:szCs w:val="24"/>
          </w:rPr>
          <w:t>.</w:t>
        </w:r>
      </w:ins>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047543A6"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w:t>
      </w:r>
      <w:del w:id="685" w:author="N S" w:date="2018-05-15T16:05:00Z">
        <w:r w:rsidDel="00E41145">
          <w:rPr>
            <w:sz w:val="24"/>
            <w:szCs w:val="24"/>
          </w:rPr>
          <w:delText>older</w:delText>
        </w:r>
      </w:del>
      <w:ins w:id="686" w:author="N S" w:date="2018-05-15T16:05:00Z">
        <w:r w:rsidR="00E41145">
          <w:rPr>
            <w:sz w:val="24"/>
            <w:szCs w:val="24"/>
          </w:rPr>
          <w:t>younger</w:t>
        </w:r>
      </w:ins>
      <w:r>
        <w:rPr>
          <w:sz w:val="24"/>
          <w:szCs w:val="24"/>
        </w:rPr>
        <w:t>)</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sidR="005F1A4E">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db-id="a2x2tzszjfd2zjed0e8psfdtd0daafwwr002" timestamp="0"&gt;477&lt;/key&gt;&lt;/foreign-keys&gt;&lt;ref-type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db-id="a2x2tzszjfd2zjed0e8psfdtd0daafwwr002" timestamp="0"&gt;489&lt;/key&gt;&lt;/foreign-keys&gt;&lt;ref-type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bookmarkStart w:id="687" w:name="_Hlk514242071"/>
      <w:ins w:id="688" w:author="N S" w:date="2018-05-16T13:43:00Z">
        <w:r w:rsidR="006A6D7B">
          <w:rPr>
            <w:sz w:val="24"/>
            <w:szCs w:val="24"/>
          </w:rPr>
          <w:t xml:space="preserve">Spores in grape juice were maintained </w:t>
        </w:r>
      </w:ins>
      <w:ins w:id="689" w:author="N S" w:date="2018-05-16T13:44:00Z">
        <w:r w:rsidR="006A6D7B">
          <w:rPr>
            <w:sz w:val="24"/>
            <w:szCs w:val="24"/>
          </w:rPr>
          <w:t>in 4</w:t>
        </w:r>
      </w:ins>
      <w:ins w:id="690" w:author="N S" w:date="2018-05-16T13:48:00Z">
        <w:r w:rsidR="006A6D7B">
          <w:rPr>
            <w:rFonts w:cstheme="minorHAnsi"/>
            <w:sz w:val="24"/>
            <w:szCs w:val="24"/>
          </w:rPr>
          <w:t>°</w:t>
        </w:r>
      </w:ins>
      <w:ins w:id="691" w:author="N S" w:date="2018-05-16T13:44:00Z">
        <w:r w:rsidR="006A6D7B">
          <w:rPr>
            <w:sz w:val="24"/>
            <w:szCs w:val="24"/>
          </w:rPr>
          <w:t xml:space="preserve">C refrigeration or </w:t>
        </w:r>
        <w:del w:id="692" w:author="Dan Kliebenstein" w:date="2018-05-18T16:18:00Z">
          <w:r w:rsidR="006A6D7B" w:rsidDel="00A03AD5">
            <w:rPr>
              <w:sz w:val="24"/>
              <w:szCs w:val="24"/>
            </w:rPr>
            <w:delText>over</w:delText>
          </w:r>
        </w:del>
      </w:ins>
      <w:ins w:id="693" w:author="Dan Kliebenstein" w:date="2018-05-18T16:18:00Z">
        <w:r w:rsidR="00A03AD5">
          <w:rPr>
            <w:sz w:val="24"/>
            <w:szCs w:val="24"/>
          </w:rPr>
          <w:t>on</w:t>
        </w:r>
      </w:ins>
      <w:ins w:id="694" w:author="N S" w:date="2018-05-16T13:44:00Z">
        <w:r w:rsidR="006A6D7B">
          <w:rPr>
            <w:sz w:val="24"/>
            <w:szCs w:val="24"/>
          </w:rPr>
          <w:t xml:space="preserve"> ice from </w:t>
        </w:r>
      </w:ins>
      <w:ins w:id="695" w:author="N S" w:date="2018-05-16T13:48:00Z">
        <w:r w:rsidR="006A6D7B">
          <w:rPr>
            <w:sz w:val="24"/>
            <w:szCs w:val="24"/>
          </w:rPr>
          <w:t xml:space="preserve">the time of </w:t>
        </w:r>
      </w:ins>
      <w:ins w:id="696" w:author="N S" w:date="2018-05-16T13:44:00Z">
        <w:r w:rsidR="006A6D7B">
          <w:rPr>
            <w:sz w:val="24"/>
            <w:szCs w:val="24"/>
          </w:rPr>
          <w:t xml:space="preserve">collection, to </w:t>
        </w:r>
      </w:ins>
      <w:r w:rsidR="00BB369B">
        <w:rPr>
          <w:sz w:val="24"/>
          <w:szCs w:val="24"/>
        </w:rPr>
        <w:t>inhibit</w:t>
      </w:r>
      <w:ins w:id="697" w:author="N S" w:date="2018-05-16T13:48:00Z">
        <w:r w:rsidR="006A6D7B">
          <w:rPr>
            <w:sz w:val="24"/>
            <w:szCs w:val="24"/>
          </w:rPr>
          <w:t xml:space="preserve"> germination prior to inoculation. </w:t>
        </w:r>
      </w:ins>
      <w:bookmarkEnd w:id="687"/>
      <w:ins w:id="698" w:author="nesol" w:date="2018-04-27T14:05:00Z">
        <w:r w:rsidR="006D3CB6">
          <w:rPr>
            <w:sz w:val="24"/>
            <w:szCs w:val="24"/>
          </w:rPr>
          <w:t>The diluted s</w:t>
        </w:r>
      </w:ins>
      <w:ins w:id="699" w:author="nesol" w:date="2018-04-27T14:04:00Z">
        <w:r w:rsidR="00FB6D1C">
          <w:rPr>
            <w:sz w:val="24"/>
            <w:szCs w:val="24"/>
          </w:rPr>
          <w:t xml:space="preserve">pore suspensions were </w:t>
        </w:r>
        <w:r w:rsidR="006D3CB6">
          <w:rPr>
            <w:sz w:val="24"/>
            <w:szCs w:val="24"/>
          </w:rPr>
          <w:t>homogenize</w:t>
        </w:r>
      </w:ins>
      <w:ins w:id="700" w:author="nesol" w:date="2018-04-27T14:05:00Z">
        <w:r w:rsidR="006D3CB6">
          <w:rPr>
            <w:sz w:val="24"/>
            <w:szCs w:val="24"/>
          </w:rPr>
          <w:t>d by agitation</w:t>
        </w:r>
      </w:ins>
      <w:ins w:id="701" w:author="Dan Kliebenstein" w:date="2018-05-11T15:00:00Z">
        <w:r w:rsidR="00EE6645">
          <w:rPr>
            <w:sz w:val="24"/>
            <w:szCs w:val="24"/>
          </w:rPr>
          <w:t xml:space="preserve"> continuously during the entire process of applying the spores</w:t>
        </w:r>
      </w:ins>
      <w:ins w:id="702" w:author="Dan Kliebenstein" w:date="2018-05-11T15:01:00Z">
        <w:r w:rsidR="00EE6645">
          <w:rPr>
            <w:sz w:val="24"/>
            <w:szCs w:val="24"/>
          </w:rPr>
          <w:t xml:space="preserve"> to all samples. This maintains the spores in the suspension and ensures even application across samples</w:t>
        </w:r>
      </w:ins>
      <w:ins w:id="703" w:author="nesol" w:date="2018-04-27T14:05:00Z">
        <w:r w:rsidR="006D3CB6">
          <w:rPr>
            <w:sz w:val="24"/>
            <w:szCs w:val="24"/>
          </w:rPr>
          <w:t xml:space="preserve">, then </w:t>
        </w:r>
      </w:ins>
      <w:r>
        <w:rPr>
          <w:sz w:val="24"/>
          <w:szCs w:val="24"/>
        </w:rPr>
        <w:t>4µ</w:t>
      </w:r>
      <w:r w:rsidRPr="000D6362">
        <w:rPr>
          <w:sz w:val="24"/>
          <w:szCs w:val="24"/>
        </w:rPr>
        <w:t xml:space="preserve">l droplets </w:t>
      </w:r>
      <w:del w:id="704" w:author="nesol" w:date="2018-04-27T14:05:00Z">
        <w:r w:rsidRPr="000D6362" w:rsidDel="006D3CB6">
          <w:rPr>
            <w:sz w:val="24"/>
            <w:szCs w:val="24"/>
          </w:rPr>
          <w:delText xml:space="preserve">of </w:delText>
        </w:r>
        <w:r w:rsidDel="006D3CB6">
          <w:rPr>
            <w:sz w:val="24"/>
            <w:szCs w:val="24"/>
          </w:rPr>
          <w:delText xml:space="preserve">the diluted </w:delText>
        </w:r>
        <w:r w:rsidRPr="000D6362" w:rsidDel="006D3CB6">
          <w:rPr>
            <w:sz w:val="24"/>
            <w:szCs w:val="24"/>
          </w:rPr>
          <w:delText xml:space="preserve">spore suspensions </w:delText>
        </w:r>
      </w:del>
      <w:r>
        <w:rPr>
          <w:sz w:val="24"/>
          <w:szCs w:val="24"/>
        </w:rPr>
        <w:t xml:space="preserve">were placed onto the detached leaflets </w:t>
      </w:r>
      <w:r w:rsidRPr="000D6362">
        <w:rPr>
          <w:sz w:val="24"/>
          <w:szCs w:val="24"/>
        </w:rPr>
        <w:t>at room temperature.</w:t>
      </w:r>
      <w:ins w:id="705" w:author="Dan Kliebenstein" w:date="2018-05-18T16:18:00Z">
        <w:r w:rsidR="00A03AD5">
          <w:rPr>
            <w:sz w:val="24"/>
            <w:szCs w:val="24"/>
          </w:rPr>
          <w:t xml:space="preserve"> The entire inoculation took approximately </w:t>
        </w:r>
      </w:ins>
      <w:ins w:id="706" w:author="Dan Kliebenstein" w:date="2018-05-18T16:19:00Z">
        <w:r w:rsidR="00A03AD5">
          <w:rPr>
            <w:sz w:val="24"/>
            <w:szCs w:val="24"/>
          </w:rPr>
          <w:t>2</w:t>
        </w:r>
      </w:ins>
      <w:ins w:id="707" w:author="Dan Kliebenstein" w:date="2018-05-18T16:18:00Z">
        <w:r w:rsidR="00A03AD5">
          <w:rPr>
            <w:sz w:val="24"/>
            <w:szCs w:val="24"/>
          </w:rPr>
          <w:t xml:space="preserve"> </w:t>
        </w:r>
        <w:proofErr w:type="gramStart"/>
        <w:r w:rsidR="00A03AD5">
          <w:rPr>
            <w:sz w:val="24"/>
            <w:szCs w:val="24"/>
          </w:rPr>
          <w:t>hour</w:t>
        </w:r>
        <w:proofErr w:type="gramEnd"/>
        <w:r w:rsidR="00A03AD5">
          <w:rPr>
            <w:sz w:val="24"/>
            <w:szCs w:val="24"/>
          </w:rPr>
          <w:t xml:space="preserve"> of time per </w:t>
        </w:r>
        <w:r w:rsidR="00A03AD5">
          <w:rPr>
            <w:sz w:val="24"/>
            <w:szCs w:val="24"/>
          </w:rPr>
          <w:lastRenderedPageBreak/>
          <w:t>experiment.</w:t>
        </w:r>
      </w:ins>
      <w:r w:rsidRPr="000D6362">
        <w:rPr>
          <w:sz w:val="24"/>
          <w:szCs w:val="24"/>
        </w:rPr>
        <w:t xml:space="preserv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4EA39EDB"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sidR="005F1A4E">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db-id="a2x2tzszjfd2zjed0e8psfdtd0daafwwr002" timestamp="0"&gt;555&lt;/key&gt;&lt;/foreign-keys&gt;&lt;ref-type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db-id="a2x2tzszjfd2zjed0e8psfdtd0daafwwr002" timestamp="0"&gt;549&lt;/key&gt;&lt;/foreign-keys&gt;&lt;ref-type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sidR="005F1A4E">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sidR="005F1A4E">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db-id="a2x2tzszjfd2zjed0e8psfdtd0daafwwr002" timestamp="0"&gt;442&lt;/key&gt;&lt;/foreign-keys&gt;&lt;ref-type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db-id="a2x2tzszjfd2zjed0e8psfdtd0daafwwr002" timestamp="0"&gt;527&lt;/key&gt;&lt;/foreign-keys&gt;&lt;ref-type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0CCD4D9D" w:rsidR="00D91DB6" w:rsidRDefault="00D91DB6" w:rsidP="00D91DB6">
      <w:pPr>
        <w:spacing w:line="480" w:lineRule="auto"/>
        <w:rPr>
          <w:ins w:id="708" w:author="N S" w:date="2018-05-09T15:30:00Z"/>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 xml:space="preserve">S. </w:t>
      </w:r>
      <w:proofErr w:type="spellStart"/>
      <w:r w:rsidRPr="006046FA">
        <w:rPr>
          <w:i/>
          <w:sz w:val="24"/>
          <w:szCs w:val="24"/>
        </w:rPr>
        <w:t>lycopersicum</w:t>
      </w:r>
      <w:proofErr w:type="spellEnd"/>
      <w:r>
        <w:rPr>
          <w:sz w:val="24"/>
          <w:szCs w:val="24"/>
        </w:rPr>
        <w:t xml:space="preserve"> or </w:t>
      </w:r>
      <w:r w:rsidRPr="006046FA">
        <w:rPr>
          <w:i/>
          <w:sz w:val="24"/>
          <w:szCs w:val="24"/>
        </w:rPr>
        <w:t xml:space="preserve">S. </w:t>
      </w:r>
      <w:proofErr w:type="spellStart"/>
      <w:r w:rsidRPr="006046FA">
        <w:rPr>
          <w:i/>
          <w:sz w:val="24"/>
          <w:szCs w:val="24"/>
        </w:rPr>
        <w:t>pimpinellifolium</w:t>
      </w:r>
      <w:proofErr w:type="spellEnd"/>
      <w:r>
        <w:rPr>
          <w:sz w:val="24"/>
          <w:szCs w:val="24"/>
        </w:rPr>
        <w:t>), plant genotype (which is nested within domestication status), experiment, and block (nested within experiment) on lesion area, as well as their interactions (</w:t>
      </w:r>
      <w:r w:rsidR="00473273">
        <w:rPr>
          <w:sz w:val="24"/>
          <w:szCs w:val="24"/>
        </w:rPr>
        <w:t xml:space="preserve">R </w:t>
      </w:r>
      <w:r>
        <w:rPr>
          <w:sz w:val="24"/>
          <w:szCs w:val="24"/>
        </w:rPr>
        <w:t>lme4</w:t>
      </w:r>
      <w:r w:rsidR="00473273">
        <w:rPr>
          <w:sz w:val="24"/>
          <w:szCs w:val="24"/>
        </w:rPr>
        <w:t xml:space="preserve"> package</w:t>
      </w:r>
      <w:r>
        <w:rPr>
          <w:sz w:val="24"/>
          <w:szCs w:val="24"/>
        </w:rPr>
        <w:t xml:space="preserve">; </w:t>
      </w:r>
      <w:r>
        <w:rPr>
          <w:sz w:val="24"/>
          <w:szCs w:val="24"/>
        </w:rPr>
        <w:fldChar w:fldCharType="begin"/>
      </w:r>
      <w:r w:rsidR="00473273">
        <w:rPr>
          <w:sz w:val="24"/>
          <w:szCs w:val="24"/>
        </w:rPr>
        <w:instrText xml:space="preserve"> ADDIN EN.CITE &lt;EndNote&gt;&lt;Cite&gt;&lt;Author&gt;Bates&lt;/Author&gt;&lt;Year&gt;2015&lt;/Year&gt;&lt;RecNum&gt;522&lt;/RecNum&gt;&lt;DisplayText&gt;(Bates, Maechler et al. 2015)&lt;/DisplayText&gt;&lt;record&gt;&lt;rec-number&gt;522&lt;/rec-number&gt;&lt;foreign-keys&gt;&lt;key app="EN" db-id="a2x2tzszjfd2zjed0e8psfdtd0daafwwr002" timestamp="0"&gt;522&lt;/key&gt;&lt;/foreign-keys&gt;&lt;ref-type name="Journal Article"&gt;17&lt;/ref-type&gt;&lt;contributors&gt;&lt;authors&gt;&lt;author&gt;Bates, Douglas&lt;/author&gt;&lt;author&gt;Maechler, Martin&lt;/author&gt;&lt;author&gt;Bolker, Ben&lt;/author&gt;&lt;author&gt;Walker, Steve&lt;/author&gt;&lt;/authors&gt;&lt;/contributors&gt;&lt;titles&gt;&lt;title&gt;Fitting Linear Mixed-Effects Models Using lme4&lt;/title&gt;&lt;secondary-title&gt;Journal of Statistical Software&lt;/secondary-title&gt;&lt;/titles&gt;&lt;pages&gt;1-48&lt;/pages&gt;&lt;volume&gt;67&lt;/volume&gt;&lt;number&gt;1&lt;/number&gt;&lt;dates&gt;&lt;year&gt;2015&lt;/year&gt;&lt;/dates&gt;&lt;urls&gt;&lt;/urls&gt;&lt;/record&gt;&lt;/Cite&gt;&lt;/EndNote&gt;</w:instrText>
      </w:r>
      <w:r>
        <w:rPr>
          <w:sz w:val="24"/>
          <w:szCs w:val="24"/>
        </w:rPr>
        <w:fldChar w:fldCharType="separate"/>
      </w:r>
      <w:r w:rsidR="00473273">
        <w:rPr>
          <w:noProof/>
          <w:sz w:val="24"/>
          <w:szCs w:val="24"/>
        </w:rPr>
        <w:t>(Bates, Maechler et al.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w:t>
      </w:r>
      <w:r>
        <w:rPr>
          <w:sz w:val="24"/>
          <w:szCs w:val="24"/>
        </w:rPr>
        <w:lastRenderedPageBreak/>
        <w:t xml:space="preserve">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340DC15F" w14:textId="4BC61E81" w:rsidR="00587F2F" w:rsidRDefault="00587F2F" w:rsidP="00D91DB6">
      <w:pPr>
        <w:spacing w:line="480" w:lineRule="auto"/>
        <w:rPr>
          <w:sz w:val="24"/>
          <w:szCs w:val="24"/>
        </w:rPr>
      </w:pPr>
      <w:ins w:id="709" w:author="N S" w:date="2018-05-09T15:30:00Z">
        <w:r>
          <w:rPr>
            <w:sz w:val="24"/>
            <w:szCs w:val="24"/>
          </w:rPr>
          <w:tab/>
        </w:r>
      </w:ins>
      <w:ins w:id="710" w:author="N S" w:date="2018-05-10T13:24:00Z">
        <w:r w:rsidR="00FE1550">
          <w:rPr>
            <w:sz w:val="24"/>
            <w:szCs w:val="24"/>
          </w:rPr>
          <w:t>Using</w:t>
        </w:r>
      </w:ins>
      <w:ins w:id="711" w:author="N S" w:date="2018-05-09T15:30:00Z">
        <w:r>
          <w:rPr>
            <w:sz w:val="24"/>
            <w:szCs w:val="24"/>
          </w:rPr>
          <w:t xml:space="preserve"> tomato </w:t>
        </w:r>
      </w:ins>
      <w:ins w:id="712" w:author="N S" w:date="2018-05-10T13:24:00Z">
        <w:r w:rsidR="00FE1550">
          <w:rPr>
            <w:sz w:val="24"/>
            <w:szCs w:val="24"/>
          </w:rPr>
          <w:t>sequence</w:t>
        </w:r>
      </w:ins>
      <w:ins w:id="713" w:author="N S" w:date="2018-05-09T15:30:00Z">
        <w:r>
          <w:rPr>
            <w:sz w:val="24"/>
            <w:szCs w:val="24"/>
          </w:rPr>
          <w:t xml:space="preserve"> data from </w:t>
        </w:r>
      </w:ins>
      <w:ins w:id="714" w:author="N S" w:date="2018-05-10T13:21:00Z">
        <w:r w:rsidR="00D66E95">
          <w:rPr>
            <w:sz w:val="24"/>
            <w:szCs w:val="24"/>
          </w:rPr>
          <w:t xml:space="preserve">the </w:t>
        </w:r>
        <w:proofErr w:type="spellStart"/>
        <w:r w:rsidR="00D66E95">
          <w:rPr>
            <w:sz w:val="24"/>
            <w:szCs w:val="24"/>
          </w:rPr>
          <w:t>SolCAP</w:t>
        </w:r>
      </w:ins>
      <w:proofErr w:type="spellEnd"/>
      <w:ins w:id="715" w:author="N S" w:date="2018-05-09T15:30:00Z">
        <w:r>
          <w:rPr>
            <w:sz w:val="24"/>
            <w:szCs w:val="24"/>
          </w:rPr>
          <w:t xml:space="preserve"> diversity panel</w:t>
        </w:r>
      </w:ins>
      <w:ins w:id="716" w:author="N S" w:date="2018-05-10T13:25:00Z">
        <w:r w:rsidR="00FE1550">
          <w:rPr>
            <w:sz w:val="24"/>
            <w:szCs w:val="24"/>
          </w:rPr>
          <w:t xml:space="preserve"> that contained 9 of our 12 accessions,</w:t>
        </w:r>
      </w:ins>
      <w:ins w:id="717" w:author="N S" w:date="2018-05-09T15:30:00Z">
        <w:r>
          <w:rPr>
            <w:sz w:val="24"/>
            <w:szCs w:val="24"/>
          </w:rPr>
          <w:t xml:space="preserve"> </w:t>
        </w:r>
      </w:ins>
      <w:ins w:id="718" w:author="N S" w:date="2018-05-10T13:24:00Z">
        <w:r w:rsidR="00FE1550">
          <w:rPr>
            <w:sz w:val="24"/>
            <w:szCs w:val="24"/>
          </w:rPr>
          <w:t xml:space="preserve">we </w:t>
        </w:r>
      </w:ins>
      <w:ins w:id="719" w:author="N S" w:date="2018-05-09T15:30:00Z">
        <w:r>
          <w:rPr>
            <w:sz w:val="24"/>
            <w:szCs w:val="24"/>
          </w:rPr>
          <w:t>determine</w:t>
        </w:r>
      </w:ins>
      <w:ins w:id="720" w:author="N S" w:date="2018-05-10T13:24:00Z">
        <w:r w:rsidR="00FE1550">
          <w:rPr>
            <w:sz w:val="24"/>
            <w:szCs w:val="24"/>
          </w:rPr>
          <w:t>d</w:t>
        </w:r>
      </w:ins>
      <w:ins w:id="721" w:author="N S" w:date="2018-05-09T15:30:00Z">
        <w:r>
          <w:rPr>
            <w:sz w:val="24"/>
            <w:szCs w:val="24"/>
          </w:rPr>
          <w:t xml:space="preserve"> pairwise genetic distances </w:t>
        </w:r>
      </w:ins>
      <w:r w:rsidR="00D03171">
        <w:rPr>
          <w:sz w:val="24"/>
          <w:szCs w:val="24"/>
        </w:rPr>
        <w:fldChar w:fldCharType="begin"/>
      </w:r>
      <w:r w:rsidR="005F1A4E">
        <w:rPr>
          <w:sz w:val="24"/>
          <w:szCs w:val="24"/>
        </w:rPr>
        <w:instrText xml:space="preserve"> ADDIN EN.CITE &lt;EndNote&gt;&lt;Cite&gt;&lt;Author&gt;Sim&lt;/Author&gt;&lt;Year&gt;2012&lt;/Year&gt;&lt;RecNum&gt;613&lt;/RecNum&gt;&lt;DisplayText&gt;(Sim,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EndNote&gt;</w:instrText>
      </w:r>
      <w:r w:rsidR="00D03171">
        <w:rPr>
          <w:sz w:val="24"/>
          <w:szCs w:val="24"/>
        </w:rPr>
        <w:fldChar w:fldCharType="separate"/>
      </w:r>
      <w:r w:rsidR="00D03171">
        <w:rPr>
          <w:noProof/>
          <w:sz w:val="24"/>
          <w:szCs w:val="24"/>
        </w:rPr>
        <w:t>(Sim, Durstewitz et al. 2012)</w:t>
      </w:r>
      <w:r w:rsidR="00D03171">
        <w:rPr>
          <w:sz w:val="24"/>
          <w:szCs w:val="24"/>
        </w:rPr>
        <w:fldChar w:fldCharType="end"/>
      </w:r>
      <w:ins w:id="722" w:author="N S" w:date="2018-05-09T15:30:00Z">
        <w:r>
          <w:rPr>
            <w:sz w:val="24"/>
            <w:szCs w:val="24"/>
          </w:rPr>
          <w:t xml:space="preserve">. </w:t>
        </w:r>
      </w:ins>
      <w:ins w:id="723" w:author="N S" w:date="2018-05-10T13:21:00Z">
        <w:r w:rsidR="00D66E95">
          <w:rPr>
            <w:sz w:val="24"/>
            <w:szCs w:val="24"/>
          </w:rPr>
          <w:t>We calculated pairwise</w:t>
        </w:r>
        <w:r w:rsidR="00D66E95" w:rsidRPr="00D66E95">
          <w:rPr>
            <w:sz w:val="24"/>
            <w:szCs w:val="24"/>
          </w:rPr>
          <w:t xml:space="preserve"> Euclidean distances between 426 wild and domesticated tomato accessions from Infinium SNP genotyping at 7,720 loci </w:t>
        </w:r>
      </w:ins>
      <w:ins w:id="724" w:author="N S" w:date="2018-05-10T13:23:00Z">
        <w:r w:rsidR="00D66E95">
          <w:rPr>
            <w:sz w:val="24"/>
            <w:szCs w:val="24"/>
          </w:rPr>
          <w:t>using</w:t>
        </w:r>
      </w:ins>
      <w:r w:rsidR="00473273">
        <w:rPr>
          <w:sz w:val="24"/>
          <w:szCs w:val="24"/>
        </w:rPr>
        <w:t xml:space="preserve"> the</w:t>
      </w:r>
      <w:ins w:id="725" w:author="N S" w:date="2018-05-10T13:23:00Z">
        <w:r w:rsidR="00D66E95">
          <w:rPr>
            <w:sz w:val="24"/>
            <w:szCs w:val="24"/>
          </w:rPr>
          <w:t xml:space="preserve"> R </w:t>
        </w:r>
        <w:proofErr w:type="spellStart"/>
        <w:r w:rsidR="00D66E95">
          <w:rPr>
            <w:sz w:val="24"/>
            <w:szCs w:val="24"/>
          </w:rPr>
          <w:t>adegenet</w:t>
        </w:r>
      </w:ins>
      <w:proofErr w:type="spellEnd"/>
      <w:r w:rsidR="00473273">
        <w:rPr>
          <w:sz w:val="24"/>
          <w:szCs w:val="24"/>
        </w:rPr>
        <w:t xml:space="preserve"> package</w:t>
      </w:r>
      <w:ins w:id="726" w:author="N S" w:date="2018-05-10T13:23:00Z">
        <w:r w:rsidR="00D66E95">
          <w:rPr>
            <w:sz w:val="24"/>
            <w:szCs w:val="24"/>
          </w:rPr>
          <w:t xml:space="preserve"> </w:t>
        </w:r>
      </w:ins>
      <w:r w:rsidR="00D03171">
        <w:rPr>
          <w:sz w:val="24"/>
          <w:szCs w:val="24"/>
        </w:rPr>
        <w:fldChar w:fldCharType="begin"/>
      </w:r>
      <w:r w:rsidR="00473273">
        <w:rPr>
          <w:sz w:val="24"/>
          <w:szCs w:val="24"/>
        </w:rPr>
        <w:instrText xml:space="preserve"> ADDIN EN.CITE &lt;EndNote&gt;&lt;Cite&gt;&lt;Author&gt;Sim&lt;/Author&gt;&lt;Year&gt;2012&lt;/Year&gt;&lt;RecNum&gt;613&lt;/RecNum&gt;&lt;DisplayText&gt;(Jombart , Sim, Durstewitz et al. 2012)&lt;/DisplayText&gt;&lt;record&gt;&lt;rec-number&gt;613&lt;/rec-number&gt;&lt;foreign-keys&gt;&lt;key app="EN" db-id="a2x2tzszjfd2zjed0e8psfdtd0daafwwr002" timestamp="0"&gt;613&lt;/key&gt;&lt;/foreign-keys&gt;&lt;ref-type name="Journal Article"&gt;17&lt;/ref-type&gt;&lt;contributors&gt;&lt;authors&gt;&lt;author&gt;Sim, Sung-Chur&lt;/author&gt;&lt;author&gt;Durstewitz, Gregor&lt;/author&gt;&lt;author&gt;Plieske, Jörg&lt;/author&gt;&lt;author&gt;Wieseke, Ralf&lt;/author&gt;&lt;author&gt;Ganal, Martin W&lt;/author&gt;&lt;author&gt;Van Deynze, Allen&lt;/author&gt;&lt;author&gt;Hamilton, John P&lt;/author&gt;&lt;author&gt;Buell, C Robin&lt;/author&gt;&lt;author&gt;Causse, Mathilde&lt;/author&gt;&lt;author&gt;Wijeratne, Saranga&lt;/author&gt;&lt;/authors&gt;&lt;/contributors&gt;&lt;titles&gt;&lt;title&gt;Development of a large SNP genotyping array and generation of high-density genetic maps in tomato&lt;/title&gt;&lt;secondary-title&gt;PloS one&lt;/secondary-title&gt;&lt;/titles&gt;&lt;pages&gt;e40563&lt;/pages&gt;&lt;volume&gt;7&lt;/volume&gt;&lt;number&gt;7&lt;/number&gt;&lt;dates&gt;&lt;year&gt;2012&lt;/year&gt;&lt;/dates&gt;&lt;isbn&gt;1932-6203&lt;/isbn&gt;&lt;urls&gt;&lt;/urls&gt;&lt;/record&gt;&lt;/Cite&gt;&lt;Cite ExcludeYear="1"&gt;&lt;Author&gt;Jombart&lt;/Author&gt;&lt;Year&gt;2008&lt;/Year&gt;&lt;RecNum&gt;614&lt;/RecNum&gt;&lt;record&gt;&lt;rec-number&gt;614&lt;/rec-number&gt;&lt;foreign-keys&gt;&lt;key app="EN" db-id="a2x2tzszjfd2zjed0e8psfdtd0daafwwr002" timestamp="0"&gt;614&lt;/key&gt;&lt;/foreign-keys&gt;&lt;ref-type name="Journal Article"&gt;17&lt;/ref-type&gt;&lt;contributors&gt;&lt;authors&gt;&lt;author&gt;Jombart, Thibaut&lt;/author&gt;&lt;/authors&gt;&lt;/contributors&gt;&lt;titles&gt;&lt;title&gt;adegenet: a R package for the multivariate analysis of genetic markers&lt;/title&gt;&lt;secondary-title&gt;Bioinformatics&lt;/secondary-title&gt;&lt;/titles&gt;&lt;pages&gt;1403-1405&lt;/pages&gt;&lt;volume&gt;24&lt;/volume&gt;&lt;number&gt;11&lt;/number&gt;&lt;dates&gt;&lt;year&gt;2008&lt;/year&gt;&lt;/dates&gt;&lt;isbn&gt;1460-2059&lt;/isbn&gt;&lt;urls&gt;&lt;/urls&gt;&lt;/record&gt;&lt;/Cite&gt;&lt;/EndNote&gt;</w:instrText>
      </w:r>
      <w:r w:rsidR="00D03171">
        <w:rPr>
          <w:sz w:val="24"/>
          <w:szCs w:val="24"/>
        </w:rPr>
        <w:fldChar w:fldCharType="separate"/>
      </w:r>
      <w:r w:rsidR="00473273">
        <w:rPr>
          <w:noProof/>
          <w:sz w:val="24"/>
          <w:szCs w:val="24"/>
        </w:rPr>
        <w:t>(Jombart , Sim, Durstewitz et al. 2012)</w:t>
      </w:r>
      <w:r w:rsidR="00D03171">
        <w:rPr>
          <w:sz w:val="24"/>
          <w:szCs w:val="24"/>
        </w:rPr>
        <w:fldChar w:fldCharType="end"/>
      </w:r>
      <w:ins w:id="727" w:author="N S" w:date="2018-05-10T13:21:00Z">
        <w:r w:rsidR="00D66E95" w:rsidRPr="00D66E95">
          <w:rPr>
            <w:sz w:val="24"/>
            <w:szCs w:val="24"/>
          </w:rPr>
          <w:t>.</w:t>
        </w:r>
      </w:ins>
      <w:ins w:id="728" w:author="N S" w:date="2018-05-10T13:22:00Z">
        <w:r w:rsidR="00D66E95">
          <w:rPr>
            <w:sz w:val="24"/>
            <w:szCs w:val="24"/>
          </w:rPr>
          <w:t xml:space="preserve"> </w:t>
        </w:r>
      </w:ins>
      <w:ins w:id="729" w:author="N S" w:date="2018-05-10T13:21:00Z">
        <w:r w:rsidR="00D66E95" w:rsidRPr="00D66E95">
          <w:rPr>
            <w:sz w:val="24"/>
            <w:szCs w:val="24"/>
          </w:rPr>
          <w:t xml:space="preserve">Clustering is by R </w:t>
        </w:r>
        <w:proofErr w:type="spellStart"/>
        <w:r w:rsidR="00D66E95" w:rsidRPr="00D66E95">
          <w:rPr>
            <w:sz w:val="24"/>
            <w:szCs w:val="24"/>
          </w:rPr>
          <w:t>hclust</w:t>
        </w:r>
      </w:ins>
      <w:proofErr w:type="spellEnd"/>
      <w:ins w:id="730" w:author="N S" w:date="2018-05-18T15:07:00Z">
        <w:r w:rsidR="00190ECE">
          <w:rPr>
            <w:sz w:val="24"/>
            <w:szCs w:val="24"/>
          </w:rPr>
          <w:t xml:space="preserve"> </w:t>
        </w:r>
      </w:ins>
      <w:r w:rsidR="00473273">
        <w:rPr>
          <w:sz w:val="24"/>
          <w:szCs w:val="24"/>
        </w:rPr>
        <w:t xml:space="preserve">(in the </w:t>
      </w:r>
      <w:ins w:id="731" w:author="N S" w:date="2018-05-18T15:07:00Z">
        <w:r w:rsidR="00190ECE">
          <w:rPr>
            <w:sz w:val="24"/>
            <w:szCs w:val="24"/>
          </w:rPr>
          <w:t>stats</w:t>
        </w:r>
      </w:ins>
      <w:r w:rsidR="00473273">
        <w:rPr>
          <w:sz w:val="24"/>
          <w:szCs w:val="24"/>
        </w:rPr>
        <w:t xml:space="preserve"> package)</w:t>
      </w:r>
      <w:ins w:id="732" w:author="N S" w:date="2018-05-10T13:21:00Z">
        <w:r w:rsidR="00D66E95" w:rsidRPr="00D66E95">
          <w:rPr>
            <w:sz w:val="24"/>
            <w:szCs w:val="24"/>
          </w:rPr>
          <w:t xml:space="preserve"> default UPGMA method</w:t>
        </w:r>
      </w:ins>
      <w:ins w:id="733" w:author="N S" w:date="2018-05-18T15:07:00Z">
        <w:r w:rsidR="00190ECE">
          <w:rPr>
            <w:sz w:val="24"/>
            <w:szCs w:val="24"/>
          </w:rPr>
          <w:t xml:space="preserve"> </w:t>
        </w:r>
      </w:ins>
      <w:r w:rsidR="00190ECE">
        <w:rPr>
          <w:sz w:val="24"/>
          <w:szCs w:val="24"/>
        </w:rPr>
        <w:fldChar w:fldCharType="begin"/>
      </w:r>
      <w:r w:rsidR="00190ECE">
        <w:rPr>
          <w:sz w:val="24"/>
          <w:szCs w:val="24"/>
        </w:rPr>
        <w:instrText xml:space="preserve"> ADDIN EN.CITE &lt;EndNote&gt;&lt;Cite&gt;&lt;Author&gt;R Development Core Team&lt;/Author&gt;&lt;Year&gt;2008&lt;/Year&gt;&lt;RecNum&gt;550&lt;/RecNum&gt;&lt;DisplayText&gt;(R Development Core Team 2008)&lt;/DisplayText&gt;&lt;record&gt;&lt;rec-number&gt;550&lt;/rec-number&gt;&lt;foreign-keys&gt;&lt;key app="EN" db-id="a2x2tzszjfd2zjed0e8psfdtd0daafwwr002" timestamp="0"&gt;550&lt;/key&gt;&lt;/foreign-keys&gt;&lt;ref-type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3-900051-07-0&lt;/secondary-title&gt;&lt;/titles&gt;&lt;dates&gt;&lt;year&gt;2008&lt;/year&gt;&lt;/dates&gt;&lt;urls&gt;&lt;/urls&gt;&lt;/record&gt;&lt;/Cite&gt;&lt;/EndNote&gt;</w:instrText>
      </w:r>
      <w:r w:rsidR="00190ECE">
        <w:rPr>
          <w:sz w:val="24"/>
          <w:szCs w:val="24"/>
        </w:rPr>
        <w:fldChar w:fldCharType="separate"/>
      </w:r>
      <w:r w:rsidR="00190ECE">
        <w:rPr>
          <w:noProof/>
          <w:sz w:val="24"/>
          <w:szCs w:val="24"/>
        </w:rPr>
        <w:t>(R Development Core Team 2008)</w:t>
      </w:r>
      <w:r w:rsidR="00190ECE">
        <w:rPr>
          <w:sz w:val="24"/>
          <w:szCs w:val="24"/>
        </w:rPr>
        <w:fldChar w:fldCharType="end"/>
      </w:r>
      <w:ins w:id="734" w:author="N S" w:date="2018-05-10T13:21:00Z">
        <w:r w:rsidR="00D66E95" w:rsidRPr="00D66E95">
          <w:rPr>
            <w:sz w:val="24"/>
            <w:szCs w:val="24"/>
          </w:rPr>
          <w:t>.</w:t>
        </w:r>
      </w:ins>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6AC6B71E" w:rsidR="00D91DB6" w:rsidRDefault="00D91DB6" w:rsidP="00D91DB6">
      <w:pPr>
        <w:spacing w:line="480" w:lineRule="auto"/>
        <w:ind w:firstLine="720"/>
        <w:rPr>
          <w:ins w:id="735" w:author="nesol" w:date="2018-04-26T15:03:00Z"/>
          <w:rFonts w:cs="Arial"/>
          <w:color w:val="222222"/>
          <w:sz w:val="24"/>
          <w:szCs w:val="24"/>
          <w:shd w:val="clear" w:color="auto" w:fill="FFFFFF"/>
        </w:rPr>
      </w:pPr>
      <w:r>
        <w:rPr>
          <w:sz w:val="24"/>
          <w:szCs w:val="24"/>
        </w:rPr>
        <w:lastRenderedPageBreak/>
        <w:t xml:space="preserve">The model means and </w:t>
      </w:r>
      <w:r w:rsidR="00473273">
        <w:rPr>
          <w:sz w:val="24"/>
          <w:szCs w:val="24"/>
        </w:rPr>
        <w:t xml:space="preserve">Domestication </w:t>
      </w:r>
      <w:r>
        <w:rPr>
          <w:sz w:val="24"/>
          <w:szCs w:val="24"/>
        </w:rPr>
        <w:t>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sidR="005F1A4E">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db-id="a2x2tzszjfd2zjed0e8psfdtd0daafwwr002" timestamp="0"&gt;466&lt;/key&gt;&lt;/foreign-keys&gt;&lt;ref-type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YTJ4MnR6c3pqZmQyemplZDBlOHBzZmR0ZDBkYWFmd3dyMDAyIiB0aW1lc3RhbXA9IjAiPjUzMDwv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=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w:t>
      </w:r>
      <w:proofErr w:type="spellStart"/>
      <w:ins w:id="736" w:author="nesol" w:date="2018-04-22T18:23:00Z">
        <w:r w:rsidR="0068792F">
          <w:rPr>
            <w:sz w:val="24"/>
            <w:szCs w:val="24"/>
          </w:rPr>
          <w:t>bigRR</w:t>
        </w:r>
        <w:proofErr w:type="spellEnd"/>
        <w:r w:rsidR="0068792F">
          <w:rPr>
            <w:sz w:val="24"/>
            <w:szCs w:val="24"/>
          </w:rPr>
          <w:t xml:space="preserve"> </w:t>
        </w:r>
      </w:ins>
      <w:r>
        <w:rPr>
          <w:sz w:val="24"/>
          <w:szCs w:val="24"/>
        </w:rPr>
        <w:t xml:space="preserve">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w:t>
      </w:r>
      <w:ins w:id="737" w:author="N S" w:date="2018-05-18T15:08:00Z">
        <w:r w:rsidR="00190ECE">
          <w:rPr>
            <w:rFonts w:cs="Arial"/>
            <w:color w:val="222222"/>
            <w:sz w:val="24"/>
            <w:szCs w:val="24"/>
            <w:shd w:val="clear" w:color="auto" w:fill="FFFFFF"/>
          </w:rPr>
          <w:t xml:space="preserve">by custom R scripts </w:t>
        </w:r>
      </w:ins>
      <w:del w:id="738" w:author="N S" w:date="2018-05-17T09:56:00Z">
        <w:r w:rsidRPr="00BF2068" w:rsidDel="001400F1">
          <w:rPr>
            <w:rFonts w:cs="Arial"/>
            <w:color w:val="222222"/>
            <w:sz w:val="24"/>
            <w:szCs w:val="24"/>
            <w:shd w:val="clear" w:color="auto" w:fill="FFFFFF"/>
          </w:rPr>
          <w:delText xml:space="preserve">using SNPdat </w:delText>
        </w:r>
        <w:r w:rsidDel="001400F1">
          <w:rPr>
            <w:rFonts w:cs="Arial"/>
            <w:color w:val="222222"/>
            <w:sz w:val="24"/>
            <w:szCs w:val="24"/>
            <w:shd w:val="clear" w:color="auto" w:fill="FFFFFF"/>
          </w:rPr>
          <w:delText xml:space="preserve"> </w:delText>
        </w:r>
      </w:del>
      <w:r w:rsidRPr="00BF2068">
        <w:rPr>
          <w:rFonts w:cs="Arial"/>
          <w:color w:val="222222"/>
          <w:sz w:val="24"/>
          <w:szCs w:val="24"/>
          <w:shd w:val="clear" w:color="auto" w:fill="FFFFFF"/>
        </w:rPr>
        <w:t xml:space="preserve">with </w:t>
      </w:r>
      <w:r>
        <w:rPr>
          <w:rFonts w:cs="Arial"/>
          <w:color w:val="222222"/>
          <w:sz w:val="24"/>
          <w:szCs w:val="24"/>
          <w:shd w:val="clear" w:color="auto" w:fill="FFFFFF"/>
        </w:rPr>
        <w:t>gene 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2"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db-id="a2x2tzszjfd2zjed0e8psfdtd0daafwwr002" timestamp="0"&gt;581&lt;/key&gt;&lt;/foreign-keys&gt;&lt;ref-type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del w:id="739" w:author="N S" w:date="2018-05-17T09:56:00Z">
        <w:r w:rsidDel="001400F1">
          <w:rPr>
            <w:rFonts w:cs="Arial"/>
            <w:color w:val="222222"/>
            <w:sz w:val="24"/>
            <w:szCs w:val="24"/>
            <w:shd w:val="clear" w:color="auto" w:fill="FFFFFF"/>
          </w:rPr>
          <w:delText>We used the program InterProScan within BLAST2GO for functional gene ontology (GO) annotation of the gene models (</w:delText>
        </w:r>
      </w:del>
      <w:ins w:id="740" w:author="nesol" w:date="2018-04-22T18:23:00Z">
        <w:del w:id="741" w:author="N S" w:date="2018-05-17T09:56:00Z">
          <w:r w:rsidR="0068792F" w:rsidDel="001400F1">
            <w:rPr>
              <w:rFonts w:cs="Arial"/>
              <w:color w:val="222222"/>
              <w:sz w:val="24"/>
              <w:szCs w:val="24"/>
              <w:shd w:val="clear" w:color="auto" w:fill="FFFFFF"/>
            </w:rPr>
            <w:fldChar w:fldCharType="begin"/>
          </w:r>
          <w:r w:rsidR="0068792F" w:rsidDel="001400F1">
            <w:rPr>
              <w:rFonts w:cs="Arial"/>
              <w:color w:val="222222"/>
              <w:sz w:val="24"/>
              <w:szCs w:val="24"/>
              <w:shd w:val="clear" w:color="auto" w:fill="FFFFFF"/>
            </w:rPr>
            <w:delInstrText xml:space="preserve"> HYPERLINK "</w:delInstrText>
          </w:r>
        </w:del>
      </w:ins>
      <w:del w:id="742" w:author="N S" w:date="2018-05-17T09:56:00Z">
        <w:r w:rsidR="0068792F" w:rsidDel="001400F1">
          <w:rPr>
            <w:rFonts w:cs="Arial"/>
            <w:color w:val="222222"/>
            <w:sz w:val="24"/>
            <w:szCs w:val="24"/>
            <w:shd w:val="clear" w:color="auto" w:fill="FFFFFF"/>
          </w:rPr>
          <w:delInstrText>http://www.blast2go.com</w:delInstrText>
        </w:r>
      </w:del>
      <w:ins w:id="743" w:author="nesol" w:date="2018-04-22T18:23:00Z">
        <w:del w:id="744" w:author="N S" w:date="2018-05-17T09:56:00Z">
          <w:r w:rsidR="0068792F" w:rsidDel="001400F1">
            <w:rPr>
              <w:rFonts w:cs="Arial"/>
              <w:color w:val="222222"/>
              <w:sz w:val="24"/>
              <w:szCs w:val="24"/>
              <w:shd w:val="clear" w:color="auto" w:fill="FFFFFF"/>
            </w:rPr>
            <w:delInstrText xml:space="preserve">" </w:delInstrText>
          </w:r>
          <w:r w:rsidR="0068792F" w:rsidDel="001400F1">
            <w:rPr>
              <w:rFonts w:cs="Arial"/>
              <w:color w:val="222222"/>
              <w:sz w:val="24"/>
              <w:szCs w:val="24"/>
              <w:shd w:val="clear" w:color="auto" w:fill="FFFFFF"/>
            </w:rPr>
            <w:fldChar w:fldCharType="separate"/>
          </w:r>
        </w:del>
      </w:ins>
      <w:del w:id="745" w:author="N S" w:date="2018-05-17T09:56:00Z">
        <w:r w:rsidR="0068792F" w:rsidRPr="00050395" w:rsidDel="001400F1">
          <w:rPr>
            <w:rStyle w:val="Hyperlink"/>
            <w:rFonts w:cs="Arial"/>
            <w:sz w:val="24"/>
            <w:szCs w:val="24"/>
            <w:shd w:val="clear" w:color="auto" w:fill="FFFFFF"/>
          </w:rPr>
          <w:delText>http://www.blast2go.com</w:delText>
        </w:r>
      </w:del>
      <w:ins w:id="746" w:author="nesol" w:date="2018-04-22T18:23:00Z">
        <w:del w:id="747" w:author="N S" w:date="2018-05-17T09:56:00Z">
          <w:r w:rsidR="0068792F" w:rsidDel="001400F1">
            <w:rPr>
              <w:rFonts w:cs="Arial"/>
              <w:color w:val="222222"/>
              <w:sz w:val="24"/>
              <w:szCs w:val="24"/>
              <w:shd w:val="clear" w:color="auto" w:fill="FFFFFF"/>
            </w:rPr>
            <w:fldChar w:fldCharType="end"/>
          </w:r>
        </w:del>
      </w:ins>
      <w:del w:id="748" w:author="N S" w:date="2018-05-17T09:56:00Z">
        <w:r w:rsidDel="001400F1">
          <w:rPr>
            <w:rFonts w:cs="Arial"/>
            <w:color w:val="222222"/>
            <w:sz w:val="24"/>
            <w:szCs w:val="24"/>
            <w:shd w:val="clear" w:color="auto" w:fill="FFFFFF"/>
          </w:rPr>
          <w:delText xml:space="preserve">). </w:delText>
        </w:r>
      </w:del>
    </w:p>
    <w:p w14:paraId="25EF0A15" w14:textId="77777777" w:rsidR="00D53C6D" w:rsidDel="00D53C6D" w:rsidRDefault="00D53C6D" w:rsidP="00D53C6D">
      <w:pPr>
        <w:spacing w:line="480" w:lineRule="auto"/>
        <w:ind w:firstLine="720"/>
        <w:rPr>
          <w:del w:id="749" w:author="nesol" w:date="2018-04-26T15:03:00Z"/>
          <w:sz w:val="24"/>
          <w:szCs w:val="24"/>
        </w:rPr>
      </w:pPr>
      <w:moveToRangeStart w:id="750" w:author="nesol" w:date="2018-04-26T15:03:00Z" w:name="move512518343"/>
      <w:moveTo w:id="751" w:author="nesol" w:date="2018-04-26T15:03:00Z">
        <w:r>
          <w:rPr>
            <w:rFonts w:cs="Arial"/>
            <w:color w:val="222222"/>
            <w:sz w:val="24"/>
            <w:szCs w:val="24"/>
            <w:shd w:val="clear" w:color="auto" w:fill="FFFFFF"/>
          </w:rPr>
          <w:t xml:space="preserve">To predict expected overlap of significant SNPs across plant genotypes, we used the average number of significant SNPs per each of the 12 plant genotypes (14,000 SNPs) and calculated expected overlap between those 12 lists using binomial </w:t>
        </w:r>
        <w:proofErr w:type="spellStart"/>
        <w:r>
          <w:rPr>
            <w:rFonts w:cs="Arial"/>
            <w:color w:val="222222"/>
            <w:sz w:val="24"/>
            <w:szCs w:val="24"/>
            <w:shd w:val="clear" w:color="auto" w:fill="FFFFFF"/>
          </w:rPr>
          <w:t>coefficients.</w:t>
        </w:r>
      </w:moveTo>
    </w:p>
    <w:moveToRangeEnd w:id="750"/>
    <w:p w14:paraId="759BD8F7" w14:textId="0D3E95C8" w:rsidR="0068792F" w:rsidRPr="002E5804" w:rsidRDefault="0068792F" w:rsidP="00473114">
      <w:pPr>
        <w:spacing w:line="480" w:lineRule="auto"/>
        <w:ind w:firstLine="720"/>
        <w:rPr>
          <w:rFonts w:cs="Arial"/>
          <w:color w:val="222222"/>
          <w:sz w:val="24"/>
          <w:szCs w:val="24"/>
          <w:shd w:val="clear" w:color="auto" w:fill="FFFFFF"/>
        </w:rPr>
      </w:pPr>
      <w:ins w:id="752" w:author="nesol" w:date="2018-04-22T18:24:00Z">
        <w:r>
          <w:rPr>
            <w:sz w:val="24"/>
            <w:szCs w:val="24"/>
          </w:rPr>
          <w:lastRenderedPageBreak/>
          <w:t>The</w:t>
        </w:r>
        <w:proofErr w:type="spellEnd"/>
        <w:r>
          <w:rPr>
            <w:sz w:val="24"/>
            <w:szCs w:val="24"/>
          </w:rPr>
          <w:t xml:space="preserve"> </w:t>
        </w:r>
        <w:r w:rsidRPr="00685345">
          <w:rPr>
            <w:i/>
            <w:sz w:val="24"/>
            <w:szCs w:val="24"/>
          </w:rPr>
          <w:t>B. cinerea</w:t>
        </w:r>
        <w:r>
          <w:rPr>
            <w:sz w:val="24"/>
            <w:szCs w:val="24"/>
          </w:rPr>
          <w:t xml:space="preserve"> GEMMA used</w:t>
        </w:r>
      </w:ins>
      <w:ins w:id="753" w:author="nesol" w:date="2018-05-03T12:52:00Z">
        <w:r w:rsidR="00473114">
          <w:rPr>
            <w:sz w:val="24"/>
            <w:szCs w:val="24"/>
          </w:rPr>
          <w:t xml:space="preserve"> 237,878</w:t>
        </w:r>
      </w:ins>
      <w:ins w:id="754" w:author="nesol" w:date="2018-04-22T18:24:00Z">
        <w:r>
          <w:rPr>
            <w:sz w:val="24"/>
            <w:szCs w:val="24"/>
          </w:rPr>
          <w:t xml:space="preserve"> SNPs at MAF </w:t>
        </w:r>
      </w:ins>
      <w:ins w:id="755" w:author="nesol" w:date="2018-05-03T12:53:00Z">
        <w:r w:rsidR="00473114">
          <w:rPr>
            <w:sz w:val="24"/>
            <w:szCs w:val="24"/>
          </w:rPr>
          <w:t>0.20</w:t>
        </w:r>
      </w:ins>
      <w:ins w:id="756" w:author="nesol" w:date="2018-04-22T18:24:00Z">
        <w:r>
          <w:rPr>
            <w:sz w:val="24"/>
            <w:szCs w:val="24"/>
          </w:rPr>
          <w:t xml:space="preserve"> or greater</w:t>
        </w:r>
      </w:ins>
      <w:ins w:id="757" w:author="N S" w:date="2018-05-15T16:05:00Z">
        <w:r w:rsidR="00E41145">
          <w:rPr>
            <w:sz w:val="24"/>
            <w:szCs w:val="24"/>
          </w:rPr>
          <w:t>,</w:t>
        </w:r>
      </w:ins>
      <w:ins w:id="758" w:author="nesol" w:date="2018-04-22T18:24:00Z">
        <w:r>
          <w:rPr>
            <w:sz w:val="24"/>
            <w:szCs w:val="24"/>
          </w:rPr>
          <w:t xml:space="preserve"> and </w:t>
        </w:r>
      </w:ins>
      <w:ins w:id="759" w:author="nesol" w:date="2018-05-03T12:54:00Z">
        <w:del w:id="760" w:author="N S" w:date="2018-05-15T16:05:00Z">
          <w:r w:rsidR="00473114" w:rsidDel="00E41145">
            <w:rPr>
              <w:sz w:val="24"/>
              <w:szCs w:val="24"/>
            </w:rPr>
            <w:delText xml:space="preserve"> </w:delText>
          </w:r>
        </w:del>
        <w:r w:rsidR="00473114">
          <w:rPr>
            <w:sz w:val="24"/>
            <w:szCs w:val="24"/>
          </w:rPr>
          <w:t>less than 10%</w:t>
        </w:r>
      </w:ins>
      <w:ins w:id="761" w:author="nesol" w:date="2018-04-22T18:24:00Z">
        <w:r>
          <w:rPr>
            <w:sz w:val="24"/>
            <w:szCs w:val="24"/>
          </w:rPr>
          <w:t xml:space="preserve"> missing SNP calls as described above. </w:t>
        </w:r>
      </w:ins>
      <w:ins w:id="762" w:author="nesol" w:date="2018-04-22T18:25:00Z">
        <w:r>
          <w:rPr>
            <w:sz w:val="24"/>
            <w:szCs w:val="24"/>
          </w:rPr>
          <w:t xml:space="preserve">To determine </w:t>
        </w:r>
      </w:ins>
      <w:ins w:id="763" w:author="nesol" w:date="2018-04-22T18:24:00Z">
        <w:r>
          <w:rPr>
            <w:sz w:val="24"/>
            <w:szCs w:val="24"/>
          </w:rPr>
          <w:t xml:space="preserve">significance </w:t>
        </w:r>
      </w:ins>
      <w:ins w:id="764" w:author="nesol" w:date="2018-04-22T18:25:00Z">
        <w:r>
          <w:rPr>
            <w:sz w:val="24"/>
            <w:szCs w:val="24"/>
          </w:rPr>
          <w:t xml:space="preserve">of </w:t>
        </w:r>
      </w:ins>
      <w:ins w:id="765" w:author="nesol" w:date="2018-04-22T18:26:00Z">
        <w:r>
          <w:rPr>
            <w:sz w:val="24"/>
            <w:szCs w:val="24"/>
          </w:rPr>
          <w:t xml:space="preserve">SNPs by GEMMA, we used </w:t>
        </w:r>
      </w:ins>
      <w:ins w:id="766" w:author="nesol" w:date="2018-04-22T18:24:00Z">
        <w:r>
          <w:rPr>
            <w:sz w:val="24"/>
            <w:szCs w:val="24"/>
          </w:rPr>
          <w:t>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w:t>
        </w:r>
      </w:ins>
      <w:ins w:id="767" w:author="nesol" w:date="2018-04-22T18:26:00Z">
        <w:r>
          <w:rPr>
            <w:sz w:val="24"/>
            <w:szCs w:val="24"/>
          </w:rPr>
          <w:t xml:space="preserve">p-value </w:t>
        </w:r>
      </w:ins>
      <w:ins w:id="768" w:author="nesol" w:date="2018-04-22T18:24:00Z">
        <w:r w:rsidRPr="000D6362">
          <w:rPr>
            <w:sz w:val="24"/>
            <w:szCs w:val="24"/>
          </w:rPr>
          <w:t>significance</w:t>
        </w:r>
        <w:r>
          <w:rPr>
            <w:sz w:val="24"/>
            <w:szCs w:val="24"/>
          </w:rPr>
          <w:t xml:space="preserve"> at</w:t>
        </w:r>
        <w:r w:rsidRPr="000D6362">
          <w:rPr>
            <w:sz w:val="24"/>
            <w:szCs w:val="24"/>
          </w:rPr>
          <w:t xml:space="preserve"> </w:t>
        </w:r>
      </w:ins>
      <w:ins w:id="769" w:author="nesol" w:date="2018-04-22T18:26:00Z">
        <w:r>
          <w:rPr>
            <w:sz w:val="24"/>
            <w:szCs w:val="24"/>
          </w:rPr>
          <w:t>the</w:t>
        </w:r>
      </w:ins>
      <w:ins w:id="770" w:author="nesol" w:date="2018-04-22T18:24:00Z">
        <w:r w:rsidRPr="000D6362">
          <w:rPr>
            <w:sz w:val="24"/>
            <w:szCs w:val="24"/>
          </w:rPr>
          <w:t xml:space="preserve">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ins>
      <w:r w:rsidR="005F1A4E">
        <w:rPr>
          <w:sz w:val="24"/>
          <w:szCs w:val="24"/>
        </w:rPr>
        <w:instrText xml:space="preserve"> ADDIN EN.CITE </w:instrText>
      </w:r>
      <w:r w:rsidR="005F1A4E">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a2V5cz48a2V5IGFwcD0iRU4iIGRiLWlkPSJhMngydHpzempmZDJ6amVkMGU4cHNmZHRkMGRhYWZ3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</w:fldData>
        </w:fldChar>
      </w:r>
      <w:r w:rsidR="005F1A4E">
        <w:rPr>
          <w:sz w:val="24"/>
          <w:szCs w:val="24"/>
        </w:rPr>
        <w:instrText xml:space="preserve"> ADDIN EN.CITE.DATA </w:instrText>
      </w:r>
      <w:r w:rsidR="005F1A4E">
        <w:rPr>
          <w:sz w:val="24"/>
          <w:szCs w:val="24"/>
        </w:rPr>
      </w:r>
      <w:r w:rsidR="005F1A4E">
        <w:rPr>
          <w:sz w:val="24"/>
          <w:szCs w:val="24"/>
        </w:rPr>
        <w:fldChar w:fldCharType="end"/>
      </w:r>
      <w:ins w:id="771" w:author="nesol" w:date="2018-04-22T18:24:00Z">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w:t>
        </w:r>
        <w:r w:rsidRPr="002E5804">
          <w:rPr>
            <w:sz w:val="24"/>
            <w:szCs w:val="24"/>
          </w:rPr>
          <w:t>SNPs were annotated</w:t>
        </w:r>
        <w:r w:rsidRPr="002E5804">
          <w:rPr>
            <w:rFonts w:cs="Arial"/>
            <w:color w:val="222222"/>
            <w:sz w:val="24"/>
            <w:szCs w:val="24"/>
            <w:shd w:val="clear" w:color="auto" w:fill="FFFFFF"/>
          </w:rPr>
          <w:t xml:space="preserve"> using </w:t>
        </w:r>
      </w:ins>
      <w:ins w:id="772" w:author="nesol" w:date="2018-04-26T14:59:00Z">
        <w:r w:rsidR="00D53C6D" w:rsidRPr="002E5804">
          <w:rPr>
            <w:rFonts w:cs="Arial"/>
            <w:color w:val="222222"/>
            <w:sz w:val="24"/>
            <w:szCs w:val="24"/>
            <w:shd w:val="clear" w:color="auto" w:fill="FFFFFF"/>
          </w:rPr>
          <w:t xml:space="preserve">a custom R script </w:t>
        </w:r>
      </w:ins>
      <w:ins w:id="773" w:author="nesol" w:date="2018-04-26T15:00:00Z">
        <w:r w:rsidR="00D53C6D" w:rsidRPr="002E5804">
          <w:rPr>
            <w:rFonts w:cs="Arial"/>
            <w:color w:val="222222"/>
            <w:sz w:val="24"/>
            <w:szCs w:val="24"/>
            <w:shd w:val="clear" w:color="auto" w:fill="FFFFFF"/>
          </w:rPr>
          <w:t>linking the SNP to genes within a 2kb</w:t>
        </w:r>
      </w:ins>
      <w:ins w:id="774" w:author="nesol" w:date="2018-04-26T15:01:00Z">
        <w:r w:rsidR="00D53C6D" w:rsidRPr="002E5804">
          <w:rPr>
            <w:rFonts w:cs="Arial"/>
            <w:color w:val="222222"/>
            <w:sz w:val="24"/>
            <w:szCs w:val="24"/>
            <w:shd w:val="clear" w:color="auto" w:fill="FFFFFF"/>
          </w:rPr>
          <w:t xml:space="preserve">p window from the gene transfer format file construction from the B05.10 gene models for genomic DNA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&lt;EndNote&gt;&lt;Cite&gt;&lt;Author&gt;Zerbino&lt;/Author&gt;&lt;Year&gt;2017&lt;/Year&gt;&lt;RecNum&gt;610&lt;/RecNum&gt;&lt;DisplayText&gt;(Staats and van Kan 2012, Zerbino, Achuthan et al. 2017)&lt;/DisplayText&gt;&lt;record&gt;&lt;rec-number&gt;610&lt;/rec-number&gt;&lt;foreign-keys&gt;&lt;key app="EN" db-id="a2x2tzszjfd2zjed0e8psfdtd0daafwwr002" timestamp="0"&gt;610&lt;/key&gt;&lt;/foreign-keys&gt;&lt;ref-type name="Journal Article"&gt;17&lt;/ref-type&gt;&lt;contributors&gt;&lt;authors&gt;&lt;author&gt;Zerbino, Daniel R&lt;/author&gt;&lt;author&gt;Achuthan, Premanand&lt;/author&gt;&lt;author&gt;Akanni, Wasiu&lt;/author&gt;&lt;author&gt;Amode, M Ridwan&lt;/author&gt;&lt;author&gt;Barrell, Daniel&lt;/author&gt;&lt;author&gt;Bhai, Jyothish&lt;/author&gt;&lt;author&gt;Billis, Konstantinos&lt;/author&gt;&lt;author&gt;Cummins, Carla&lt;/author&gt;&lt;author&gt;Gall, Astrid&lt;/author&gt;&lt;author&gt;Girón, Carlos García&lt;/author&gt;&lt;/authors&gt;&lt;/contributors&gt;&lt;titles&gt;&lt;title&gt;Ensembl 2018&lt;/title&gt;&lt;secondary-title&gt;Nucleic acids research&lt;/secondary-title&gt;&lt;/titles&gt;&lt;pages&gt;D754-D761&lt;/pages&gt;&lt;volume&gt;46&lt;/volume&gt;&lt;number&gt;D1&lt;/number&gt;&lt;dates&gt;&lt;year&gt;2017&lt;/year&gt;&lt;/dates&gt;&lt;isbn&gt;0305-1048&lt;/isbn&gt;&lt;urls&gt;&lt;/urls&gt;&lt;/record&gt;&lt;/Cite&gt;&lt;Cite&gt;&lt;Author&gt;Staats&lt;/Author&gt;&lt;Year&gt;2012&lt;/Year&gt;&lt;RecNum&gt;468&lt;/RecNum&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(Staats and van Kan 2012, Zerbino, Achuthan et al. 2017)</w:t>
      </w:r>
      <w:r w:rsidR="00D03171">
        <w:rPr>
          <w:rFonts w:cs="Arial"/>
          <w:color w:val="222222"/>
          <w:sz w:val="24"/>
          <w:szCs w:val="24"/>
          <w:shd w:val="clear" w:color="auto" w:fill="FFFFFF"/>
        </w:rPr>
        <w:fldChar w:fldCharType="end"/>
      </w:r>
      <w:ins w:id="775" w:author="nesol" w:date="2018-04-26T15:02:00Z">
        <w:r w:rsidR="00D53C6D" w:rsidRPr="002E5804">
          <w:rPr>
            <w:rFonts w:cs="Arial"/>
            <w:color w:val="222222"/>
            <w:sz w:val="24"/>
            <w:szCs w:val="24"/>
            <w:shd w:val="clear" w:color="auto" w:fill="FFFFFF"/>
          </w:rPr>
          <w:t>.</w:t>
        </w:r>
      </w:ins>
      <w:ins w:id="776" w:author="nesol" w:date="2018-05-03T12:09:00Z">
        <w:r w:rsidR="008701DA" w:rsidRPr="002E5804">
          <w:rPr>
            <w:rFonts w:cs="Arial"/>
            <w:color w:val="222222"/>
            <w:sz w:val="24"/>
            <w:szCs w:val="24"/>
            <w:shd w:val="clear" w:color="auto" w:fill="FFFFFF"/>
          </w:rPr>
          <w:t xml:space="preserve"> A table of gene name translations across genome annotations was pulled from </w:t>
        </w:r>
      </w:ins>
      <w:ins w:id="777" w:author="nesol" w:date="2018-05-03T12:33:00Z">
        <w:r w:rsidR="00D41C0D" w:rsidRPr="002E5804">
          <w:rPr>
            <w:rFonts w:cs="Arial"/>
            <w:color w:val="222222"/>
            <w:sz w:val="24"/>
            <w:szCs w:val="24"/>
            <w:shd w:val="clear" w:color="auto" w:fill="FFFFFF"/>
          </w:rPr>
          <w:t xml:space="preserve">the </w:t>
        </w:r>
      </w:ins>
      <w:r w:rsidR="00473273">
        <w:rPr>
          <w:rFonts w:cs="Arial"/>
          <w:color w:val="222222"/>
          <w:sz w:val="24"/>
          <w:szCs w:val="24"/>
          <w:shd w:val="clear" w:color="auto" w:fill="FFFFFF"/>
        </w:rPr>
        <w:t>g</w:t>
      </w:r>
      <w:ins w:id="778" w:author="nesol" w:date="2018-04-26T15:02:00Z">
        <w:r w:rsidR="00D53C6D" w:rsidRPr="002E5804">
          <w:rPr>
            <w:rFonts w:cs="Arial"/>
            <w:color w:val="222222"/>
            <w:sz w:val="24"/>
            <w:szCs w:val="24"/>
            <w:shd w:val="clear" w:color="auto" w:fill="FFFFFF"/>
          </w:rPr>
          <w:t xml:space="preserve">ene overlap between the </w:t>
        </w:r>
        <w:proofErr w:type="spellStart"/>
        <w:r w:rsidR="00D53C6D" w:rsidRPr="002E5804">
          <w:rPr>
            <w:rFonts w:cs="Arial"/>
            <w:color w:val="222222"/>
            <w:sz w:val="24"/>
            <w:szCs w:val="24"/>
            <w:shd w:val="clear" w:color="auto" w:fill="FFFFFF"/>
          </w:rPr>
          <w:t>bigRR</w:t>
        </w:r>
        <w:proofErr w:type="spellEnd"/>
        <w:r w:rsidR="00D53C6D" w:rsidRPr="002E5804">
          <w:rPr>
            <w:rFonts w:cs="Arial"/>
            <w:color w:val="222222"/>
            <w:sz w:val="24"/>
            <w:szCs w:val="24"/>
            <w:shd w:val="clear" w:color="auto" w:fill="FFFFFF"/>
          </w:rPr>
          <w:t xml:space="preserve"> T4 annotation and GEMMA B05.10 annotation </w:t>
        </w:r>
        <w:del w:id="779" w:author="Dan Kliebenstein" w:date="2018-05-18T16:20:00Z">
          <w:r w:rsidR="00D53C6D" w:rsidRPr="002E5804" w:rsidDel="00A03AD5">
            <w:rPr>
              <w:rFonts w:cs="Arial"/>
              <w:color w:val="222222"/>
              <w:sz w:val="24"/>
              <w:szCs w:val="24"/>
              <w:shd w:val="clear" w:color="auto" w:fill="FFFFFF"/>
            </w:rPr>
            <w:delText xml:space="preserve">was completed </w:delText>
          </w:r>
        </w:del>
        <w:r w:rsidR="00D53C6D" w:rsidRPr="002E5804">
          <w:rPr>
            <w:rFonts w:cs="Arial"/>
            <w:color w:val="222222"/>
            <w:sz w:val="24"/>
            <w:szCs w:val="24"/>
            <w:shd w:val="clear" w:color="auto" w:fill="FFFFFF"/>
          </w:rPr>
          <w:t>using a custom R script</w:t>
        </w:r>
      </w:ins>
      <w:ins w:id="780" w:author="nesol" w:date="2018-05-03T12:38:00Z">
        <w:r w:rsidR="002E5804" w:rsidRPr="002E5804">
          <w:rPr>
            <w:rFonts w:cs="Arial"/>
            <w:color w:val="222222"/>
            <w:sz w:val="24"/>
            <w:szCs w:val="24"/>
            <w:shd w:val="clear" w:color="auto" w:fill="FFFFFF"/>
          </w:rPr>
          <w:t xml:space="preserve"> and gene name t</w:t>
        </w:r>
        <w:r w:rsidR="002E5804" w:rsidRPr="00473114">
          <w:rPr>
            <w:rFonts w:cs="Arial"/>
            <w:color w:val="222222"/>
            <w:sz w:val="24"/>
            <w:szCs w:val="24"/>
            <w:shd w:val="clear" w:color="auto" w:fill="FFFFFF"/>
          </w:rPr>
          <w:t xml:space="preserve">ranslations pulled from the </w:t>
        </w:r>
      </w:ins>
      <w:ins w:id="781" w:author="nesol" w:date="2018-05-03T12:39:00Z">
        <w:r w:rsidR="002E5804" w:rsidRPr="002E5804">
          <w:rPr>
            <w:rFonts w:cs="Arial"/>
            <w:color w:val="222222"/>
            <w:sz w:val="24"/>
            <w:szCs w:val="24"/>
            <w:shd w:val="clear" w:color="auto" w:fill="FFFFFF"/>
          </w:rPr>
          <w:t xml:space="preserve">INRA </w:t>
        </w:r>
        <w:r w:rsidR="002E5804" w:rsidRPr="002E5804">
          <w:rPr>
            <w:rFonts w:cs="Arial"/>
            <w:i/>
            <w:color w:val="222222"/>
            <w:sz w:val="24"/>
            <w:szCs w:val="24"/>
            <w:shd w:val="clear" w:color="auto" w:fill="FFFFFF"/>
          </w:rPr>
          <w:t xml:space="preserve">Botrytis cinerea </w:t>
        </w:r>
        <w:r w:rsidR="002E5804" w:rsidRPr="002E5804">
          <w:rPr>
            <w:rFonts w:cs="Arial"/>
            <w:color w:val="222222"/>
            <w:sz w:val="24"/>
            <w:szCs w:val="24"/>
            <w:shd w:val="clear" w:color="auto" w:fill="FFFFFF"/>
          </w:rPr>
          <w:t xml:space="preserve">Portal </w:t>
        </w:r>
      </w:ins>
      <w:r w:rsidR="00D03171">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&lt;EndNote&gt;&lt;Cite&gt;&lt;Author&gt;Choquer&lt;/Author&gt;&lt;Year&gt;2007&lt;/Year&gt;&lt;RecNum&gt;541&lt;/RecNum&gt;&lt;DisplayText&gt;(Choquer, Fournier et al. 2007, Viaud, Adam-Blondon et al. 2012)&lt;/DisplayText&gt;&lt;record&gt;&lt;rec-number&gt;541&lt;/rec-number&gt;&lt;foreign-keys&gt;&lt;key app="EN" db-id="a2x2tzszjfd2zjed0e8psfdtd0daafwwr002" timestamp="0"&gt;541&lt;/key&gt;&lt;/foreign-keys&gt;&lt;ref-type name="Journal Article"&gt;17&lt;/ref-type&gt;&lt;contributors&gt;&lt;authors&gt;&lt;author&gt;Choquer, Mathias&lt;/author&gt;&lt;author&gt;Fournier, Elisabeth&lt;/author&gt;&lt;author&gt;Kunz, Caroline&lt;/author&gt;&lt;author&gt;Levis, Caroline&lt;/author&gt;&lt;author&gt;Pradier, Jean-Marc&lt;/author&gt;&lt;author&gt;Simon, Adeline&lt;/author&gt;&lt;author&gt;Viaud, Muriel&lt;/author&gt;&lt;/authors&gt;&lt;/contributors&gt;&lt;titles&gt;&lt;title&gt;Botrytis cinerea virulence factors: new insights into a necrotrophic and polyphageous pathogen&lt;/title&gt;&lt;secondary-title&gt;FEMS microbiology letters&lt;/secondary-title&gt;&lt;/titles&gt;&lt;pages&gt;1-10&lt;/pages&gt;&lt;volume&gt;277&lt;/volume&gt;&lt;number&gt;1&lt;/number&gt;&lt;dates&gt;&lt;year&gt;2007&lt;/year&gt;&lt;/dates&gt;&lt;isbn&gt;1574-6968&lt;/isbn&gt;&lt;urls&gt;&lt;/urls&gt;&lt;/record&gt;&lt;/Cite&gt;&lt;Cite&gt;&lt;Author&gt;Viaud&lt;/Author&gt;&lt;Year&gt;2012&lt;/Year&gt;&lt;RecNum&gt;609&lt;/RecNum&gt;&lt;record&gt;&lt;rec-number&gt;609&lt;/rec-number&gt;&lt;foreign-keys&gt;&lt;key app="EN" db-id="a2x2tzszjfd2zjed0e8psfdtd0daafwwr002" timestamp="0"&gt;609&lt;/key&gt;&lt;/foreign-keys&gt;&lt;ref-type name="Journal Article"&gt;17&lt;/ref-type&gt;&lt;contributors&gt;&lt;authors&gt;&lt;author&gt;Viaud, Muriel&lt;/author&gt;&lt;author&gt;Adam-Blondon, Anne-Francoise&lt;/author&gt;&lt;author&gt;Amselem, Joelle&lt;/author&gt;&lt;author&gt;Bally, Pascal&lt;/author&gt;&lt;author&gt;Cimerman, Agnes&lt;/author&gt;&lt;author&gt;Dalmais-Lenaers, Berengere&lt;/author&gt;&lt;author&gt;Lapalu, Nicolas&lt;/author&gt;&lt;author&gt;Lebrun, Marc-Henri&lt;/author&gt;&lt;author&gt;Poinssot, Benoît&lt;/author&gt;&lt;author&gt;Pradier, Jean Marc&lt;/author&gt;&lt;/authors&gt;&lt;/contributors&gt;&lt;titles&gt;&lt;title&gt;Le génome de Botrytis décrypté&lt;/title&gt;&lt;secondary-title&gt;Revue des oenologues et des techniques vitivinicoles et oenologiques&lt;/secondary-title&gt;&lt;/titles&gt;&lt;pages&gt;9-11&lt;/pages&gt;&lt;number&gt;142&lt;/number&gt;&lt;dates&gt;&lt;year&gt;2012&lt;/year&gt;&lt;/dates&gt;&lt;urls&gt;&lt;/urls&gt;&lt;/record&gt;&lt;/Cite&gt;&lt;/EndNote&gt;</w:instrText>
      </w:r>
      <w:r w:rsidR="00D03171">
        <w:rPr>
          <w:rFonts w:cs="Arial"/>
          <w:color w:val="222222"/>
          <w:sz w:val="24"/>
          <w:szCs w:val="24"/>
          <w:shd w:val="clear" w:color="auto" w:fill="FFFFFF"/>
        </w:rPr>
        <w:fldChar w:fldCharType="separate"/>
      </w:r>
      <w:r w:rsidR="00D03171">
        <w:rPr>
          <w:rFonts w:cs="Arial"/>
          <w:noProof/>
          <w:color w:val="222222"/>
          <w:sz w:val="24"/>
          <w:szCs w:val="24"/>
          <w:shd w:val="clear" w:color="auto" w:fill="FFFFFF"/>
        </w:rPr>
        <w:t>(Choquer, Fournier et al. 2007, Viaud, Adam-Blondon et al. 2012)</w:t>
      </w:r>
      <w:r w:rsidR="00D03171">
        <w:rPr>
          <w:rFonts w:cs="Arial"/>
          <w:color w:val="222222"/>
          <w:sz w:val="24"/>
          <w:szCs w:val="24"/>
          <w:shd w:val="clear" w:color="auto" w:fill="FFFFFF"/>
        </w:rPr>
        <w:fldChar w:fldCharType="end"/>
      </w:r>
      <w:ins w:id="782" w:author="nesol" w:date="2018-05-03T12:39:00Z">
        <w:r w:rsidR="002E5804" w:rsidRPr="002E5804">
          <w:rPr>
            <w:rFonts w:cs="Arial"/>
            <w:color w:val="222222"/>
            <w:sz w:val="24"/>
            <w:szCs w:val="24"/>
            <w:shd w:val="clear" w:color="auto" w:fill="FFFFFF"/>
          </w:rPr>
          <w:t xml:space="preserve">. </w:t>
        </w:r>
      </w:ins>
      <w:ins w:id="783" w:author="nesol" w:date="2018-05-03T12:38:00Z">
        <w:r w:rsidR="002E5804" w:rsidRPr="002E5804">
          <w:rPr>
            <w:rFonts w:cs="Arial"/>
            <w:color w:val="222222"/>
            <w:sz w:val="24"/>
            <w:szCs w:val="24"/>
            <w:shd w:val="clear" w:color="auto" w:fill="FFFFFF"/>
          </w:rPr>
          <w:t xml:space="preserve"> F</w:t>
        </w:r>
      </w:ins>
      <w:ins w:id="784" w:author="nesol" w:date="2018-04-22T18:24:00Z">
        <w:r w:rsidRPr="002E5804">
          <w:rPr>
            <w:rFonts w:cs="Arial"/>
            <w:color w:val="222222"/>
            <w:sz w:val="24"/>
            <w:szCs w:val="24"/>
            <w:shd w:val="clear" w:color="auto" w:fill="FFFFFF"/>
          </w:rPr>
          <w:t xml:space="preserve">unctional annotations </w:t>
        </w:r>
      </w:ins>
      <w:ins w:id="785" w:author="nesol" w:date="2018-04-26T15:03:00Z">
        <w:r w:rsidR="00D53C6D" w:rsidRPr="002E5804">
          <w:rPr>
            <w:rFonts w:cs="Arial"/>
            <w:color w:val="222222"/>
            <w:sz w:val="24"/>
            <w:szCs w:val="24"/>
            <w:shd w:val="clear" w:color="auto" w:fill="FFFFFF"/>
          </w:rPr>
          <w:t xml:space="preserve">of the overlap lists </w:t>
        </w:r>
      </w:ins>
      <w:ins w:id="786" w:author="nesol" w:date="2018-04-22T18:24:00Z">
        <w:r w:rsidRPr="002E5804">
          <w:rPr>
            <w:rFonts w:cs="Arial"/>
            <w:color w:val="222222"/>
            <w:sz w:val="24"/>
            <w:szCs w:val="24"/>
            <w:shd w:val="clear" w:color="auto" w:fill="FFFFFF"/>
          </w:rPr>
          <w:t>are based on the T</w:t>
        </w:r>
        <w:r w:rsidRPr="00844E7F">
          <w:rPr>
            <w:rFonts w:cs="Arial"/>
            <w:color w:val="222222"/>
            <w:sz w:val="24"/>
            <w:szCs w:val="24"/>
            <w:shd w:val="clear" w:color="auto" w:fill="FFFFFF"/>
          </w:rPr>
          <w:t xml:space="preserve">4 gene models for genomic DNA (http://www.broadinstitute.org, </w:t>
        </w:r>
        <w:r w:rsidRPr="00844E7F">
          <w:rPr>
            <w:rFonts w:cs="Arial"/>
            <w:i/>
            <w:color w:val="222222"/>
            <w:sz w:val="24"/>
            <w:szCs w:val="24"/>
            <w:shd w:val="clear" w:color="auto" w:fill="FFFFFF"/>
          </w:rPr>
          <w:t>B. cinerea</w:t>
        </w:r>
        <w:r w:rsidRPr="00844E7F">
          <w:rPr>
            <w:rFonts w:cs="Arial"/>
            <w:color w:val="222222"/>
            <w:sz w:val="24"/>
            <w:szCs w:val="24"/>
            <w:shd w:val="clear" w:color="auto" w:fill="FFFFFF"/>
          </w:rPr>
          <w:t xml:space="preserve">; </w:t>
        </w:r>
      </w:ins>
      <w:r w:rsidRPr="00844E7F">
        <w:rPr>
          <w:rFonts w:cs="Arial"/>
          <w:color w:val="222222"/>
          <w:sz w:val="24"/>
          <w:szCs w:val="24"/>
          <w:shd w:val="clear" w:color="auto" w:fill="FFFFFF"/>
        </w:rPr>
        <w:fldChar w:fldCharType="begin"/>
      </w:r>
      <w:r w:rsidR="005F1A4E">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db-id="a2x2tzszjfd2zjed0e8psfdtd0daafwwr002" timestamp="0"&gt;468&lt;/key&gt;&lt;/foreign-keys&gt;&lt;ref-type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ages&gt;1413-1414&lt;/pages&gt;&lt;volume&gt;11&lt;/volume&gt;&lt;number&gt;11&lt;/number&gt;&lt;dates&gt;&lt;year&gt;2012&lt;/year&gt;&lt;/dates&gt;&lt;isbn&gt;1535-9778&lt;/isbn&gt;&lt;urls&gt;&lt;/urls&gt;&lt;/record&gt;&lt;/Cite&gt;&lt;/EndNote&gt;</w:instrText>
      </w:r>
      <w:r w:rsidRPr="00844E7F">
        <w:rPr>
          <w:rFonts w:cs="Arial"/>
          <w:color w:val="222222"/>
          <w:sz w:val="24"/>
          <w:szCs w:val="24"/>
          <w:shd w:val="clear" w:color="auto" w:fill="FFFFFF"/>
        </w:rPr>
        <w:fldChar w:fldCharType="separate"/>
      </w:r>
      <w:ins w:id="787" w:author="nesol" w:date="2018-04-22T18:24:00Z">
        <w:r w:rsidRPr="00844E7F">
          <w:rPr>
            <w:rFonts w:cs="Arial"/>
            <w:noProof/>
            <w:color w:val="222222"/>
            <w:sz w:val="24"/>
            <w:szCs w:val="24"/>
            <w:shd w:val="clear" w:color="auto" w:fill="FFFFFF"/>
          </w:rPr>
          <w:t>(Staats and van Kan 2012)</w:t>
        </w:r>
        <w:r w:rsidRPr="00844E7F">
          <w:rPr>
            <w:rFonts w:cs="Arial"/>
            <w:color w:val="222222"/>
            <w:sz w:val="24"/>
            <w:szCs w:val="24"/>
            <w:shd w:val="clear" w:color="auto" w:fill="FFFFFF"/>
          </w:rPr>
          <w:fldChar w:fldCharType="end"/>
        </w:r>
        <w:r w:rsidRPr="00844E7F">
          <w:rPr>
            <w:rFonts w:cs="Arial"/>
            <w:color w:val="222222"/>
            <w:sz w:val="24"/>
            <w:szCs w:val="24"/>
            <w:shd w:val="clear" w:color="auto" w:fill="FFFFFF"/>
          </w:rPr>
          <w:t>.</w:t>
        </w:r>
      </w:ins>
    </w:p>
    <w:p w14:paraId="75B803F6" w14:textId="2457FF79" w:rsidR="00D91DB6" w:rsidDel="00D53C6D" w:rsidRDefault="00D91DB6" w:rsidP="00D91DB6">
      <w:pPr>
        <w:spacing w:line="480" w:lineRule="auto"/>
        <w:ind w:firstLine="720"/>
        <w:rPr>
          <w:sz w:val="24"/>
          <w:szCs w:val="24"/>
        </w:rPr>
      </w:pPr>
      <w:moveFromRangeStart w:id="788" w:author="nesol" w:date="2018-04-26T15:03:00Z" w:name="move512518343"/>
      <w:moveFrom w:id="789" w:author="nesol" w:date="2018-04-26T15:03:00Z">
        <w:r w:rsidRPr="00CF0681" w:rsidDel="00D53C6D">
          <w:rPr>
            <w:rFonts w:cs="Arial"/>
            <w:color w:val="222222"/>
            <w:sz w:val="24"/>
            <w:szCs w:val="24"/>
            <w:shd w:val="clear" w:color="auto" w:fill="FFFFFF"/>
          </w:rPr>
          <w:t xml:space="preserve"> </w:t>
        </w:r>
        <w:r w:rsidDel="00D53C6D">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moveFrom>
    </w:p>
    <w:moveFromRangeEnd w:id="788"/>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7EE75682" w14:textId="77777777" w:rsidR="007B065E" w:rsidRPr="007B065E" w:rsidRDefault="00416136" w:rsidP="007B065E">
      <w:pPr>
        <w:pStyle w:val="EndNoteBibliography"/>
      </w:pPr>
      <w:r>
        <w:rPr>
          <w:sz w:val="24"/>
          <w:szCs w:val="24"/>
        </w:rPr>
        <w:fldChar w:fldCharType="begin"/>
      </w:r>
      <w:r>
        <w:rPr>
          <w:sz w:val="24"/>
          <w:szCs w:val="24"/>
        </w:rPr>
        <w:instrText xml:space="preserve"> ADDIN EN.REFLIST </w:instrText>
      </w:r>
      <w:r>
        <w:rPr>
          <w:sz w:val="24"/>
          <w:szCs w:val="24"/>
        </w:rPr>
        <w:fldChar w:fldCharType="separate"/>
      </w:r>
      <w:r w:rsidR="007B065E" w:rsidRPr="007B065E">
        <w:t xml:space="preserve">Abramovitch, R. B. and G. B. Martin (2004). "Strategies used by bacterial pathogens to suppress plant defenses." </w:t>
      </w:r>
      <w:r w:rsidR="007B065E" w:rsidRPr="007B065E">
        <w:rPr>
          <w:u w:val="single"/>
        </w:rPr>
        <w:t>Current opinion in plant biology</w:t>
      </w:r>
      <w:r w:rsidR="007B065E" w:rsidRPr="007B065E">
        <w:t xml:space="preserve"> </w:t>
      </w:r>
      <w:r w:rsidR="007B065E" w:rsidRPr="007B065E">
        <w:rPr>
          <w:b/>
        </w:rPr>
        <w:t>7</w:t>
      </w:r>
      <w:r w:rsidR="007B065E" w:rsidRPr="007B065E">
        <w:t>(4): 356-364.</w:t>
      </w:r>
    </w:p>
    <w:p w14:paraId="0801F2B2" w14:textId="77777777" w:rsidR="007B065E" w:rsidRPr="007B065E" w:rsidRDefault="007B065E" w:rsidP="007B065E">
      <w:pPr>
        <w:pStyle w:val="EndNoteBibliography"/>
      </w:pPr>
      <w:r w:rsidRPr="007B065E">
        <w:t xml:space="preserve">AbuQamar, S., M.-F. Chai, H. Luo, F. Song and T. Mengiste (2008). "Tomato protein kinase 1b mediates signaling of plant responses to necrotrophic fungi and insect herbivory." </w:t>
      </w:r>
      <w:r w:rsidRPr="007B065E">
        <w:rPr>
          <w:u w:val="single"/>
        </w:rPr>
        <w:t>The Plant Cell</w:t>
      </w:r>
      <w:r w:rsidRPr="007B065E">
        <w:t xml:space="preserve"> </w:t>
      </w:r>
      <w:r w:rsidRPr="007B065E">
        <w:rPr>
          <w:b/>
        </w:rPr>
        <w:t>20</w:t>
      </w:r>
      <w:r w:rsidRPr="007B065E">
        <w:t>(7): 1964-1983.</w:t>
      </w:r>
    </w:p>
    <w:p w14:paraId="00BCFC5D" w14:textId="77777777" w:rsidR="007B065E" w:rsidRPr="007B065E" w:rsidRDefault="007B065E" w:rsidP="007B065E">
      <w:pPr>
        <w:pStyle w:val="EndNoteBibliography"/>
      </w:pPr>
      <w:r w:rsidRPr="007B065E">
        <w:t xml:space="preserve">Atwell, S., J. Corwin, N. Soltis, A. Subedy, K. Denby and D. J. Kliebenstein (2015). "Whole genome resequencing of Botrytis cinerea isolates identifies high levels of standing diversity." </w:t>
      </w:r>
      <w:r w:rsidRPr="007B065E">
        <w:rPr>
          <w:u w:val="single"/>
        </w:rPr>
        <w:t>Frontiers in microbiology</w:t>
      </w:r>
      <w:r w:rsidRPr="007B065E">
        <w:t xml:space="preserve"> </w:t>
      </w:r>
      <w:r w:rsidRPr="007B065E">
        <w:rPr>
          <w:b/>
        </w:rPr>
        <w:t>6</w:t>
      </w:r>
      <w:r w:rsidRPr="007B065E">
        <w:t>: 996.</w:t>
      </w:r>
    </w:p>
    <w:p w14:paraId="08217AF9" w14:textId="77777777" w:rsidR="007B065E" w:rsidRPr="007B065E" w:rsidRDefault="007B065E" w:rsidP="007B065E">
      <w:pPr>
        <w:pStyle w:val="EndNoteBibliography"/>
        <w:rPr>
          <w:u w:val="single"/>
        </w:rPr>
      </w:pPr>
      <w:r w:rsidRPr="007B065E">
        <w:t xml:space="preserve">Atwell, S., N. Soltis and D. J. Kliebenstein (2017). "Genetic Diversity in 97 Botrytis cinerea Isolates." </w:t>
      </w:r>
      <w:r w:rsidRPr="007B065E">
        <w:rPr>
          <w:u w:val="single"/>
        </w:rPr>
        <w:t>in prep.</w:t>
      </w:r>
    </w:p>
    <w:p w14:paraId="52AD5CA5" w14:textId="77777777" w:rsidR="007B065E" w:rsidRPr="007B065E" w:rsidRDefault="007B065E" w:rsidP="007B065E">
      <w:pPr>
        <w:pStyle w:val="EndNoteBibliography"/>
      </w:pPr>
      <w:r w:rsidRPr="007B065E">
        <w:t xml:space="preserve">Bai, Y. and P. Lindhout (2007). "Domestication and breeding of tomatoes: what have we gained and what can we gain in the future?" </w:t>
      </w:r>
      <w:r w:rsidRPr="007B065E">
        <w:rPr>
          <w:u w:val="single"/>
        </w:rPr>
        <w:t>Annals of botany</w:t>
      </w:r>
      <w:r w:rsidRPr="007B065E">
        <w:t xml:space="preserve"> </w:t>
      </w:r>
      <w:r w:rsidRPr="007B065E">
        <w:rPr>
          <w:b/>
        </w:rPr>
        <w:t>100</w:t>
      </w:r>
      <w:r w:rsidRPr="007B065E">
        <w:t>(5): 1085-1094.</w:t>
      </w:r>
    </w:p>
    <w:p w14:paraId="77E3F07A" w14:textId="77777777" w:rsidR="007B065E" w:rsidRPr="007B065E" w:rsidRDefault="007B065E" w:rsidP="007B065E">
      <w:pPr>
        <w:pStyle w:val="EndNoteBibliography"/>
      </w:pPr>
      <w:r w:rsidRPr="007B065E">
        <w:t xml:space="preserve">Ballaré, C. L. and R. Pierik (2017). "The shade‐avoidance syndrome: multiple signals and ecological consequences." </w:t>
      </w:r>
      <w:r w:rsidRPr="007B065E">
        <w:rPr>
          <w:u w:val="single"/>
        </w:rPr>
        <w:t>Plant, cell &amp; environment</w:t>
      </w:r>
      <w:r w:rsidRPr="007B065E">
        <w:t xml:space="preserve"> </w:t>
      </w:r>
      <w:r w:rsidRPr="007B065E">
        <w:rPr>
          <w:b/>
        </w:rPr>
        <w:t>40</w:t>
      </w:r>
      <w:r w:rsidRPr="007B065E">
        <w:t>(11): 2530-2543.</w:t>
      </w:r>
    </w:p>
    <w:p w14:paraId="157AB13D" w14:textId="77777777" w:rsidR="007B065E" w:rsidRPr="007B065E" w:rsidRDefault="007B065E" w:rsidP="007B065E">
      <w:pPr>
        <w:pStyle w:val="EndNoteBibliography"/>
      </w:pPr>
      <w:r w:rsidRPr="007B065E">
        <w:t xml:space="preserve">Barrett, L. G. and M. Heil (2012). "Unifying concepts and mechanisms in the specificity of plant–enemy interactions." </w:t>
      </w:r>
      <w:r w:rsidRPr="007B065E">
        <w:rPr>
          <w:u w:val="single"/>
        </w:rPr>
        <w:t>Trends in plant science</w:t>
      </w:r>
      <w:r w:rsidRPr="007B065E">
        <w:t xml:space="preserve"> </w:t>
      </w:r>
      <w:r w:rsidRPr="007B065E">
        <w:rPr>
          <w:b/>
        </w:rPr>
        <w:t>17</w:t>
      </w:r>
      <w:r w:rsidRPr="007B065E">
        <w:t>(5): 282-292.</w:t>
      </w:r>
    </w:p>
    <w:p w14:paraId="56BA27D4" w14:textId="77777777" w:rsidR="007B065E" w:rsidRPr="007B065E" w:rsidRDefault="007B065E" w:rsidP="007B065E">
      <w:pPr>
        <w:pStyle w:val="EndNoteBibliography"/>
      </w:pPr>
      <w:r w:rsidRPr="007B065E">
        <w:t xml:space="preserve">Barrett, L. G., J. M. Kniskern, N. Bodenhausen, W. Zhang and J. Bergelson (2009). "Continua of specificity and virulence in plant host–pathogen interactions: causes and consequences." </w:t>
      </w:r>
      <w:r w:rsidRPr="007B065E">
        <w:rPr>
          <w:u w:val="single"/>
        </w:rPr>
        <w:t>New Phytologist</w:t>
      </w:r>
      <w:r w:rsidRPr="007B065E">
        <w:t xml:space="preserve"> </w:t>
      </w:r>
      <w:r w:rsidRPr="007B065E">
        <w:rPr>
          <w:b/>
        </w:rPr>
        <w:t>183</w:t>
      </w:r>
      <w:r w:rsidRPr="007B065E">
        <w:t>(3): 513-529.</w:t>
      </w:r>
    </w:p>
    <w:p w14:paraId="4876539E" w14:textId="77777777" w:rsidR="007B065E" w:rsidRPr="007B065E" w:rsidRDefault="007B065E" w:rsidP="007B065E">
      <w:pPr>
        <w:pStyle w:val="EndNoteBibliography"/>
      </w:pPr>
      <w:r w:rsidRPr="007B065E">
        <w:t xml:space="preserve">Bartoli, C. and F. Roux (2017). "Genome-Wide Association Studies In Plant Pathosystems: Toward an Ecological Genomics Approach." </w:t>
      </w:r>
      <w:r w:rsidRPr="007B065E">
        <w:rPr>
          <w:u w:val="single"/>
        </w:rPr>
        <w:t>Frontiers in plant science</w:t>
      </w:r>
      <w:r w:rsidRPr="007B065E">
        <w:t xml:space="preserve"> </w:t>
      </w:r>
      <w:r w:rsidRPr="007B065E">
        <w:rPr>
          <w:b/>
        </w:rPr>
        <w:t>8</w:t>
      </w:r>
      <w:r w:rsidRPr="007B065E">
        <w:t>.</w:t>
      </w:r>
    </w:p>
    <w:p w14:paraId="0E03C952" w14:textId="77777777" w:rsidR="007B065E" w:rsidRPr="007B065E" w:rsidRDefault="007B065E" w:rsidP="007B065E">
      <w:pPr>
        <w:pStyle w:val="EndNoteBibliography"/>
      </w:pPr>
      <w:r w:rsidRPr="007B065E">
        <w:t xml:space="preserve">Bates, D., M. Maechler, B. Bolker and S. Walker (2015). "Fitting Linear Mixed-Effects Models Using lme4." </w:t>
      </w:r>
      <w:r w:rsidRPr="007B065E">
        <w:rPr>
          <w:u w:val="single"/>
        </w:rPr>
        <w:t>Journal of Statistical Software</w:t>
      </w:r>
      <w:r w:rsidRPr="007B065E">
        <w:t xml:space="preserve"> </w:t>
      </w:r>
      <w:r w:rsidRPr="007B065E">
        <w:rPr>
          <w:b/>
        </w:rPr>
        <w:t>67</w:t>
      </w:r>
      <w:r w:rsidRPr="007B065E">
        <w:t>(1): 1-48.</w:t>
      </w:r>
    </w:p>
    <w:p w14:paraId="137C1D27" w14:textId="77777777" w:rsidR="007B065E" w:rsidRPr="007B065E" w:rsidRDefault="007B065E" w:rsidP="007B065E">
      <w:pPr>
        <w:pStyle w:val="EndNoteBibliography"/>
      </w:pPr>
      <w:r w:rsidRPr="007B065E">
        <w:t xml:space="preserve">Bergougnoux, V. (2014). "The history of tomato: from domestication to biopharming." </w:t>
      </w:r>
      <w:r w:rsidRPr="007B065E">
        <w:rPr>
          <w:u w:val="single"/>
        </w:rPr>
        <w:t>Biotechnology advances</w:t>
      </w:r>
      <w:r w:rsidRPr="007B065E">
        <w:t xml:space="preserve"> </w:t>
      </w:r>
      <w:r w:rsidRPr="007B065E">
        <w:rPr>
          <w:b/>
        </w:rPr>
        <w:t>32</w:t>
      </w:r>
      <w:r w:rsidRPr="007B065E">
        <w:t>(1): 170-189.</w:t>
      </w:r>
    </w:p>
    <w:p w14:paraId="25BA38A6" w14:textId="77777777" w:rsidR="007B065E" w:rsidRPr="007B065E" w:rsidRDefault="007B065E" w:rsidP="007B065E">
      <w:pPr>
        <w:pStyle w:val="EndNoteBibliography"/>
      </w:pPr>
      <w:r w:rsidRPr="007B065E">
        <w:t xml:space="preserve">Bhardwaj, V., S. Meier, L. N. Petersen, R. A. Ingle and L. C. Roden (2011). "Defence responses of Arabidopsis thaliana to infection by Pseudomonas syringae are regulated by the circadian clock." </w:t>
      </w:r>
      <w:r w:rsidRPr="007B065E">
        <w:rPr>
          <w:u w:val="single"/>
        </w:rPr>
        <w:t>PloS one</w:t>
      </w:r>
      <w:r w:rsidRPr="007B065E">
        <w:t xml:space="preserve"> </w:t>
      </w:r>
      <w:r w:rsidRPr="007B065E">
        <w:rPr>
          <w:b/>
        </w:rPr>
        <w:t>6</w:t>
      </w:r>
      <w:r w:rsidRPr="007B065E">
        <w:t>(10): e26968.</w:t>
      </w:r>
    </w:p>
    <w:p w14:paraId="6FEEB548" w14:textId="77777777" w:rsidR="007B065E" w:rsidRPr="007B065E" w:rsidRDefault="007B065E" w:rsidP="007B065E">
      <w:pPr>
        <w:pStyle w:val="EndNoteBibliography"/>
      </w:pPr>
      <w:r w:rsidRPr="007B065E">
        <w:t xml:space="preserve">Bittel, P. and S. Robatzek (2007). "Microbe-associated molecular patterns (MAMPs) probe plant immunity." </w:t>
      </w:r>
      <w:r w:rsidRPr="007B065E">
        <w:rPr>
          <w:u w:val="single"/>
        </w:rPr>
        <w:t>Current opinion in plant biology</w:t>
      </w:r>
      <w:r w:rsidRPr="007B065E">
        <w:t xml:space="preserve"> </w:t>
      </w:r>
      <w:r w:rsidRPr="007B065E">
        <w:rPr>
          <w:b/>
        </w:rPr>
        <w:t>10</w:t>
      </w:r>
      <w:r w:rsidRPr="007B065E">
        <w:t>(4): 335-341.</w:t>
      </w:r>
    </w:p>
    <w:p w14:paraId="35A8F4F0" w14:textId="77777777" w:rsidR="007B065E" w:rsidRPr="007B065E" w:rsidRDefault="007B065E" w:rsidP="007B065E">
      <w:pPr>
        <w:pStyle w:val="EndNoteBibliography"/>
      </w:pPr>
      <w:r w:rsidRPr="007B065E">
        <w:t xml:space="preserve">Blanca, J., J. Montero-Pau, C. Sauvage, G. Bauchet, E. Illa, M. J. Díez, D. Francis, M. Causse, E. van der Knaap and J. Cañizares (2015). "Genomic variation in tomato, from wild ancestors to contemporary breeding accessions." </w:t>
      </w:r>
      <w:r w:rsidRPr="007B065E">
        <w:rPr>
          <w:u w:val="single"/>
        </w:rPr>
        <w:t>BMC genomics</w:t>
      </w:r>
      <w:r w:rsidRPr="007B065E">
        <w:t xml:space="preserve"> </w:t>
      </w:r>
      <w:r w:rsidRPr="007B065E">
        <w:rPr>
          <w:b/>
        </w:rPr>
        <w:t>16</w:t>
      </w:r>
      <w:r w:rsidRPr="007B065E">
        <w:t>(1): 257.</w:t>
      </w:r>
    </w:p>
    <w:p w14:paraId="2B820A2C" w14:textId="77777777" w:rsidR="007B065E" w:rsidRPr="007B065E" w:rsidRDefault="007B065E" w:rsidP="007B065E">
      <w:pPr>
        <w:pStyle w:val="EndNoteBibliography"/>
      </w:pPr>
      <w:r w:rsidRPr="007B065E">
        <w:t xml:space="preserve">Blanco-Ulate, B., A. Morales-Cruz, K. C. Amrine, J. M. Labavitch, A. L. Powell and D. Cantu (2014). "Genome-wide transcriptional profiling of Botrytis cinerea genes targeting plant cell walls during infections of different hosts." </w:t>
      </w:r>
      <w:r w:rsidRPr="007B065E">
        <w:rPr>
          <w:u w:val="single"/>
        </w:rPr>
        <w:t>Frontiers in plant science</w:t>
      </w:r>
      <w:r w:rsidRPr="007B065E">
        <w:t xml:space="preserve"> </w:t>
      </w:r>
      <w:r w:rsidRPr="007B065E">
        <w:rPr>
          <w:b/>
        </w:rPr>
        <w:t>5</w:t>
      </w:r>
      <w:r w:rsidRPr="007B065E">
        <w:t>.</w:t>
      </w:r>
    </w:p>
    <w:p w14:paraId="13294E8B" w14:textId="77777777" w:rsidR="007B065E" w:rsidRPr="007B065E" w:rsidRDefault="007B065E" w:rsidP="007B065E">
      <w:pPr>
        <w:pStyle w:val="EndNoteBibliography"/>
      </w:pPr>
      <w:r w:rsidRPr="007B065E">
        <w:t xml:space="preserve">Boller, T. and S. Y. He (2009). "Innate immunity in plants: an arms race between pattern recognition receptors in plants and effectors in microbial pathogens." </w:t>
      </w:r>
      <w:r w:rsidRPr="007B065E">
        <w:rPr>
          <w:u w:val="single"/>
        </w:rPr>
        <w:t>Science</w:t>
      </w:r>
      <w:r w:rsidRPr="007B065E">
        <w:t xml:space="preserve"> </w:t>
      </w:r>
      <w:r w:rsidRPr="007B065E">
        <w:rPr>
          <w:b/>
        </w:rPr>
        <w:t>324</w:t>
      </w:r>
      <w:r w:rsidRPr="007B065E">
        <w:t>(5928): 742-744.</w:t>
      </w:r>
    </w:p>
    <w:p w14:paraId="75605B32" w14:textId="77777777" w:rsidR="007B065E" w:rsidRPr="007B065E" w:rsidRDefault="007B065E" w:rsidP="007B065E">
      <w:pPr>
        <w:pStyle w:val="EndNoteBibliography"/>
      </w:pPr>
      <w:r w:rsidRPr="007B065E">
        <w:t xml:space="preserve">Boyd, L. A., C. Ridout, D. M. O'Sullivan, J. E. Leach and H. Leung (2013). "Plant–pathogen interactions: disease resistance in modern agriculture." </w:t>
      </w:r>
      <w:r w:rsidRPr="007B065E">
        <w:rPr>
          <w:u w:val="single"/>
        </w:rPr>
        <w:t>Trends in genetics</w:t>
      </w:r>
      <w:r w:rsidRPr="007B065E">
        <w:t xml:space="preserve"> </w:t>
      </w:r>
      <w:r w:rsidRPr="007B065E">
        <w:rPr>
          <w:b/>
        </w:rPr>
        <w:t>29</w:t>
      </w:r>
      <w:r w:rsidRPr="007B065E">
        <w:t>(4): 233-240.</w:t>
      </w:r>
    </w:p>
    <w:p w14:paraId="2897B8B1" w14:textId="77777777" w:rsidR="007B065E" w:rsidRPr="007B065E" w:rsidRDefault="007B065E" w:rsidP="007B065E">
      <w:pPr>
        <w:pStyle w:val="EndNoteBibliography"/>
      </w:pPr>
      <w:r w:rsidRPr="007B065E">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7B065E">
        <w:rPr>
          <w:u w:val="single"/>
        </w:rPr>
        <w:t>The Plant Journal</w:t>
      </w:r>
      <w:r w:rsidRPr="007B065E">
        <w:t xml:space="preserve"> </w:t>
      </w:r>
      <w:r w:rsidRPr="007B065E">
        <w:rPr>
          <w:b/>
        </w:rPr>
        <w:t>84</w:t>
      </w:r>
      <w:r w:rsidRPr="007B065E">
        <w:t>(1): 125-139.</w:t>
      </w:r>
    </w:p>
    <w:p w14:paraId="1DD5C32A" w14:textId="77777777" w:rsidR="007B065E" w:rsidRPr="007B065E" w:rsidRDefault="007B065E" w:rsidP="007B065E">
      <w:pPr>
        <w:pStyle w:val="EndNoteBibliography"/>
      </w:pPr>
      <w:r w:rsidRPr="007B065E">
        <w:t xml:space="preserve">Campos, M. L., Y. Yoshida, I. T. Major, D. de Oliveira Ferreira, S. M. Weraduwage, J. E. Froehlich, B. F. Johnson, D. M. Kramer, G. Jander and T. D. Sharkey (2016). "Rewiring of jasmonate and phytochrome B signalling uncouples plant growth-defense tradeoffs." </w:t>
      </w:r>
      <w:r w:rsidRPr="007B065E">
        <w:rPr>
          <w:u w:val="single"/>
        </w:rPr>
        <w:t>Nature communications</w:t>
      </w:r>
      <w:r w:rsidRPr="007B065E">
        <w:t xml:space="preserve"> </w:t>
      </w:r>
      <w:r w:rsidRPr="007B065E">
        <w:rPr>
          <w:b/>
        </w:rPr>
        <w:t>7</w:t>
      </w:r>
      <w:r w:rsidRPr="007B065E">
        <w:t>: 12570.</w:t>
      </w:r>
    </w:p>
    <w:p w14:paraId="5B67947D" w14:textId="77777777" w:rsidR="007B065E" w:rsidRPr="007B065E" w:rsidRDefault="007B065E" w:rsidP="007B065E">
      <w:pPr>
        <w:pStyle w:val="EndNoteBibliography"/>
      </w:pPr>
      <w:r w:rsidRPr="007B065E">
        <w:lastRenderedPageBreak/>
        <w:t xml:space="preserve">Cerveny, L., A. Straskova, V. Dankova, A. Hartlova, M. Ceckova, F. Staud and J. Stulik (2013). "Tetratricopeptide repeat motifs in the world of bacterial pathogens: role in virulence mechanisms." </w:t>
      </w:r>
      <w:r w:rsidRPr="007B065E">
        <w:rPr>
          <w:u w:val="single"/>
        </w:rPr>
        <w:t>Infection and immunity</w:t>
      </w:r>
      <w:r w:rsidRPr="007B065E">
        <w:t xml:space="preserve"> </w:t>
      </w:r>
      <w:r w:rsidRPr="007B065E">
        <w:rPr>
          <w:b/>
        </w:rPr>
        <w:t>81</w:t>
      </w:r>
      <w:r w:rsidRPr="007B065E">
        <w:t>(3): 629-635.</w:t>
      </w:r>
    </w:p>
    <w:p w14:paraId="63147BFA" w14:textId="77777777" w:rsidR="007B065E" w:rsidRPr="007B065E" w:rsidRDefault="007B065E" w:rsidP="007B065E">
      <w:pPr>
        <w:pStyle w:val="EndNoteBibliography"/>
      </w:pPr>
      <w:r w:rsidRPr="007B065E">
        <w:t xml:space="preserve">Chaudhary, B. (2013). "Plant domestication and resistance to herbivory." </w:t>
      </w:r>
      <w:r w:rsidRPr="007B065E">
        <w:rPr>
          <w:u w:val="single"/>
        </w:rPr>
        <w:t>International journal of plant genomics</w:t>
      </w:r>
      <w:r w:rsidRPr="007B065E">
        <w:t xml:space="preserve"> </w:t>
      </w:r>
      <w:r w:rsidRPr="007B065E">
        <w:rPr>
          <w:b/>
        </w:rPr>
        <w:t>2013</w:t>
      </w:r>
      <w:r w:rsidRPr="007B065E">
        <w:t>.</w:t>
      </w:r>
    </w:p>
    <w:p w14:paraId="7B826BBF" w14:textId="77777777" w:rsidR="007B065E" w:rsidRPr="007B065E" w:rsidRDefault="007B065E" w:rsidP="007B065E">
      <w:pPr>
        <w:pStyle w:val="EndNoteBibliography"/>
      </w:pPr>
      <w:r w:rsidRPr="007B065E">
        <w:t xml:space="preserve">Chen, W., X. Liang, A. J. Peterson, D. H. Munn and B. R. Blazar (2008). "The indoleamine 2, 3-dioxygenase pathway is essential for human plasmacytoid dendritic cell-induced adaptive T regulatory cell generation." </w:t>
      </w:r>
      <w:r w:rsidRPr="007B065E">
        <w:rPr>
          <w:u w:val="single"/>
        </w:rPr>
        <w:t>The Journal of Immunology</w:t>
      </w:r>
      <w:r w:rsidRPr="007B065E">
        <w:t xml:space="preserve"> </w:t>
      </w:r>
      <w:r w:rsidRPr="007B065E">
        <w:rPr>
          <w:b/>
        </w:rPr>
        <w:t>181</w:t>
      </w:r>
      <w:r w:rsidRPr="007B065E">
        <w:t>(8): 5396-5404.</w:t>
      </w:r>
    </w:p>
    <w:p w14:paraId="3E3BAE1B" w14:textId="77777777" w:rsidR="007B065E" w:rsidRPr="007B065E" w:rsidRDefault="007B065E" w:rsidP="007B065E">
      <w:pPr>
        <w:pStyle w:val="EndNoteBibliography"/>
      </w:pPr>
      <w:r w:rsidRPr="007B065E">
        <w:t xml:space="preserve">Choquer, M., E. Fournier, C. Kunz, C. Levis, J.-M. Pradier, A. Simon and M. Viaud (2007). "Botrytis cinerea virulence factors: new insights into a necrotrophic and polyphageous pathogen." </w:t>
      </w:r>
      <w:r w:rsidRPr="007B065E">
        <w:rPr>
          <w:u w:val="single"/>
        </w:rPr>
        <w:t>FEMS microbiology letters</w:t>
      </w:r>
      <w:r w:rsidRPr="007B065E">
        <w:t xml:space="preserve"> </w:t>
      </w:r>
      <w:r w:rsidRPr="007B065E">
        <w:rPr>
          <w:b/>
        </w:rPr>
        <w:t>277</w:t>
      </w:r>
      <w:r w:rsidRPr="007B065E">
        <w:t>(1): 1-10.</w:t>
      </w:r>
    </w:p>
    <w:p w14:paraId="49C1343F" w14:textId="77777777" w:rsidR="007B065E" w:rsidRPr="007B065E" w:rsidRDefault="007B065E" w:rsidP="007B065E">
      <w:pPr>
        <w:pStyle w:val="EndNoteBibliography"/>
      </w:pPr>
      <w:r w:rsidRPr="007B065E">
        <w:t xml:space="preserve">Corwin, J. A., D. Copeland, J. Feusier, A. Subedy, R. Eshbaugh, C. Palmer, J. Maloof and D. J. Kliebenstein (2016). "The quantitative basis of the Arabidopsis innate immune system to endemic pathogens depends on pathogen genetics." </w:t>
      </w:r>
      <w:r w:rsidRPr="007B065E">
        <w:rPr>
          <w:u w:val="single"/>
        </w:rPr>
        <w:t>PLoS Genet</w:t>
      </w:r>
      <w:r w:rsidRPr="007B065E">
        <w:t xml:space="preserve"> </w:t>
      </w:r>
      <w:r w:rsidRPr="007B065E">
        <w:rPr>
          <w:b/>
        </w:rPr>
        <w:t>12</w:t>
      </w:r>
      <w:r w:rsidRPr="007B065E">
        <w:t>(2): e1005789.</w:t>
      </w:r>
    </w:p>
    <w:p w14:paraId="53009E06" w14:textId="77777777" w:rsidR="007B065E" w:rsidRPr="007B065E" w:rsidRDefault="007B065E" w:rsidP="007B065E">
      <w:pPr>
        <w:pStyle w:val="EndNoteBibliography"/>
      </w:pPr>
      <w:r w:rsidRPr="007B065E">
        <w:t xml:space="preserve">Corwin, J. A., A. Subedy, R. Eshbaugh and D. J. Kliebenstein (2016). "Expansive phenotypic landscape of Botrytis cinerea shows differential contribution of genetic diversity and plasticity." </w:t>
      </w:r>
      <w:r w:rsidRPr="007B065E">
        <w:rPr>
          <w:u w:val="single"/>
        </w:rPr>
        <w:t>Molecular Plant-Microbe Interactions</w:t>
      </w:r>
      <w:r w:rsidRPr="007B065E">
        <w:t xml:space="preserve"> </w:t>
      </w:r>
      <w:r w:rsidRPr="007B065E">
        <w:rPr>
          <w:b/>
        </w:rPr>
        <w:t>29</w:t>
      </w:r>
      <w:r w:rsidRPr="007B065E">
        <w:t>(4): 287-298.</w:t>
      </w:r>
    </w:p>
    <w:p w14:paraId="5794464E" w14:textId="77777777" w:rsidR="007B065E" w:rsidRPr="007B065E" w:rsidRDefault="007B065E" w:rsidP="007B065E">
      <w:pPr>
        <w:pStyle w:val="EndNoteBibliography"/>
      </w:pPr>
      <w:r w:rsidRPr="007B065E">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7B065E">
        <w:rPr>
          <w:u w:val="single"/>
        </w:rPr>
        <w:t>Genetics</w:t>
      </w:r>
      <w:r w:rsidRPr="007B065E">
        <w:t xml:space="preserve"> </w:t>
      </w:r>
      <w:r w:rsidRPr="007B065E">
        <w:rPr>
          <w:b/>
        </w:rPr>
        <w:t>170</w:t>
      </w:r>
      <w:r w:rsidRPr="007B065E">
        <w:t>(2): 613-630.</w:t>
      </w:r>
    </w:p>
    <w:p w14:paraId="2A200E8E" w14:textId="77777777" w:rsidR="007B065E" w:rsidRPr="007B065E" w:rsidRDefault="007B065E" w:rsidP="007B065E">
      <w:pPr>
        <w:pStyle w:val="EndNoteBibliography"/>
      </w:pPr>
      <w:r w:rsidRPr="007B065E">
        <w:t xml:space="preserve">Dalmais, B., J. Schumacher, J. Moraga, P. Le Pecheur, B. Tudzynski, I. G. Collado and M. Viaud (2011). "The Botrytis cinerea phytotoxin botcinic acid requires two polyketide synthases for production and has a redundant role in virulence with botrydial." </w:t>
      </w:r>
      <w:r w:rsidRPr="007B065E">
        <w:rPr>
          <w:u w:val="single"/>
        </w:rPr>
        <w:t>Molecular plant pathology</w:t>
      </w:r>
      <w:r w:rsidRPr="007B065E">
        <w:t xml:space="preserve"> </w:t>
      </w:r>
      <w:r w:rsidRPr="007B065E">
        <w:rPr>
          <w:b/>
        </w:rPr>
        <w:t>12</w:t>
      </w:r>
      <w:r w:rsidRPr="007B065E">
        <w:t>(6): 564-579.</w:t>
      </w:r>
    </w:p>
    <w:p w14:paraId="1A04C821" w14:textId="77777777" w:rsidR="007B065E" w:rsidRPr="007B065E" w:rsidRDefault="007B065E" w:rsidP="007B065E">
      <w:pPr>
        <w:pStyle w:val="EndNoteBibliography"/>
      </w:pPr>
      <w:r w:rsidRPr="007B065E">
        <w:t xml:space="preserve">Dalman, K., K. Himmelstrand, Å. Olson, M. Lind, M. Brandström-Durling and J. Stenlid (2013). "A genome-wide association study identifies genomic regions for virulence in the non-model organism Heterobasidion annosum ss." </w:t>
      </w:r>
      <w:r w:rsidRPr="007B065E">
        <w:rPr>
          <w:u w:val="single"/>
        </w:rPr>
        <w:t>PLoS One</w:t>
      </w:r>
      <w:r w:rsidRPr="007B065E">
        <w:t xml:space="preserve"> </w:t>
      </w:r>
      <w:r w:rsidRPr="007B065E">
        <w:rPr>
          <w:b/>
        </w:rPr>
        <w:t>8</w:t>
      </w:r>
      <w:r w:rsidRPr="007B065E">
        <w:t>(1): e53525.</w:t>
      </w:r>
    </w:p>
    <w:p w14:paraId="409BEFCB" w14:textId="77777777" w:rsidR="007B065E" w:rsidRPr="007B065E" w:rsidRDefault="007B065E" w:rsidP="007B065E">
      <w:pPr>
        <w:pStyle w:val="EndNoteBibliography"/>
      </w:pPr>
      <w:r w:rsidRPr="007B065E">
        <w:t xml:space="preserve">Dangl, J. L. and J. D. Jones (2001). "Plant pathogens and integrated defence responses to infection." </w:t>
      </w:r>
      <w:r w:rsidRPr="007B065E">
        <w:rPr>
          <w:u w:val="single"/>
        </w:rPr>
        <w:t>nature</w:t>
      </w:r>
      <w:r w:rsidRPr="007B065E">
        <w:t xml:space="preserve"> </w:t>
      </w:r>
      <w:r w:rsidRPr="007B065E">
        <w:rPr>
          <w:b/>
        </w:rPr>
        <w:t>411</w:t>
      </w:r>
      <w:r w:rsidRPr="007B065E">
        <w:t>(6839): 826-833.</w:t>
      </w:r>
    </w:p>
    <w:p w14:paraId="10B5631F" w14:textId="77777777" w:rsidR="007B065E" w:rsidRPr="007B065E" w:rsidRDefault="007B065E" w:rsidP="007B065E">
      <w:pPr>
        <w:pStyle w:val="EndNoteBibliography"/>
      </w:pPr>
      <w:r w:rsidRPr="007B065E">
        <w:t xml:space="preserve">De Feyter, R., Y. Yang and D. W. Gabriel (1993). "Gene-for-genes interactions between cotton R genes and Xanthomonas campestris pv. malvacearum avr genes." </w:t>
      </w:r>
      <w:r w:rsidRPr="007B065E">
        <w:rPr>
          <w:u w:val="single"/>
        </w:rPr>
        <w:t>Molecular plant-microbe interactions: MPMI</w:t>
      </w:r>
      <w:r w:rsidRPr="007B065E">
        <w:t xml:space="preserve"> </w:t>
      </w:r>
      <w:r w:rsidRPr="007B065E">
        <w:rPr>
          <w:b/>
        </w:rPr>
        <w:t>6</w:t>
      </w:r>
      <w:r w:rsidRPr="007B065E">
        <w:t>(2): 225-237.</w:t>
      </w:r>
    </w:p>
    <w:p w14:paraId="4F7B8890" w14:textId="77777777" w:rsidR="007B065E" w:rsidRPr="007B065E" w:rsidRDefault="007B065E" w:rsidP="007B065E">
      <w:pPr>
        <w:pStyle w:val="EndNoteBibliography"/>
      </w:pPr>
      <w:r w:rsidRPr="007B065E">
        <w:t xml:space="preserve">Dean, R., J. A. Van Kan, Z. A. Pretorius, K. E. Hammond‐Kosack, A. Di Pietro, P. D. Spanu, J. J. Rudd, M. Dickman, R. Kahmann and J. Ellis (2012). "The Top 10 fungal pathogens in molecular plant pathology." </w:t>
      </w:r>
      <w:r w:rsidRPr="007B065E">
        <w:rPr>
          <w:u w:val="single"/>
        </w:rPr>
        <w:t>Molecular plant pathology</w:t>
      </w:r>
      <w:r w:rsidRPr="007B065E">
        <w:t xml:space="preserve"> </w:t>
      </w:r>
      <w:r w:rsidRPr="007B065E">
        <w:rPr>
          <w:b/>
        </w:rPr>
        <w:t>13</w:t>
      </w:r>
      <w:r w:rsidRPr="007B065E">
        <w:t>(4): 414-430.</w:t>
      </w:r>
    </w:p>
    <w:p w14:paraId="5E3E5BEE" w14:textId="77777777" w:rsidR="007B065E" w:rsidRPr="007B065E" w:rsidRDefault="007B065E" w:rsidP="007B065E">
      <w:pPr>
        <w:pStyle w:val="EndNoteBibliography"/>
      </w:pPr>
      <w:r w:rsidRPr="007B065E">
        <w:t xml:space="preserve">Deighton, N., I. Muckenschnabel, A. J. Colmenares, I. G. Collado and B. Williamson (2001). "Botrydial is produced in plant tissues infected by Botrytis cinerea." </w:t>
      </w:r>
      <w:r w:rsidRPr="007B065E">
        <w:rPr>
          <w:u w:val="single"/>
        </w:rPr>
        <w:t>Phytochemistry</w:t>
      </w:r>
      <w:r w:rsidRPr="007B065E">
        <w:t xml:space="preserve"> </w:t>
      </w:r>
      <w:r w:rsidRPr="007B065E">
        <w:rPr>
          <w:b/>
        </w:rPr>
        <w:t>57</w:t>
      </w:r>
      <w:r w:rsidRPr="007B065E">
        <w:t>(5): 689-692.</w:t>
      </w:r>
    </w:p>
    <w:p w14:paraId="1909157A" w14:textId="77777777" w:rsidR="007B065E" w:rsidRPr="007B065E" w:rsidRDefault="007B065E" w:rsidP="007B065E">
      <w:pPr>
        <w:pStyle w:val="EndNoteBibliography"/>
      </w:pPr>
      <w:r w:rsidRPr="007B065E">
        <w:t xml:space="preserve">Denby, K. J., P. Kumar and D. J. Kliebenstein (2004). "Identification of Botrytis cinerea susceptibility loci in Arabidopsis thaliana." </w:t>
      </w:r>
      <w:r w:rsidRPr="007B065E">
        <w:rPr>
          <w:u w:val="single"/>
        </w:rPr>
        <w:t>The Plant Journal</w:t>
      </w:r>
      <w:r w:rsidRPr="007B065E">
        <w:t xml:space="preserve"> </w:t>
      </w:r>
      <w:r w:rsidRPr="007B065E">
        <w:rPr>
          <w:b/>
        </w:rPr>
        <w:t>38</w:t>
      </w:r>
      <w:r w:rsidRPr="007B065E">
        <w:t>(3): 473-486.</w:t>
      </w:r>
    </w:p>
    <w:p w14:paraId="179650B4" w14:textId="77777777" w:rsidR="007B065E" w:rsidRPr="007B065E" w:rsidRDefault="007B065E" w:rsidP="007B065E">
      <w:pPr>
        <w:pStyle w:val="EndNoteBibliography"/>
      </w:pPr>
      <w:r w:rsidRPr="007B065E">
        <w:t xml:space="preserve">Desjardins, C. A., K. A. Cohen, V. Munsamy, T. Abeel, K. Maharaj, B. J. Walker, T. P. Shea, D. V. Almeida, A. L. Manson and A. Salazar (2016). "Genomic and functional analyses of Mycobacterium tuberculosis strains implicate ald in D-cycloserine resistance." </w:t>
      </w:r>
      <w:r w:rsidRPr="007B065E">
        <w:rPr>
          <w:u w:val="single"/>
        </w:rPr>
        <w:t>Nature genetics</w:t>
      </w:r>
      <w:r w:rsidRPr="007B065E">
        <w:t xml:space="preserve"> </w:t>
      </w:r>
      <w:r w:rsidRPr="007B065E">
        <w:rPr>
          <w:b/>
        </w:rPr>
        <w:t>48</w:t>
      </w:r>
      <w:r w:rsidRPr="007B065E">
        <w:t>(5): 544-551.</w:t>
      </w:r>
    </w:p>
    <w:p w14:paraId="0A48816B" w14:textId="77777777" w:rsidR="007B065E" w:rsidRPr="007B065E" w:rsidRDefault="007B065E" w:rsidP="007B065E">
      <w:pPr>
        <w:pStyle w:val="EndNoteBibliography"/>
      </w:pPr>
      <w:r w:rsidRPr="007B065E">
        <w:t xml:space="preserve">Dıaz, J., A. ten Have and J. A. van Kan (2002). "The role of ethylene and wound signaling in resistance of tomato to Botrytis cinerea." </w:t>
      </w:r>
      <w:r w:rsidRPr="007B065E">
        <w:rPr>
          <w:u w:val="single"/>
        </w:rPr>
        <w:t>Plant physiology</w:t>
      </w:r>
      <w:r w:rsidRPr="007B065E">
        <w:t xml:space="preserve"> </w:t>
      </w:r>
      <w:r w:rsidRPr="007B065E">
        <w:rPr>
          <w:b/>
        </w:rPr>
        <w:t>129</w:t>
      </w:r>
      <w:r w:rsidRPr="007B065E">
        <w:t>(3): 1341-1351.</w:t>
      </w:r>
    </w:p>
    <w:p w14:paraId="529A1F6A" w14:textId="77777777" w:rsidR="007B065E" w:rsidRPr="007B065E" w:rsidRDefault="007B065E" w:rsidP="007B065E">
      <w:pPr>
        <w:pStyle w:val="EndNoteBibliography"/>
      </w:pPr>
      <w:r w:rsidRPr="007B065E">
        <w:t xml:space="preserve">Dodds, P. N. and J. P. Rathjen (2010). "Plant immunity: towards an integrated view of plant–pathogen interactions." </w:t>
      </w:r>
      <w:r w:rsidRPr="007B065E">
        <w:rPr>
          <w:u w:val="single"/>
        </w:rPr>
        <w:t>Nature Reviews Genetics</w:t>
      </w:r>
      <w:r w:rsidRPr="007B065E">
        <w:t xml:space="preserve"> </w:t>
      </w:r>
      <w:r w:rsidRPr="007B065E">
        <w:rPr>
          <w:b/>
        </w:rPr>
        <w:t>11</w:t>
      </w:r>
      <w:r w:rsidRPr="007B065E">
        <w:t>(8): 539-548.</w:t>
      </w:r>
    </w:p>
    <w:p w14:paraId="1E662B10" w14:textId="77777777" w:rsidR="007B065E" w:rsidRPr="007B065E" w:rsidRDefault="007B065E" w:rsidP="007B065E">
      <w:pPr>
        <w:pStyle w:val="EndNoteBibliography"/>
      </w:pPr>
      <w:r w:rsidRPr="007B065E">
        <w:t xml:space="preserve">Doebley, J. F., B. S. Gaut and B. D. Smith (2006). "The molecular genetics of crop domestication." </w:t>
      </w:r>
      <w:r w:rsidRPr="007B065E">
        <w:rPr>
          <w:u w:val="single"/>
        </w:rPr>
        <w:t>Cell</w:t>
      </w:r>
      <w:r w:rsidRPr="007B065E">
        <w:t xml:space="preserve"> </w:t>
      </w:r>
      <w:r w:rsidRPr="007B065E">
        <w:rPr>
          <w:b/>
        </w:rPr>
        <w:t>127</w:t>
      </w:r>
      <w:r w:rsidRPr="007B065E">
        <w:t>(7): 1309-1321.</w:t>
      </w:r>
    </w:p>
    <w:p w14:paraId="101DEB17" w14:textId="77777777" w:rsidR="007B065E" w:rsidRPr="007B065E" w:rsidRDefault="007B065E" w:rsidP="007B065E">
      <w:pPr>
        <w:pStyle w:val="EndNoteBibliography"/>
      </w:pPr>
      <w:r w:rsidRPr="007B065E">
        <w:lastRenderedPageBreak/>
        <w:t xml:space="preserve">Doerge, R. W. and G. A. Churchill (1996). "Permutation tests for multiple loci affecting a quantitative character." </w:t>
      </w:r>
      <w:r w:rsidRPr="007B065E">
        <w:rPr>
          <w:u w:val="single"/>
        </w:rPr>
        <w:t>Genetics</w:t>
      </w:r>
      <w:r w:rsidRPr="007B065E">
        <w:t xml:space="preserve"> </w:t>
      </w:r>
      <w:r w:rsidRPr="007B065E">
        <w:rPr>
          <w:b/>
        </w:rPr>
        <w:t>142</w:t>
      </w:r>
      <w:r w:rsidRPr="007B065E">
        <w:t>(1): 285-294.</w:t>
      </w:r>
    </w:p>
    <w:p w14:paraId="3B8A305E" w14:textId="77777777" w:rsidR="007B065E" w:rsidRPr="007B065E" w:rsidRDefault="007B065E" w:rsidP="007B065E">
      <w:pPr>
        <w:pStyle w:val="EndNoteBibliography"/>
      </w:pPr>
      <w:r w:rsidRPr="007B065E">
        <w:t xml:space="preserve">Dwivedi, S. L., H. D. Upadhyaya, H. T. Stalker, M. W. Blair, D. J. Bertioli, S. Nielen and R. Ortiz (2008). "Enhancing crop gene pools with beneficial traits using wild relatives." </w:t>
      </w:r>
      <w:r w:rsidRPr="007B065E">
        <w:rPr>
          <w:u w:val="single"/>
        </w:rPr>
        <w:t>Plant Breeding Reviews</w:t>
      </w:r>
      <w:r w:rsidRPr="007B065E">
        <w:t xml:space="preserve"> </w:t>
      </w:r>
      <w:r w:rsidRPr="007B065E">
        <w:rPr>
          <w:b/>
        </w:rPr>
        <w:t>30</w:t>
      </w:r>
      <w:r w:rsidRPr="007B065E">
        <w:t>: 179.</w:t>
      </w:r>
    </w:p>
    <w:p w14:paraId="2BAE42B6" w14:textId="77777777" w:rsidR="007B065E" w:rsidRPr="007B065E" w:rsidRDefault="007B065E" w:rsidP="007B065E">
      <w:pPr>
        <w:pStyle w:val="EndNoteBibliography"/>
      </w:pPr>
      <w:r w:rsidRPr="007B065E">
        <w:t xml:space="preserve">Egashira, H., A. Kuwashima, H. Ishiguro, K. Fukushima, T. Kaya and S. Imanishi (2000). "Screening of wild accessions resistant to gray mold (Botrytis cinerea Pers.) in Lycopersicon." </w:t>
      </w:r>
      <w:r w:rsidRPr="007B065E">
        <w:rPr>
          <w:u w:val="single"/>
        </w:rPr>
        <w:t>Acta physiologiae plantarum</w:t>
      </w:r>
      <w:r w:rsidRPr="007B065E">
        <w:t xml:space="preserve"> </w:t>
      </w:r>
      <w:r w:rsidRPr="007B065E">
        <w:rPr>
          <w:b/>
        </w:rPr>
        <w:t>22</w:t>
      </w:r>
      <w:r w:rsidRPr="007B065E">
        <w:t>(3): 324-326.</w:t>
      </w:r>
    </w:p>
    <w:p w14:paraId="1D56D636" w14:textId="77777777" w:rsidR="007B065E" w:rsidRPr="007B065E" w:rsidRDefault="007B065E" w:rsidP="007B065E">
      <w:pPr>
        <w:pStyle w:val="EndNoteBibliography"/>
      </w:pPr>
      <w:r w:rsidRPr="007B065E">
        <w:t xml:space="preserve">Elad, Y., B. Williamson, P. Tudzynski and N. Delen (2007). Botrytis spp. and diseases they cause in agricultural systems–an introduction. </w:t>
      </w:r>
      <w:r w:rsidRPr="007B065E">
        <w:rPr>
          <w:u w:val="single"/>
        </w:rPr>
        <w:t>Botrytis: Biology, pathology and control</w:t>
      </w:r>
      <w:r w:rsidRPr="007B065E">
        <w:t>, Springer</w:t>
      </w:r>
      <w:r w:rsidRPr="007B065E">
        <w:rPr>
          <w:b/>
        </w:rPr>
        <w:t xml:space="preserve">: </w:t>
      </w:r>
      <w:r w:rsidRPr="007B065E">
        <w:t>1-8.</w:t>
      </w:r>
    </w:p>
    <w:p w14:paraId="57C3C5B1" w14:textId="77777777" w:rsidR="007B065E" w:rsidRPr="007B065E" w:rsidRDefault="007B065E" w:rsidP="007B065E">
      <w:pPr>
        <w:pStyle w:val="EndNoteBibliography"/>
        <w:rPr>
          <w:u w:val="single"/>
        </w:rPr>
      </w:pPr>
      <w:r w:rsidRPr="007B065E">
        <w:t xml:space="preserve">Failmezger, H., Y. Yuan, O. Rueda, F. Markowetz and M. H. Failmezger (2012). "CRImage: CRImage a package to classify cells and calculate tumour cellularity." </w:t>
      </w:r>
      <w:r w:rsidRPr="007B065E">
        <w:rPr>
          <w:u w:val="single"/>
        </w:rPr>
        <w:t>R package version 1.24.0.</w:t>
      </w:r>
    </w:p>
    <w:p w14:paraId="26621A35" w14:textId="77777777" w:rsidR="007B065E" w:rsidRPr="007B065E" w:rsidRDefault="007B065E" w:rsidP="007B065E">
      <w:pPr>
        <w:pStyle w:val="EndNoteBibliography"/>
      </w:pPr>
      <w:r w:rsidRPr="007B065E">
        <w:t xml:space="preserve">Farhat, M. R., B. J. Shapiro, K. J. Kieser, R. Sultana, K. R. Jacobson, T. C. Victor, R. M. Warren, E. M. Streicher, A. Calver and A. Sloutsky (2013). "Genomic analysis identifies targets of convergent positive selection in drug-resistant Mycobacterium tuberculosis." </w:t>
      </w:r>
      <w:r w:rsidRPr="007B065E">
        <w:rPr>
          <w:u w:val="single"/>
        </w:rPr>
        <w:t>Nature genetics</w:t>
      </w:r>
      <w:r w:rsidRPr="007B065E">
        <w:t xml:space="preserve"> </w:t>
      </w:r>
      <w:r w:rsidRPr="007B065E">
        <w:rPr>
          <w:b/>
        </w:rPr>
        <w:t>45</w:t>
      </w:r>
      <w:r w:rsidRPr="007B065E">
        <w:t>(10): 1183-1189.</w:t>
      </w:r>
    </w:p>
    <w:p w14:paraId="7D157D9B" w14:textId="77777777" w:rsidR="007B065E" w:rsidRPr="007B065E" w:rsidRDefault="007B065E" w:rsidP="007B065E">
      <w:pPr>
        <w:pStyle w:val="EndNoteBibliography"/>
      </w:pPr>
      <w:r w:rsidRPr="007B065E">
        <w:t xml:space="preserve">Fekete, É., E. Fekete, L. Irinyi, L. Karaffa, M. Árnyasi, M. Asadollahi and E. Sándor (2012). "Genetic diversity of a Botrytis cinerea cryptic species complex in Hungary." </w:t>
      </w:r>
      <w:r w:rsidRPr="007B065E">
        <w:rPr>
          <w:u w:val="single"/>
        </w:rPr>
        <w:t>Microbiological Research</w:t>
      </w:r>
      <w:r w:rsidRPr="007B065E">
        <w:t xml:space="preserve"> </w:t>
      </w:r>
      <w:r w:rsidRPr="007B065E">
        <w:rPr>
          <w:b/>
        </w:rPr>
        <w:t>167</w:t>
      </w:r>
      <w:r w:rsidRPr="007B065E">
        <w:t>(5): 283-291.</w:t>
      </w:r>
    </w:p>
    <w:p w14:paraId="52C45265" w14:textId="77777777" w:rsidR="007B065E" w:rsidRPr="007B065E" w:rsidRDefault="007B065E" w:rsidP="007B065E">
      <w:pPr>
        <w:pStyle w:val="EndNoteBibliography"/>
      </w:pPr>
      <w:r w:rsidRPr="007B065E">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7B065E">
        <w:rPr>
          <w:u w:val="single"/>
        </w:rPr>
        <w:t>Plant physiology</w:t>
      </w:r>
      <w:r w:rsidRPr="007B065E">
        <w:t xml:space="preserve"> </w:t>
      </w:r>
      <w:r w:rsidRPr="007B065E">
        <w:rPr>
          <w:b/>
        </w:rPr>
        <w:t>144</w:t>
      </w:r>
      <w:r w:rsidRPr="007B065E">
        <w:t>(1): 367-379.</w:t>
      </w:r>
    </w:p>
    <w:p w14:paraId="3861CA0F" w14:textId="77777777" w:rsidR="007B065E" w:rsidRPr="007B065E" w:rsidRDefault="007B065E" w:rsidP="007B065E">
      <w:pPr>
        <w:pStyle w:val="EndNoteBibliography"/>
      </w:pPr>
      <w:r w:rsidRPr="007B065E">
        <w:t xml:space="preserve">Ferrari, S., J. M. Plotnikova, G. De Lorenzo and F. M. Ausubel (2003). "Arabidopsis local resistance to Botrytis cinerea involves salicylic acid and camalexin and requires EDS4 and PAD2, but not SID2, EDS5 or PAD4." </w:t>
      </w:r>
      <w:r w:rsidRPr="007B065E">
        <w:rPr>
          <w:u w:val="single"/>
        </w:rPr>
        <w:t>The Plant Journal</w:t>
      </w:r>
      <w:r w:rsidRPr="007B065E">
        <w:t xml:space="preserve"> </w:t>
      </w:r>
      <w:r w:rsidRPr="007B065E">
        <w:rPr>
          <w:b/>
        </w:rPr>
        <w:t>35</w:t>
      </w:r>
      <w:r w:rsidRPr="007B065E">
        <w:t>(2): 193-205.</w:t>
      </w:r>
    </w:p>
    <w:p w14:paraId="3D95DB69" w14:textId="77777777" w:rsidR="007B065E" w:rsidRPr="007B065E" w:rsidRDefault="007B065E" w:rsidP="007B065E">
      <w:pPr>
        <w:pStyle w:val="EndNoteBibliography"/>
      </w:pPr>
      <w:r w:rsidRPr="007B065E">
        <w:t xml:space="preserve">Fillinger, S. and Y. Elad (2015). </w:t>
      </w:r>
      <w:r w:rsidRPr="007B065E">
        <w:rPr>
          <w:u w:val="single"/>
        </w:rPr>
        <w:t>Botrytis-the Fungus, the Pathogen and Its Management in Agricultural Systems</w:t>
      </w:r>
      <w:r w:rsidRPr="007B065E">
        <w:t>, Springer.</w:t>
      </w:r>
    </w:p>
    <w:p w14:paraId="27B7AAE0" w14:textId="77777777" w:rsidR="007B065E" w:rsidRPr="007B065E" w:rsidRDefault="007B065E" w:rsidP="007B065E">
      <w:pPr>
        <w:pStyle w:val="EndNoteBibliography"/>
      </w:pPr>
      <w:r w:rsidRPr="007B065E">
        <w:t xml:space="preserve">Finkers, R., Y. Bai, P. van den Berg, R. van Berloo, F. Meijer-Dekens, A. Ten Have, J. van Kan, P. Lindhout and A. W. van Heusden (2008). "Quantitative resistance to Botrytis cinerea from Solanum neorickii." </w:t>
      </w:r>
      <w:r w:rsidRPr="007B065E">
        <w:rPr>
          <w:u w:val="single"/>
        </w:rPr>
        <w:t>Euphytica</w:t>
      </w:r>
      <w:r w:rsidRPr="007B065E">
        <w:t xml:space="preserve"> </w:t>
      </w:r>
      <w:r w:rsidRPr="007B065E">
        <w:rPr>
          <w:b/>
        </w:rPr>
        <w:t>159</w:t>
      </w:r>
      <w:r w:rsidRPr="007B065E">
        <w:t>(1-2): 83-92.</w:t>
      </w:r>
    </w:p>
    <w:p w14:paraId="3D9CB3B6" w14:textId="77777777" w:rsidR="007B065E" w:rsidRPr="007B065E" w:rsidRDefault="007B065E" w:rsidP="007B065E">
      <w:pPr>
        <w:pStyle w:val="EndNoteBibliography"/>
      </w:pPr>
      <w:r w:rsidRPr="007B065E">
        <w:t xml:space="preserve">Finkers, R., A. W. van Heusden, F. Meijer-Dekens, J. A. van Kan, P. Maris and P. Lindhout (2007). "The construction of a Solanum habrochaites LYC4 introgression line population and the identification of QTLs for resistance to Botrytis cinerea." </w:t>
      </w:r>
      <w:r w:rsidRPr="007B065E">
        <w:rPr>
          <w:u w:val="single"/>
        </w:rPr>
        <w:t>Theoretical and Applied Genetics</w:t>
      </w:r>
      <w:r w:rsidRPr="007B065E">
        <w:t xml:space="preserve"> </w:t>
      </w:r>
      <w:r w:rsidRPr="007B065E">
        <w:rPr>
          <w:b/>
        </w:rPr>
        <w:t>114</w:t>
      </w:r>
      <w:r w:rsidRPr="007B065E">
        <w:t>(6): 1071-1080.</w:t>
      </w:r>
    </w:p>
    <w:p w14:paraId="03D3535E" w14:textId="77777777" w:rsidR="007B065E" w:rsidRPr="007B065E" w:rsidRDefault="007B065E" w:rsidP="007B065E">
      <w:pPr>
        <w:pStyle w:val="EndNoteBibliography"/>
      </w:pPr>
      <w:r w:rsidRPr="007B065E">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7B065E">
        <w:rPr>
          <w:u w:val="single"/>
        </w:rPr>
        <w:t>Frontiers in plant science</w:t>
      </w:r>
      <w:r w:rsidRPr="007B065E">
        <w:t xml:space="preserve"> </w:t>
      </w:r>
      <w:r w:rsidRPr="007B065E">
        <w:rPr>
          <w:b/>
        </w:rPr>
        <w:t>7</w:t>
      </w:r>
      <w:r w:rsidRPr="007B065E">
        <w:t>.</w:t>
      </w:r>
    </w:p>
    <w:p w14:paraId="7E6F0912" w14:textId="77777777" w:rsidR="007B065E" w:rsidRPr="007B065E" w:rsidRDefault="007B065E" w:rsidP="007B065E">
      <w:pPr>
        <w:pStyle w:val="EndNoteBibliography"/>
      </w:pPr>
      <w:r w:rsidRPr="007B065E">
        <w:t xml:space="preserve">Gao, Y., Z. Liu, J. D. Faris, J. Richards, R. S. Brueggeman, X. Li, R. P. Oliver, B. A. McDonald and T. L. Friesen (2016). "Validation of genome-wide association studies as a tool to identify virulence factors in Parastagonospora nodorum." </w:t>
      </w:r>
      <w:r w:rsidRPr="007B065E">
        <w:rPr>
          <w:u w:val="single"/>
        </w:rPr>
        <w:t>Phytopathology</w:t>
      </w:r>
      <w:r w:rsidRPr="007B065E">
        <w:t xml:space="preserve"> </w:t>
      </w:r>
      <w:r w:rsidRPr="007B065E">
        <w:rPr>
          <w:b/>
        </w:rPr>
        <w:t>106</w:t>
      </w:r>
      <w:r w:rsidRPr="007B065E">
        <w:t>(10): 1177-1185.</w:t>
      </w:r>
    </w:p>
    <w:p w14:paraId="78200AC2" w14:textId="77777777" w:rsidR="007B065E" w:rsidRPr="007B065E" w:rsidRDefault="007B065E" w:rsidP="007B065E">
      <w:pPr>
        <w:pStyle w:val="EndNoteBibliography"/>
      </w:pPr>
      <w:r w:rsidRPr="007B065E">
        <w:t xml:space="preserve">Giraud, T., D. Fortini, C. Levis, C. Lamarque, P. Leroux, K. LoBuglio and Y. Brygoo (1999). "Two sibling species of the Botrytis cinerea complex, transposa and vacuma, are found in sympatry on numerous host plants." </w:t>
      </w:r>
      <w:r w:rsidRPr="007B065E">
        <w:rPr>
          <w:u w:val="single"/>
        </w:rPr>
        <w:t>Phytopathology</w:t>
      </w:r>
      <w:r w:rsidRPr="007B065E">
        <w:t xml:space="preserve"> </w:t>
      </w:r>
      <w:r w:rsidRPr="007B065E">
        <w:rPr>
          <w:b/>
        </w:rPr>
        <w:t>89</w:t>
      </w:r>
      <w:r w:rsidRPr="007B065E">
        <w:t>(10): 967-973.</w:t>
      </w:r>
    </w:p>
    <w:p w14:paraId="4A02958A" w14:textId="77777777" w:rsidR="007B065E" w:rsidRPr="007B065E" w:rsidRDefault="007B065E" w:rsidP="007B065E">
      <w:pPr>
        <w:pStyle w:val="EndNoteBibliography"/>
      </w:pPr>
      <w:r w:rsidRPr="007B065E">
        <w:t xml:space="preserve">Glazebrook, J. (2005). "Contrasting mechanisms of defense against biotrophic and necrotrophic pathogens." </w:t>
      </w:r>
      <w:r w:rsidRPr="007B065E">
        <w:rPr>
          <w:u w:val="single"/>
        </w:rPr>
        <w:t>Annu. Rev. Phytopathol.</w:t>
      </w:r>
      <w:r w:rsidRPr="007B065E">
        <w:t xml:space="preserve"> </w:t>
      </w:r>
      <w:r w:rsidRPr="007B065E">
        <w:rPr>
          <w:b/>
        </w:rPr>
        <w:t>43</w:t>
      </w:r>
      <w:r w:rsidRPr="007B065E">
        <w:t>: 205-227.</w:t>
      </w:r>
    </w:p>
    <w:p w14:paraId="6BBC2249" w14:textId="77777777" w:rsidR="007B065E" w:rsidRPr="007B065E" w:rsidRDefault="007B065E" w:rsidP="007B065E">
      <w:pPr>
        <w:pStyle w:val="EndNoteBibliography"/>
      </w:pPr>
      <w:r w:rsidRPr="007B065E">
        <w:t xml:space="preserve">Goss, E. M. and J. Bergelson (2006). "Variation in resistance and virulence in the interaction between Arabidopsis thaliana and a bacterial pathogen." </w:t>
      </w:r>
      <w:r w:rsidRPr="007B065E">
        <w:rPr>
          <w:u w:val="single"/>
        </w:rPr>
        <w:t>Evolution</w:t>
      </w:r>
      <w:r w:rsidRPr="007B065E">
        <w:t xml:space="preserve"> </w:t>
      </w:r>
      <w:r w:rsidRPr="007B065E">
        <w:rPr>
          <w:b/>
        </w:rPr>
        <w:t>60</w:t>
      </w:r>
      <w:r w:rsidRPr="007B065E">
        <w:t>(8): 1562-1573.</w:t>
      </w:r>
    </w:p>
    <w:p w14:paraId="02F6105C" w14:textId="77777777" w:rsidR="007B065E" w:rsidRPr="007B065E" w:rsidRDefault="007B065E" w:rsidP="007B065E">
      <w:pPr>
        <w:pStyle w:val="EndNoteBibliography"/>
      </w:pPr>
      <w:r w:rsidRPr="007B065E">
        <w:t xml:space="preserve">Guimaraes, R. L., R. T. Chetelat and H. U. Stotz (2004). "Resistance to Botrytis cinerea in Solanum lycopersicoides is dominant in hybrids with tomato, and involves induced hyphal death." </w:t>
      </w:r>
      <w:r w:rsidRPr="007B065E">
        <w:rPr>
          <w:u w:val="single"/>
        </w:rPr>
        <w:t>European journal of plant pathology</w:t>
      </w:r>
      <w:r w:rsidRPr="007B065E">
        <w:t xml:space="preserve"> </w:t>
      </w:r>
      <w:r w:rsidRPr="007B065E">
        <w:rPr>
          <w:b/>
        </w:rPr>
        <w:t>110</w:t>
      </w:r>
      <w:r w:rsidRPr="007B065E">
        <w:t>(1): 13-23.</w:t>
      </w:r>
    </w:p>
    <w:p w14:paraId="377CC6DD" w14:textId="77777777" w:rsidR="007B065E" w:rsidRPr="007B065E" w:rsidRDefault="007B065E" w:rsidP="007B065E">
      <w:pPr>
        <w:pStyle w:val="EndNoteBibliography"/>
      </w:pPr>
      <w:r w:rsidRPr="007B065E">
        <w:lastRenderedPageBreak/>
        <w:t xml:space="preserve">Hacquard, S., B. Kracher, T. Maekawa, S. Vernaldi, P. Schulze-Lefert and E. V. L. van Themaat (2013). "Mosaic genome structure of the barley powdery mildew pathogen and conservation of transcriptional programs in divergent hosts." </w:t>
      </w:r>
      <w:r w:rsidRPr="007B065E">
        <w:rPr>
          <w:u w:val="single"/>
        </w:rPr>
        <w:t>Proceedings of the National Academy of Sciences</w:t>
      </w:r>
      <w:r w:rsidRPr="007B065E">
        <w:t xml:space="preserve"> </w:t>
      </w:r>
      <w:r w:rsidRPr="007B065E">
        <w:rPr>
          <w:b/>
        </w:rPr>
        <w:t>110</w:t>
      </w:r>
      <w:r w:rsidRPr="007B065E">
        <w:t>(24): E2219-E2228.</w:t>
      </w:r>
    </w:p>
    <w:p w14:paraId="36B46B8E" w14:textId="77777777" w:rsidR="007B065E" w:rsidRPr="007B065E" w:rsidRDefault="007B065E" w:rsidP="007B065E">
      <w:pPr>
        <w:pStyle w:val="EndNoteBibliography"/>
      </w:pPr>
      <w:r w:rsidRPr="007B065E">
        <w:t xml:space="preserve">Hahn, M. (2014). "The rising threat of fungicide resistance in plant pathogenic fungi: Botrytis as a case study." </w:t>
      </w:r>
      <w:r w:rsidRPr="007B065E">
        <w:rPr>
          <w:u w:val="single"/>
        </w:rPr>
        <w:t>Journal of chemical biology</w:t>
      </w:r>
      <w:r w:rsidRPr="007B065E">
        <w:t xml:space="preserve"> </w:t>
      </w:r>
      <w:r w:rsidRPr="007B065E">
        <w:rPr>
          <w:b/>
        </w:rPr>
        <w:t>7</w:t>
      </w:r>
      <w:r w:rsidRPr="007B065E">
        <w:t>(4): 133-141.</w:t>
      </w:r>
    </w:p>
    <w:p w14:paraId="6A5A6015" w14:textId="77777777" w:rsidR="007B065E" w:rsidRPr="007B065E" w:rsidRDefault="007B065E" w:rsidP="007B065E">
      <w:pPr>
        <w:pStyle w:val="EndNoteBibliography"/>
      </w:pPr>
      <w:r w:rsidRPr="007B065E">
        <w:t xml:space="preserve">Harren, K., B. Brandhoff, M. Knödler and B. Tudzynski (2013). "The high-affinity phosphodiesterase BcPde2 has impact on growth, differentiation and virulence of the phytopathogenic ascomycete Botrytis cinerea." </w:t>
      </w:r>
      <w:r w:rsidRPr="007B065E">
        <w:rPr>
          <w:u w:val="single"/>
        </w:rPr>
        <w:t>PLOS one</w:t>
      </w:r>
      <w:r w:rsidRPr="007B065E">
        <w:t xml:space="preserve"> </w:t>
      </w:r>
      <w:r w:rsidRPr="007B065E">
        <w:rPr>
          <w:b/>
        </w:rPr>
        <w:t>8</w:t>
      </w:r>
      <w:r w:rsidRPr="007B065E">
        <w:t>(11): e78525.</w:t>
      </w:r>
    </w:p>
    <w:p w14:paraId="60B0942F" w14:textId="77777777" w:rsidR="007B065E" w:rsidRPr="007B065E" w:rsidRDefault="007B065E" w:rsidP="007B065E">
      <w:pPr>
        <w:pStyle w:val="EndNoteBibliography"/>
      </w:pPr>
      <w:r w:rsidRPr="007B065E">
        <w:t xml:space="preserve">Hevia, M. A., P. Canessa, H. Müller-Esparza and L. F. Larrondo (2015). "A circadian oscillator in the fungus Botrytis cinerea regulates virulence when infecting Arabidopsis thaliana." </w:t>
      </w:r>
      <w:r w:rsidRPr="007B065E">
        <w:rPr>
          <w:u w:val="single"/>
        </w:rPr>
        <w:t>Proceedings of the National Academy of Sciences</w:t>
      </w:r>
      <w:r w:rsidRPr="007B065E">
        <w:t xml:space="preserve"> </w:t>
      </w:r>
      <w:r w:rsidRPr="007B065E">
        <w:rPr>
          <w:b/>
        </w:rPr>
        <w:t>112</w:t>
      </w:r>
      <w:r w:rsidRPr="007B065E">
        <w:t>(28): 8744-8749.</w:t>
      </w:r>
    </w:p>
    <w:p w14:paraId="30F85BF3" w14:textId="77777777" w:rsidR="007B065E" w:rsidRPr="007B065E" w:rsidRDefault="007B065E" w:rsidP="007B065E">
      <w:pPr>
        <w:pStyle w:val="EndNoteBibliography"/>
      </w:pPr>
      <w:r w:rsidRPr="007B065E">
        <w:t xml:space="preserve">Hyten, D. L., Q. Song, Y. Zhu, I.-Y. Choi, R. L. Nelson, J. M. Costa, J. E. Specht, R. C. Shoemaker and P. B. Cregan (2006). "Impacts of genetic bottlenecks on soybean genome diversity." </w:t>
      </w:r>
      <w:r w:rsidRPr="007B065E">
        <w:rPr>
          <w:u w:val="single"/>
        </w:rPr>
        <w:t>Proceedings of the National Academy of Sciences</w:t>
      </w:r>
      <w:r w:rsidRPr="007B065E">
        <w:t xml:space="preserve"> </w:t>
      </w:r>
      <w:r w:rsidRPr="007B065E">
        <w:rPr>
          <w:b/>
        </w:rPr>
        <w:t>103</w:t>
      </w:r>
      <w:r w:rsidRPr="007B065E">
        <w:t>(45): 16666-16671.</w:t>
      </w:r>
    </w:p>
    <w:p w14:paraId="3EF4331A" w14:textId="77777777" w:rsidR="007B065E" w:rsidRPr="007B065E" w:rsidRDefault="007B065E" w:rsidP="007B065E">
      <w:pPr>
        <w:pStyle w:val="EndNoteBibliography"/>
      </w:pPr>
      <w:r w:rsidRPr="007B065E">
        <w:t xml:space="preserve">Izquierdo‐Bueno, I., V. E. González‐Rodríguez, A. Simon, B. Dalmais, J. M. Pradier, P. Le Pêcheur, A. Mercier, A. S. Walker, C. Garrido and I. G. Collado (2018). "Biosynthesis of abscisic acid in fungi: Identification of a sesquiterpene cyclase as the key enzyme in Botrytis cinerea." </w:t>
      </w:r>
      <w:r w:rsidRPr="007B065E">
        <w:rPr>
          <w:u w:val="single"/>
        </w:rPr>
        <w:t>Environmental microbiology</w:t>
      </w:r>
      <w:r w:rsidRPr="007B065E">
        <w:t>.</w:t>
      </w:r>
    </w:p>
    <w:p w14:paraId="54C5B87F" w14:textId="77777777" w:rsidR="007B065E" w:rsidRPr="007B065E" w:rsidRDefault="007B065E" w:rsidP="007B065E">
      <w:pPr>
        <w:pStyle w:val="EndNoteBibliography"/>
      </w:pPr>
      <w:r w:rsidRPr="007B065E">
        <w:t xml:space="preserve">Jombart, T. (2008). "adegenet: a R package for the multivariate analysis of genetic markers." </w:t>
      </w:r>
      <w:r w:rsidRPr="007B065E">
        <w:rPr>
          <w:u w:val="single"/>
        </w:rPr>
        <w:t>Bioinformatics</w:t>
      </w:r>
      <w:r w:rsidRPr="007B065E">
        <w:t xml:space="preserve"> </w:t>
      </w:r>
      <w:r w:rsidRPr="007B065E">
        <w:rPr>
          <w:b/>
        </w:rPr>
        <w:t>24</w:t>
      </w:r>
      <w:r w:rsidRPr="007B065E">
        <w:t>(11): 1403-1405.</w:t>
      </w:r>
    </w:p>
    <w:p w14:paraId="032847A4" w14:textId="77777777" w:rsidR="007B065E" w:rsidRPr="007B065E" w:rsidRDefault="007B065E" w:rsidP="007B065E">
      <w:pPr>
        <w:pStyle w:val="EndNoteBibliography"/>
      </w:pPr>
      <w:r w:rsidRPr="007B065E">
        <w:t xml:space="preserve">Jones, J. D. and J. L. Dangl (2006). "The plant immune system." </w:t>
      </w:r>
      <w:r w:rsidRPr="007B065E">
        <w:rPr>
          <w:u w:val="single"/>
        </w:rPr>
        <w:t>Nature</w:t>
      </w:r>
      <w:r w:rsidRPr="007B065E">
        <w:t xml:space="preserve"> </w:t>
      </w:r>
      <w:r w:rsidRPr="007B065E">
        <w:rPr>
          <w:b/>
        </w:rPr>
        <w:t>444</w:t>
      </w:r>
      <w:r w:rsidRPr="007B065E">
        <w:t>(7117): 323-329.</w:t>
      </w:r>
    </w:p>
    <w:p w14:paraId="63E0FE29" w14:textId="77777777" w:rsidR="007B065E" w:rsidRPr="007B065E" w:rsidRDefault="007B065E" w:rsidP="007B065E">
      <w:pPr>
        <w:pStyle w:val="EndNoteBibliography"/>
      </w:pPr>
      <w:r w:rsidRPr="007B065E">
        <w:t xml:space="preserve">Katan, T. (1999). "Current status of vegetative compatibility groups in Fusarium oxysporum." </w:t>
      </w:r>
      <w:r w:rsidRPr="007B065E">
        <w:rPr>
          <w:u w:val="single"/>
        </w:rPr>
        <w:t>Phytoparasitica</w:t>
      </w:r>
      <w:r w:rsidRPr="007B065E">
        <w:t xml:space="preserve"> </w:t>
      </w:r>
      <w:r w:rsidRPr="007B065E">
        <w:rPr>
          <w:b/>
        </w:rPr>
        <w:t>27</w:t>
      </w:r>
      <w:r w:rsidRPr="007B065E">
        <w:t>(1): 51-64.</w:t>
      </w:r>
    </w:p>
    <w:p w14:paraId="4F912832" w14:textId="77777777" w:rsidR="007B065E" w:rsidRPr="007B065E" w:rsidRDefault="007B065E" w:rsidP="007B065E">
      <w:pPr>
        <w:pStyle w:val="EndNoteBibliography"/>
      </w:pPr>
      <w:r w:rsidRPr="007B065E">
        <w:t xml:space="preserve">Keen, N. (1992). "The molecular biology of disease resistance." </w:t>
      </w:r>
      <w:r w:rsidRPr="007B065E">
        <w:rPr>
          <w:u w:val="single"/>
        </w:rPr>
        <w:t>Plant molecular biology</w:t>
      </w:r>
      <w:r w:rsidRPr="007B065E">
        <w:t xml:space="preserve"> </w:t>
      </w:r>
      <w:r w:rsidRPr="007B065E">
        <w:rPr>
          <w:b/>
        </w:rPr>
        <w:t>19</w:t>
      </w:r>
      <w:r w:rsidRPr="007B065E">
        <w:t>(1): 109-122.</w:t>
      </w:r>
    </w:p>
    <w:p w14:paraId="6796CC5E" w14:textId="77777777" w:rsidR="007B065E" w:rsidRPr="007B065E" w:rsidRDefault="007B065E" w:rsidP="007B065E">
      <w:pPr>
        <w:pStyle w:val="EndNoteBibliography"/>
      </w:pPr>
      <w:r w:rsidRPr="007B065E">
        <w:t xml:space="preserve">Kliebenstein, D. J., H. C. Rowe and K. J. Denby (2005). "Secondary metabolites influence Arabidopsis/Botrytis interactions: variation in host production and pathogen sensitivity." </w:t>
      </w:r>
      <w:r w:rsidRPr="007B065E">
        <w:rPr>
          <w:u w:val="single"/>
        </w:rPr>
        <w:t>The Plant Journal</w:t>
      </w:r>
      <w:r w:rsidRPr="007B065E">
        <w:t xml:space="preserve"> </w:t>
      </w:r>
      <w:r w:rsidRPr="007B065E">
        <w:rPr>
          <w:b/>
        </w:rPr>
        <w:t>44</w:t>
      </w:r>
      <w:r w:rsidRPr="007B065E">
        <w:t>(1): 25-36.</w:t>
      </w:r>
    </w:p>
    <w:p w14:paraId="6F3ED6C5" w14:textId="77777777" w:rsidR="007B065E" w:rsidRPr="007B065E" w:rsidRDefault="007B065E" w:rsidP="007B065E">
      <w:pPr>
        <w:pStyle w:val="EndNoteBibliography"/>
      </w:pPr>
      <w:r w:rsidRPr="007B065E">
        <w:t xml:space="preserve">Koenig, D., J. M. Jiménez-Gómez, S. Kimura, D. Fulop, D. H. Chitwood, L. R. Headland, R. Kumar, M. F. Covington, U. K. Devisetty and A. V. Tat (2013). "Comparative transcriptomics reveals patterns of selection in domesticated and wild tomato." </w:t>
      </w:r>
      <w:r w:rsidRPr="007B065E">
        <w:rPr>
          <w:u w:val="single"/>
        </w:rPr>
        <w:t>Proceedings of the National Academy of Sciences</w:t>
      </w:r>
      <w:r w:rsidRPr="007B065E">
        <w:t xml:space="preserve"> </w:t>
      </w:r>
      <w:r w:rsidRPr="007B065E">
        <w:rPr>
          <w:b/>
        </w:rPr>
        <w:t>110</w:t>
      </w:r>
      <w:r w:rsidRPr="007B065E">
        <w:t>(28): E2655-E2662.</w:t>
      </w:r>
    </w:p>
    <w:p w14:paraId="57EEC2BE" w14:textId="77777777" w:rsidR="007B065E" w:rsidRPr="007B065E" w:rsidRDefault="007B065E" w:rsidP="007B065E">
      <w:pPr>
        <w:pStyle w:val="EndNoteBibliography"/>
      </w:pPr>
      <w:r w:rsidRPr="007B065E">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7B065E">
        <w:rPr>
          <w:u w:val="single"/>
        </w:rPr>
        <w:t>Plant Physiology</w:t>
      </w:r>
      <w:r w:rsidRPr="007B065E">
        <w:t>: pp. 00997.02015.</w:t>
      </w:r>
    </w:p>
    <w:p w14:paraId="4537965D" w14:textId="77777777" w:rsidR="007B065E" w:rsidRPr="007B065E" w:rsidRDefault="007B065E" w:rsidP="007B065E">
      <w:pPr>
        <w:pStyle w:val="EndNoteBibliography"/>
      </w:pPr>
      <w:r w:rsidRPr="007B065E">
        <w:t xml:space="preserve">Kover, P. X. and B. A. Schaal (2002). "Genetic variation for disease resistance and tolerance among Arabidopsis thaliana accessions." </w:t>
      </w:r>
      <w:r w:rsidRPr="007B065E">
        <w:rPr>
          <w:u w:val="single"/>
        </w:rPr>
        <w:t>Proceedings of the National Academy of Sciences</w:t>
      </w:r>
      <w:r w:rsidRPr="007B065E">
        <w:t xml:space="preserve"> </w:t>
      </w:r>
      <w:r w:rsidRPr="007B065E">
        <w:rPr>
          <w:b/>
        </w:rPr>
        <w:t>99</w:t>
      </w:r>
      <w:r w:rsidRPr="007B065E">
        <w:t>(17): 11270-11274.</w:t>
      </w:r>
    </w:p>
    <w:p w14:paraId="2AFEEF4D" w14:textId="77777777" w:rsidR="007B065E" w:rsidRPr="007B065E" w:rsidRDefault="007B065E" w:rsidP="007B065E">
      <w:pPr>
        <w:pStyle w:val="EndNoteBibliography"/>
      </w:pPr>
      <w:r w:rsidRPr="007B065E">
        <w:t xml:space="preserve">Kretschmer, M. and M. Hahn (2008). "Fungicide resistance and genetic diversity of Botrytis cinerea isolates from a vineyard in Germany." </w:t>
      </w:r>
      <w:r w:rsidRPr="007B065E">
        <w:rPr>
          <w:u w:val="single"/>
        </w:rPr>
        <w:t>Journal of Plant Diseases and Protection</w:t>
      </w:r>
      <w:r w:rsidRPr="007B065E">
        <w:t>: 214-219.</w:t>
      </w:r>
    </w:p>
    <w:p w14:paraId="4452A762" w14:textId="77777777" w:rsidR="007B065E" w:rsidRPr="007B065E" w:rsidRDefault="007B065E" w:rsidP="007B065E">
      <w:pPr>
        <w:pStyle w:val="EndNoteBibliography"/>
      </w:pPr>
      <w:r w:rsidRPr="007B065E">
        <w:t xml:space="preserve">Kurtz, S., A. Phillippy, A. L. Delcher, M. Smoot, M. Shumway, C. Antonescu and S. L. Salzberg (2004). "Versatile and open software for comparing large genomes." </w:t>
      </w:r>
      <w:r w:rsidRPr="007B065E">
        <w:rPr>
          <w:u w:val="single"/>
        </w:rPr>
        <w:t>Genome biology</w:t>
      </w:r>
      <w:r w:rsidRPr="007B065E">
        <w:t xml:space="preserve"> </w:t>
      </w:r>
      <w:r w:rsidRPr="007B065E">
        <w:rPr>
          <w:b/>
        </w:rPr>
        <w:t>5</w:t>
      </w:r>
      <w:r w:rsidRPr="007B065E">
        <w:t>(2): R12.</w:t>
      </w:r>
    </w:p>
    <w:p w14:paraId="342C1F93" w14:textId="77777777" w:rsidR="007B065E" w:rsidRPr="007B065E" w:rsidRDefault="007B065E" w:rsidP="007B065E">
      <w:pPr>
        <w:pStyle w:val="EndNoteBibliography"/>
      </w:pPr>
      <w:r w:rsidRPr="007B065E">
        <w:t xml:space="preserve">Lin, T., G. Zhu, J. Zhang, X. Xu, Q. Yu, Z. Zheng, Z. Zhang, Y. Lun, S. Li and X. Wang (2014). "Genomic analyses provide insights into the history of tomato breeding." </w:t>
      </w:r>
      <w:r w:rsidRPr="007B065E">
        <w:rPr>
          <w:u w:val="single"/>
        </w:rPr>
        <w:t>Nature genetics</w:t>
      </w:r>
      <w:r w:rsidRPr="007B065E">
        <w:t xml:space="preserve"> </w:t>
      </w:r>
      <w:r w:rsidRPr="007B065E">
        <w:rPr>
          <w:b/>
        </w:rPr>
        <w:t>46</w:t>
      </w:r>
      <w:r w:rsidRPr="007B065E">
        <w:t>(11): 1220.</w:t>
      </w:r>
    </w:p>
    <w:p w14:paraId="16DAF757" w14:textId="77777777" w:rsidR="007B065E" w:rsidRPr="007B065E" w:rsidRDefault="007B065E" w:rsidP="007B065E">
      <w:pPr>
        <w:pStyle w:val="EndNoteBibliography"/>
      </w:pPr>
      <w:r w:rsidRPr="007B065E">
        <w:t xml:space="preserve">Liu, B., Y.-B. Hong, Y.-F. Zhang, X.-H. Li, L. Huang, H.-J. Zhang, D.-Y. Li and F.-M. Song (2014). "Tomato WRKY transcriptional factor SlDRW1 is required for disease resistance against Botrytis cinerea and tolerance to oxidative stress." </w:t>
      </w:r>
      <w:r w:rsidRPr="007B065E">
        <w:rPr>
          <w:u w:val="single"/>
        </w:rPr>
        <w:t>Plant Science</w:t>
      </w:r>
      <w:r w:rsidRPr="007B065E">
        <w:t xml:space="preserve"> </w:t>
      </w:r>
      <w:r w:rsidRPr="007B065E">
        <w:rPr>
          <w:b/>
        </w:rPr>
        <w:t>227</w:t>
      </w:r>
      <w:r w:rsidRPr="007B065E">
        <w:t>: 145-156.</w:t>
      </w:r>
    </w:p>
    <w:p w14:paraId="2CA6E24C" w14:textId="77777777" w:rsidR="007B065E" w:rsidRPr="007B065E" w:rsidRDefault="007B065E" w:rsidP="007B065E">
      <w:pPr>
        <w:pStyle w:val="EndNoteBibliography"/>
      </w:pPr>
      <w:r w:rsidRPr="007B065E">
        <w:lastRenderedPageBreak/>
        <w:t xml:space="preserve">Lo Presti, L., C. López Díaz, D. Turrà, A. Di Pietro, M. Hampel, K. Heimel and R. Kahmann (2016). "A conserved co‐chaperone is required for virulence in fungal plant pathogens." </w:t>
      </w:r>
      <w:r w:rsidRPr="007B065E">
        <w:rPr>
          <w:u w:val="single"/>
        </w:rPr>
        <w:t>New Phytologist</w:t>
      </w:r>
      <w:r w:rsidRPr="007B065E">
        <w:t xml:space="preserve"> </w:t>
      </w:r>
      <w:r w:rsidRPr="007B065E">
        <w:rPr>
          <w:b/>
        </w:rPr>
        <w:t>209</w:t>
      </w:r>
      <w:r w:rsidRPr="007B065E">
        <w:t>(3): 1135-1148.</w:t>
      </w:r>
    </w:p>
    <w:p w14:paraId="1B4A8F41" w14:textId="77777777" w:rsidR="007B065E" w:rsidRPr="007B065E" w:rsidRDefault="007B065E" w:rsidP="007B065E">
      <w:pPr>
        <w:pStyle w:val="EndNoteBibliography"/>
      </w:pPr>
      <w:r w:rsidRPr="007B065E">
        <w:t xml:space="preserve">Loxdale, H. D., G. Lushai and J. A. Harvey (2011). "The evolutionary improbability of ‘generalism’in nature, with special reference to insects." </w:t>
      </w:r>
      <w:r w:rsidRPr="007B065E">
        <w:rPr>
          <w:u w:val="single"/>
        </w:rPr>
        <w:t>Biological Journal of the Linnean Society</w:t>
      </w:r>
      <w:r w:rsidRPr="007B065E">
        <w:t xml:space="preserve"> </w:t>
      </w:r>
      <w:r w:rsidRPr="007B065E">
        <w:rPr>
          <w:b/>
        </w:rPr>
        <w:t>103</w:t>
      </w:r>
      <w:r w:rsidRPr="007B065E">
        <w:t>(1): 1-18.</w:t>
      </w:r>
    </w:p>
    <w:p w14:paraId="6298FD42" w14:textId="77777777" w:rsidR="007B065E" w:rsidRPr="007B065E" w:rsidRDefault="007B065E" w:rsidP="007B065E">
      <w:pPr>
        <w:pStyle w:val="EndNoteBibliography"/>
      </w:pPr>
      <w:r w:rsidRPr="007B065E">
        <w:t xml:space="preserve">Ma, Z. and T. J. Michailides (2005). "Genetic structure of Botrytis cinerea populations from different host plants in California." </w:t>
      </w:r>
      <w:r w:rsidRPr="007B065E">
        <w:rPr>
          <w:u w:val="single"/>
        </w:rPr>
        <w:t>Plant disease</w:t>
      </w:r>
      <w:r w:rsidRPr="007B065E">
        <w:t xml:space="preserve"> </w:t>
      </w:r>
      <w:r w:rsidRPr="007B065E">
        <w:rPr>
          <w:b/>
        </w:rPr>
        <w:t>89</w:t>
      </w:r>
      <w:r w:rsidRPr="007B065E">
        <w:t>(10): 1083-1089.</w:t>
      </w:r>
    </w:p>
    <w:p w14:paraId="4D292562" w14:textId="77777777" w:rsidR="007B065E" w:rsidRPr="007B065E" w:rsidRDefault="007B065E" w:rsidP="007B065E">
      <w:pPr>
        <w:pStyle w:val="EndNoteBibliography"/>
      </w:pPr>
      <w:r w:rsidRPr="007B065E">
        <w:t xml:space="preserve">Martinez, F., D. Blancard, P. Lecomte, C. Levis, B. Dubos and M. Fermaud (2003). "Phenotypic differences between vacuma and transposa subpopulations of Botrytis cinerea." </w:t>
      </w:r>
      <w:r w:rsidRPr="007B065E">
        <w:rPr>
          <w:u w:val="single"/>
        </w:rPr>
        <w:t>European Journal of Plant Pathology</w:t>
      </w:r>
      <w:r w:rsidRPr="007B065E">
        <w:t xml:space="preserve"> </w:t>
      </w:r>
      <w:r w:rsidRPr="007B065E">
        <w:rPr>
          <w:b/>
        </w:rPr>
        <w:t>109</w:t>
      </w:r>
      <w:r w:rsidRPr="007B065E">
        <w:t>(5): 479-488.</w:t>
      </w:r>
    </w:p>
    <w:p w14:paraId="1D247AEE" w14:textId="77777777" w:rsidR="007B065E" w:rsidRPr="007B065E" w:rsidRDefault="007B065E" w:rsidP="007B065E">
      <w:pPr>
        <w:pStyle w:val="EndNoteBibliography"/>
      </w:pPr>
      <w:r w:rsidRPr="007B065E">
        <w:t xml:space="preserve">Miller, J. and S. Tanksley (1990). "RFLP analysis of phylogenetic relationships and genetic variation in the genus Lycopersicon." </w:t>
      </w:r>
      <w:r w:rsidRPr="007B065E">
        <w:rPr>
          <w:u w:val="single"/>
        </w:rPr>
        <w:t>TAG Theoretical and Applied Genetics</w:t>
      </w:r>
      <w:r w:rsidRPr="007B065E">
        <w:t xml:space="preserve"> </w:t>
      </w:r>
      <w:r w:rsidRPr="007B065E">
        <w:rPr>
          <w:b/>
        </w:rPr>
        <w:t>80</w:t>
      </w:r>
      <w:r w:rsidRPr="007B065E">
        <w:t>(4): 437-448.</w:t>
      </w:r>
    </w:p>
    <w:p w14:paraId="649A07D8" w14:textId="77777777" w:rsidR="007B065E" w:rsidRPr="007B065E" w:rsidRDefault="007B065E" w:rsidP="007B065E">
      <w:pPr>
        <w:pStyle w:val="EndNoteBibliography"/>
      </w:pPr>
      <w:r w:rsidRPr="007B065E">
        <w:t xml:space="preserve">Müller, N. A., C. L. Wijnen, A. Srinivasan, M. Ryngajllo, I. Ofner, T. Lin, A. Ranjan, D. West, J. N. Maloof and N. R. Sinha (2016). "Domestication selected for deceleration of the circadian clock in cultivated tomato." </w:t>
      </w:r>
      <w:r w:rsidRPr="007B065E">
        <w:rPr>
          <w:u w:val="single"/>
        </w:rPr>
        <w:t>Nature genetics</w:t>
      </w:r>
      <w:r w:rsidRPr="007B065E">
        <w:t xml:space="preserve"> </w:t>
      </w:r>
      <w:r w:rsidRPr="007B065E">
        <w:rPr>
          <w:b/>
        </w:rPr>
        <w:t>48</w:t>
      </w:r>
      <w:r w:rsidRPr="007B065E">
        <w:t>(1): 89-93.</w:t>
      </w:r>
    </w:p>
    <w:p w14:paraId="7430ADBD" w14:textId="77777777" w:rsidR="007B065E" w:rsidRPr="007B065E" w:rsidRDefault="007B065E" w:rsidP="007B065E">
      <w:pPr>
        <w:pStyle w:val="EndNoteBibliography"/>
      </w:pPr>
      <w:r w:rsidRPr="007B065E">
        <w:t xml:space="preserve">Nicot, P., A. Moretti, C. Romiti, M. Bardin, C. Caranta and H. Ferriere (2002). "Differences in susceptibility of pruning wounds and leaves to infection by Botrytis cinerea among wild tomato accessions." </w:t>
      </w:r>
      <w:r w:rsidRPr="007B065E">
        <w:rPr>
          <w:u w:val="single"/>
        </w:rPr>
        <w:t>TGC Report</w:t>
      </w:r>
      <w:r w:rsidRPr="007B065E">
        <w:t xml:space="preserve"> </w:t>
      </w:r>
      <w:r w:rsidRPr="007B065E">
        <w:rPr>
          <w:b/>
        </w:rPr>
        <w:t>52</w:t>
      </w:r>
      <w:r w:rsidRPr="007B065E">
        <w:t>: 24-26.</w:t>
      </w:r>
    </w:p>
    <w:p w14:paraId="7FE6F6C4" w14:textId="77777777" w:rsidR="007B065E" w:rsidRPr="007B065E" w:rsidRDefault="007B065E" w:rsidP="007B065E">
      <w:pPr>
        <w:pStyle w:val="EndNoteBibliography"/>
      </w:pPr>
      <w:r w:rsidRPr="007B065E">
        <w:t xml:space="preserve">Nicot, P. C. and A. Baille (1996). Integrated control of Botrytis cinerea on greenhouse tomatoes. </w:t>
      </w:r>
      <w:r w:rsidRPr="007B065E">
        <w:rPr>
          <w:u w:val="single"/>
        </w:rPr>
        <w:t>Aerial Plant Surface Microbiology</w:t>
      </w:r>
      <w:r w:rsidRPr="007B065E">
        <w:t>, Springer</w:t>
      </w:r>
      <w:r w:rsidRPr="007B065E">
        <w:rPr>
          <w:b/>
        </w:rPr>
        <w:t xml:space="preserve">: </w:t>
      </w:r>
      <w:r w:rsidRPr="007B065E">
        <w:t>169-189.</w:t>
      </w:r>
    </w:p>
    <w:p w14:paraId="4CCC0050" w14:textId="77777777" w:rsidR="007B065E" w:rsidRPr="007B065E" w:rsidRDefault="007B065E" w:rsidP="007B065E">
      <w:pPr>
        <w:pStyle w:val="EndNoteBibliography"/>
      </w:pPr>
      <w:r w:rsidRPr="007B065E">
        <w:t xml:space="preserve">Nomura, K., M. Melotto and S.-Y. He (2005). "Suppression of host defense in compatible plant–Pseudomonas syringae interactions." </w:t>
      </w:r>
      <w:r w:rsidRPr="007B065E">
        <w:rPr>
          <w:u w:val="single"/>
        </w:rPr>
        <w:t>Current opinion in plant biology</w:t>
      </w:r>
      <w:r w:rsidRPr="007B065E">
        <w:t xml:space="preserve"> </w:t>
      </w:r>
      <w:r w:rsidRPr="007B065E">
        <w:rPr>
          <w:b/>
        </w:rPr>
        <w:t>8</w:t>
      </w:r>
      <w:r w:rsidRPr="007B065E">
        <w:t>(4): 361-368.</w:t>
      </w:r>
    </w:p>
    <w:p w14:paraId="0AC931BB" w14:textId="77777777" w:rsidR="007B065E" w:rsidRPr="007B065E" w:rsidRDefault="007B065E" w:rsidP="007B065E">
      <w:pPr>
        <w:pStyle w:val="EndNoteBibliography"/>
      </w:pPr>
      <w:r w:rsidRPr="007B065E">
        <w:t xml:space="preserve">Ober, U., W. Huang, M. Magwire, M. Schlather, H. Simianer and T. F. Mackay (2015). "Accounting for genetic architecture improves sequence based genomic prediction for a Drosophila fitness trait." </w:t>
      </w:r>
      <w:r w:rsidRPr="007B065E">
        <w:rPr>
          <w:u w:val="single"/>
        </w:rPr>
        <w:t>PLoS One</w:t>
      </w:r>
      <w:r w:rsidRPr="007B065E">
        <w:t xml:space="preserve"> </w:t>
      </w:r>
      <w:r w:rsidRPr="007B065E">
        <w:rPr>
          <w:b/>
        </w:rPr>
        <w:t>10</w:t>
      </w:r>
      <w:r w:rsidRPr="007B065E">
        <w:t>(5): e0126880.</w:t>
      </w:r>
    </w:p>
    <w:p w14:paraId="4B33C67B" w14:textId="77777777" w:rsidR="007B065E" w:rsidRPr="007B065E" w:rsidRDefault="007B065E" w:rsidP="007B065E">
      <w:pPr>
        <w:pStyle w:val="EndNoteBibliography"/>
      </w:pPr>
      <w:r w:rsidRPr="007B065E">
        <w:t xml:space="preserve">Ormond, E. L., A. P. Thomas, P. J. Pugh, J. K. Pell and H. E. Roy (2010). "A fungal pathogen in time and space: the population dynamics of Beauveria bassiana in a conifer forest." </w:t>
      </w:r>
      <w:r w:rsidRPr="007B065E">
        <w:rPr>
          <w:u w:val="single"/>
        </w:rPr>
        <w:t>FEMS microbiology ecology</w:t>
      </w:r>
      <w:r w:rsidRPr="007B065E">
        <w:t xml:space="preserve"> </w:t>
      </w:r>
      <w:r w:rsidRPr="007B065E">
        <w:rPr>
          <w:b/>
        </w:rPr>
        <w:t>74</w:t>
      </w:r>
      <w:r w:rsidRPr="007B065E">
        <w:t>(1): 146-154.</w:t>
      </w:r>
    </w:p>
    <w:p w14:paraId="3A2179D1" w14:textId="77777777" w:rsidR="007B065E" w:rsidRPr="007B065E" w:rsidRDefault="007B065E" w:rsidP="007B065E">
      <w:pPr>
        <w:pStyle w:val="EndNoteBibliography"/>
      </w:pPr>
      <w:r w:rsidRPr="007B065E">
        <w:t xml:space="preserve">Panthee, D. R. and F. Chen (2010). "Genomics of fungal disease resistance in tomato." </w:t>
      </w:r>
      <w:r w:rsidRPr="007B065E">
        <w:rPr>
          <w:u w:val="single"/>
        </w:rPr>
        <w:t>Current genomics</w:t>
      </w:r>
      <w:r w:rsidRPr="007B065E">
        <w:t xml:space="preserve"> </w:t>
      </w:r>
      <w:r w:rsidRPr="007B065E">
        <w:rPr>
          <w:b/>
        </w:rPr>
        <w:t>11</w:t>
      </w:r>
      <w:r w:rsidRPr="007B065E">
        <w:t>(1): 30-39.</w:t>
      </w:r>
    </w:p>
    <w:p w14:paraId="2937DC42" w14:textId="77777777" w:rsidR="007B065E" w:rsidRPr="007B065E" w:rsidRDefault="007B065E" w:rsidP="007B065E">
      <w:pPr>
        <w:pStyle w:val="EndNoteBibliography"/>
      </w:pPr>
      <w:r w:rsidRPr="007B065E">
        <w:t xml:space="preserve">Parlevliet, J. E. (2002). "Durability of resistance against fungal, bacterial and viral pathogens; present situation." </w:t>
      </w:r>
      <w:r w:rsidRPr="007B065E">
        <w:rPr>
          <w:u w:val="single"/>
        </w:rPr>
        <w:t>Euphytica</w:t>
      </w:r>
      <w:r w:rsidRPr="007B065E">
        <w:t xml:space="preserve"> </w:t>
      </w:r>
      <w:r w:rsidRPr="007B065E">
        <w:rPr>
          <w:b/>
        </w:rPr>
        <w:t>124</w:t>
      </w:r>
      <w:r w:rsidRPr="007B065E">
        <w:t>(2): 147-156.</w:t>
      </w:r>
    </w:p>
    <w:p w14:paraId="2C0EE23E" w14:textId="77777777" w:rsidR="007B065E" w:rsidRPr="007B065E" w:rsidRDefault="007B065E" w:rsidP="007B065E">
      <w:pPr>
        <w:pStyle w:val="EndNoteBibliography"/>
      </w:pPr>
      <w:r w:rsidRPr="007B065E">
        <w:t xml:space="preserve">Pau, G., F. Fuchs, O. Sklyar, M. Boutros and W. Huber (2010). "EBImage—an R package for image processing with applications to cellular phenotypes." </w:t>
      </w:r>
      <w:r w:rsidRPr="007B065E">
        <w:rPr>
          <w:u w:val="single"/>
        </w:rPr>
        <w:t>Bioinformatics</w:t>
      </w:r>
      <w:r w:rsidRPr="007B065E">
        <w:t xml:space="preserve"> </w:t>
      </w:r>
      <w:r w:rsidRPr="007B065E">
        <w:rPr>
          <w:b/>
        </w:rPr>
        <w:t>26</w:t>
      </w:r>
      <w:r w:rsidRPr="007B065E">
        <w:t>(7): 979-981.</w:t>
      </w:r>
    </w:p>
    <w:p w14:paraId="0CD2E841" w14:textId="77777777" w:rsidR="007B065E" w:rsidRPr="007B065E" w:rsidRDefault="007B065E" w:rsidP="007B065E">
      <w:pPr>
        <w:pStyle w:val="EndNoteBibliography"/>
      </w:pPr>
      <w:r w:rsidRPr="007B065E">
        <w:t xml:space="preserve">Pedras, M. S. C. and P. W. Ahiahonu (2005). "Metabolism and detoxification of phytoalexins and analogs by phytopathogenic fungi." </w:t>
      </w:r>
      <w:r w:rsidRPr="007B065E">
        <w:rPr>
          <w:u w:val="single"/>
        </w:rPr>
        <w:t>Phytochemistry</w:t>
      </w:r>
      <w:r w:rsidRPr="007B065E">
        <w:t xml:space="preserve"> </w:t>
      </w:r>
      <w:r w:rsidRPr="007B065E">
        <w:rPr>
          <w:b/>
        </w:rPr>
        <w:t>66</w:t>
      </w:r>
      <w:r w:rsidRPr="007B065E">
        <w:t>(4): 391-411.</w:t>
      </w:r>
    </w:p>
    <w:p w14:paraId="7B472EAF" w14:textId="77777777" w:rsidR="007B065E" w:rsidRPr="007B065E" w:rsidRDefault="007B065E" w:rsidP="007B065E">
      <w:pPr>
        <w:pStyle w:val="EndNoteBibliography"/>
      </w:pPr>
      <w:r w:rsidRPr="007B065E">
        <w:t xml:space="preserve">Pedras, M. S. C., S. Hossain and R. B. Snitynsky (2011). "Detoxification of cruciferous phytoalexins in Botrytis cinerea: Spontaneous dimerization of a camalexin metabolite." </w:t>
      </w:r>
      <w:r w:rsidRPr="007B065E">
        <w:rPr>
          <w:u w:val="single"/>
        </w:rPr>
        <w:t>Phytochemistry</w:t>
      </w:r>
      <w:r w:rsidRPr="007B065E">
        <w:t xml:space="preserve"> </w:t>
      </w:r>
      <w:r w:rsidRPr="007B065E">
        <w:rPr>
          <w:b/>
        </w:rPr>
        <w:t>72</w:t>
      </w:r>
      <w:r w:rsidRPr="007B065E">
        <w:t>(2): 199-206.</w:t>
      </w:r>
    </w:p>
    <w:p w14:paraId="7385E4CD" w14:textId="77777777" w:rsidR="007B065E" w:rsidRPr="007B065E" w:rsidRDefault="007B065E" w:rsidP="007B065E">
      <w:pPr>
        <w:pStyle w:val="EndNoteBibliography"/>
      </w:pPr>
      <w:r w:rsidRPr="007B065E">
        <w:t xml:space="preserve">Peralta, I., D. Spooner and S. Knapp (2008). "The taxonomy of tomatoes: a revision of wild tomatoes (Solanum section Lycopersicon) and their outgroup relatives in sections Juglandifolium and Lycopersicoides." </w:t>
      </w:r>
      <w:r w:rsidRPr="007B065E">
        <w:rPr>
          <w:u w:val="single"/>
        </w:rPr>
        <w:t>Syst Bot Monogr</w:t>
      </w:r>
      <w:r w:rsidRPr="007B065E">
        <w:t xml:space="preserve"> </w:t>
      </w:r>
      <w:r w:rsidRPr="007B065E">
        <w:rPr>
          <w:b/>
        </w:rPr>
        <w:t>84</w:t>
      </w:r>
      <w:r w:rsidRPr="007B065E">
        <w:t>: 1-186.</w:t>
      </w:r>
    </w:p>
    <w:p w14:paraId="2BB66685" w14:textId="77777777" w:rsidR="007B065E" w:rsidRPr="007B065E" w:rsidRDefault="007B065E" w:rsidP="007B065E">
      <w:pPr>
        <w:pStyle w:val="EndNoteBibliography"/>
      </w:pPr>
      <w:r w:rsidRPr="007B065E">
        <w:t xml:space="preserve">Persoons, A., E. Morin, C. Delaruelle, T. Payen, F. Halkett, P. Frey, S. De Mita and S. Duplessis (2014). "Patterns of genomic variation in the poplar rust fungus Melampsora larici-populina identify pathogenesis-related factors." </w:t>
      </w:r>
      <w:r w:rsidRPr="007B065E">
        <w:rPr>
          <w:u w:val="single"/>
        </w:rPr>
        <w:t>Frontiers in plant science</w:t>
      </w:r>
      <w:r w:rsidRPr="007B065E">
        <w:t xml:space="preserve"> </w:t>
      </w:r>
      <w:r w:rsidRPr="007B065E">
        <w:rPr>
          <w:b/>
        </w:rPr>
        <w:t>5</w:t>
      </w:r>
      <w:r w:rsidRPr="007B065E">
        <w:t>.</w:t>
      </w:r>
    </w:p>
    <w:p w14:paraId="78D6656F" w14:textId="77777777" w:rsidR="007B065E" w:rsidRPr="007B065E" w:rsidRDefault="007B065E" w:rsidP="007B065E">
      <w:pPr>
        <w:pStyle w:val="EndNoteBibliography"/>
      </w:pPr>
      <w:r w:rsidRPr="007B065E">
        <w:t xml:space="preserve">Pieterse, C. M., D. Van der Does, C. Zamioudis, A. Leon-Reyes and S. C. Van Wees (2012). "Hormonal modulation of plant immunity." </w:t>
      </w:r>
      <w:r w:rsidRPr="007B065E">
        <w:rPr>
          <w:u w:val="single"/>
        </w:rPr>
        <w:t>Annual review of cell and developmental biology</w:t>
      </w:r>
      <w:r w:rsidRPr="007B065E">
        <w:t xml:space="preserve"> </w:t>
      </w:r>
      <w:r w:rsidRPr="007B065E">
        <w:rPr>
          <w:b/>
        </w:rPr>
        <w:t>28</w:t>
      </w:r>
      <w:r w:rsidRPr="007B065E">
        <w:t>: 489-521.</w:t>
      </w:r>
    </w:p>
    <w:p w14:paraId="699B878B" w14:textId="77777777" w:rsidR="007B065E" w:rsidRPr="007B065E" w:rsidRDefault="007B065E" w:rsidP="007B065E">
      <w:pPr>
        <w:pStyle w:val="EndNoteBibliography"/>
      </w:pPr>
      <w:r w:rsidRPr="007B065E">
        <w:t xml:space="preserve">Poland, J. A., P. J. Balint-Kurti, R. J. Wisser, R. C. Pratt and R. J. Nelson (2009). "Shades of gray: the world of quantitative disease resistance." </w:t>
      </w:r>
      <w:r w:rsidRPr="007B065E">
        <w:rPr>
          <w:u w:val="single"/>
        </w:rPr>
        <w:t>Trends in plant science</w:t>
      </w:r>
      <w:r w:rsidRPr="007B065E">
        <w:t xml:space="preserve"> </w:t>
      </w:r>
      <w:r w:rsidRPr="007B065E">
        <w:rPr>
          <w:b/>
        </w:rPr>
        <w:t>14</w:t>
      </w:r>
      <w:r w:rsidRPr="007B065E">
        <w:t>(1): 21-29.</w:t>
      </w:r>
    </w:p>
    <w:p w14:paraId="53D45072" w14:textId="77777777" w:rsidR="007B065E" w:rsidRPr="007B065E" w:rsidRDefault="007B065E" w:rsidP="007B065E">
      <w:pPr>
        <w:pStyle w:val="EndNoteBibliography"/>
      </w:pPr>
      <w:r w:rsidRPr="007B065E">
        <w:lastRenderedPageBreak/>
        <w:t xml:space="preserve">Power, R. A., J. Parkhill and T. de Oliveira (2017). "Microbial genome-wide association studies: lessons from human GWAS." </w:t>
      </w:r>
      <w:r w:rsidRPr="007B065E">
        <w:rPr>
          <w:u w:val="single"/>
        </w:rPr>
        <w:t>Nature Reviews Genetics</w:t>
      </w:r>
      <w:r w:rsidRPr="007B065E">
        <w:t xml:space="preserve"> </w:t>
      </w:r>
      <w:r w:rsidRPr="007B065E">
        <w:rPr>
          <w:b/>
        </w:rPr>
        <w:t>18</w:t>
      </w:r>
      <w:r w:rsidRPr="007B065E">
        <w:t>(1): 41-50.</w:t>
      </w:r>
    </w:p>
    <w:p w14:paraId="1551E5EB" w14:textId="77777777" w:rsidR="007B065E" w:rsidRPr="007B065E" w:rsidRDefault="007B065E" w:rsidP="007B065E">
      <w:pPr>
        <w:pStyle w:val="EndNoteBibliography"/>
      </w:pPr>
      <w:r w:rsidRPr="007B065E">
        <w:t xml:space="preserve">Quidde, T., P. Büttner and P. Tudzynski (1999). "Evidence for three different specific saponin-detoxifying activities in Botrytis cinerea and cloning and functional analysis of a gene coding for a putative avenacinase." </w:t>
      </w:r>
      <w:r w:rsidRPr="007B065E">
        <w:rPr>
          <w:u w:val="single"/>
        </w:rPr>
        <w:t>European Journal of Plant Pathology</w:t>
      </w:r>
      <w:r w:rsidRPr="007B065E">
        <w:t xml:space="preserve"> </w:t>
      </w:r>
      <w:r w:rsidRPr="007B065E">
        <w:rPr>
          <w:b/>
        </w:rPr>
        <w:t>105</w:t>
      </w:r>
      <w:r w:rsidRPr="007B065E">
        <w:t>(3): 273-283.</w:t>
      </w:r>
    </w:p>
    <w:p w14:paraId="266188FF" w14:textId="77777777" w:rsidR="007B065E" w:rsidRPr="007B065E" w:rsidRDefault="007B065E" w:rsidP="007B065E">
      <w:pPr>
        <w:pStyle w:val="EndNoteBibliography"/>
      </w:pPr>
      <w:r w:rsidRPr="007B065E">
        <w:t xml:space="preserve">Quidde, T., A. Osbourn and P. Tudzynski (1998). "Detoxification of α-tomatine by Botrytis cinerea." </w:t>
      </w:r>
      <w:r w:rsidRPr="007B065E">
        <w:rPr>
          <w:u w:val="single"/>
        </w:rPr>
        <w:t>Physiological and Molecular Plant Pathology</w:t>
      </w:r>
      <w:r w:rsidRPr="007B065E">
        <w:t xml:space="preserve"> </w:t>
      </w:r>
      <w:r w:rsidRPr="007B065E">
        <w:rPr>
          <w:b/>
        </w:rPr>
        <w:t>52</w:t>
      </w:r>
      <w:r w:rsidRPr="007B065E">
        <w:t>(3): 151-165.</w:t>
      </w:r>
    </w:p>
    <w:p w14:paraId="11091B32" w14:textId="77777777" w:rsidR="007B065E" w:rsidRPr="007B065E" w:rsidRDefault="007B065E" w:rsidP="007B065E">
      <w:pPr>
        <w:pStyle w:val="EndNoteBibliography"/>
      </w:pPr>
      <w:r w:rsidRPr="007B065E">
        <w:t xml:space="preserve">R Development Core Team (2008). "R: A language and environment for statistical computing." </w:t>
      </w:r>
      <w:r w:rsidRPr="007B065E">
        <w:rPr>
          <w:u w:val="single"/>
        </w:rPr>
        <w:t>R Foundation for Statistical Computing,Vienna, Austria. ISBN 3-900051-07-0</w:t>
      </w:r>
      <w:r w:rsidRPr="007B065E">
        <w:t>.</w:t>
      </w:r>
    </w:p>
    <w:p w14:paraId="32CB7691" w14:textId="77777777" w:rsidR="007B065E" w:rsidRPr="007B065E" w:rsidRDefault="007B065E" w:rsidP="007B065E">
      <w:pPr>
        <w:pStyle w:val="EndNoteBibliography"/>
      </w:pPr>
      <w:r w:rsidRPr="007B065E">
        <w:t xml:space="preserve">Romanazzi, G. and S. Droby (2016). Control Strategies for Postharvest Grey Mould on Fruit Crops. </w:t>
      </w:r>
      <w:r w:rsidRPr="007B065E">
        <w:rPr>
          <w:u w:val="single"/>
        </w:rPr>
        <w:t>Botrytis–the Fungus, the Pathogen and its Management in Agricultural Systems</w:t>
      </w:r>
      <w:r w:rsidRPr="007B065E">
        <w:t>, Springer</w:t>
      </w:r>
      <w:r w:rsidRPr="007B065E">
        <w:rPr>
          <w:b/>
        </w:rPr>
        <w:t xml:space="preserve">: </w:t>
      </w:r>
      <w:r w:rsidRPr="007B065E">
        <w:t>217-228.</w:t>
      </w:r>
    </w:p>
    <w:p w14:paraId="34F5AE11" w14:textId="77777777" w:rsidR="007B065E" w:rsidRPr="007B065E" w:rsidRDefault="007B065E" w:rsidP="007B065E">
      <w:pPr>
        <w:pStyle w:val="EndNoteBibliography"/>
      </w:pPr>
      <w:r w:rsidRPr="007B065E">
        <w:t xml:space="preserve">Rosenthal, J. P. and R. Dirzo (1997). "Effects of life history, domestication and agronomic selection on plant defence against insects: evidence from maizes and wild relatives." </w:t>
      </w:r>
      <w:r w:rsidRPr="007B065E">
        <w:rPr>
          <w:u w:val="single"/>
        </w:rPr>
        <w:t>Evolutionary Ecology</w:t>
      </w:r>
      <w:r w:rsidRPr="007B065E">
        <w:t xml:space="preserve"> </w:t>
      </w:r>
      <w:r w:rsidRPr="007B065E">
        <w:rPr>
          <w:b/>
        </w:rPr>
        <w:t>11</w:t>
      </w:r>
      <w:r w:rsidRPr="007B065E">
        <w:t>(3): 337-355.</w:t>
      </w:r>
    </w:p>
    <w:p w14:paraId="0280E77B" w14:textId="77777777" w:rsidR="007B065E" w:rsidRPr="007B065E" w:rsidRDefault="007B065E" w:rsidP="007B065E">
      <w:pPr>
        <w:pStyle w:val="EndNoteBibliography"/>
      </w:pPr>
      <w:r w:rsidRPr="007B065E">
        <w:t xml:space="preserve">Rowe, H. C. and D. J. Kliebenstein (2007). "Elevated genetic variation within virulence-associated Botrytis cinerea polygalacturonase loci." </w:t>
      </w:r>
      <w:r w:rsidRPr="007B065E">
        <w:rPr>
          <w:u w:val="single"/>
        </w:rPr>
        <w:t>Molecular Plant-Microbe Interactions</w:t>
      </w:r>
      <w:r w:rsidRPr="007B065E">
        <w:t xml:space="preserve"> </w:t>
      </w:r>
      <w:r w:rsidRPr="007B065E">
        <w:rPr>
          <w:b/>
        </w:rPr>
        <w:t>20</w:t>
      </w:r>
      <w:r w:rsidRPr="007B065E">
        <w:t>(9): 1126-1137.</w:t>
      </w:r>
    </w:p>
    <w:p w14:paraId="65B22C9D" w14:textId="77777777" w:rsidR="007B065E" w:rsidRPr="007B065E" w:rsidRDefault="007B065E" w:rsidP="007B065E">
      <w:pPr>
        <w:pStyle w:val="EndNoteBibliography"/>
      </w:pPr>
      <w:r w:rsidRPr="007B065E">
        <w:t xml:space="preserve">Rowe, H. C. and D. J. Kliebenstein (2008). "Complex genetics control natural variation in Arabidopsis thaliana resistance to Botrytis cinerea." </w:t>
      </w:r>
      <w:r w:rsidRPr="007B065E">
        <w:rPr>
          <w:u w:val="single"/>
        </w:rPr>
        <w:t>Genetics</w:t>
      </w:r>
      <w:r w:rsidRPr="007B065E">
        <w:t xml:space="preserve"> </w:t>
      </w:r>
      <w:r w:rsidRPr="007B065E">
        <w:rPr>
          <w:b/>
        </w:rPr>
        <w:t>180</w:t>
      </w:r>
      <w:r w:rsidRPr="007B065E">
        <w:t>(4): 2237-2250.</w:t>
      </w:r>
    </w:p>
    <w:p w14:paraId="7EEE1FC0" w14:textId="77777777" w:rsidR="007B065E" w:rsidRPr="007B065E" w:rsidRDefault="007B065E" w:rsidP="007B065E">
      <w:pPr>
        <w:pStyle w:val="EndNoteBibliography"/>
      </w:pPr>
      <w:r w:rsidRPr="007B065E">
        <w:t xml:space="preserve">Samuel, S., T. Veloukas, A. Papavasileiou and G. S. Karaoglanidis (2012). "Differences in frequency of transposable elements presence in Botrytis cinerea populations from several hosts in Greece." </w:t>
      </w:r>
      <w:r w:rsidRPr="007B065E">
        <w:rPr>
          <w:u w:val="single"/>
        </w:rPr>
        <w:t>Plant disease</w:t>
      </w:r>
      <w:r w:rsidRPr="007B065E">
        <w:t xml:space="preserve"> </w:t>
      </w:r>
      <w:r w:rsidRPr="007B065E">
        <w:rPr>
          <w:b/>
        </w:rPr>
        <w:t>96</w:t>
      </w:r>
      <w:r w:rsidRPr="007B065E">
        <w:t>(9): 1286-1290.</w:t>
      </w:r>
    </w:p>
    <w:p w14:paraId="431C2E52" w14:textId="77777777" w:rsidR="007B065E" w:rsidRPr="007B065E" w:rsidRDefault="007B065E" w:rsidP="007B065E">
      <w:pPr>
        <w:pStyle w:val="EndNoteBibliography"/>
      </w:pPr>
      <w:r w:rsidRPr="007B065E">
        <w:t xml:space="preserve">Sauerbrunn, N. and N. L. Schlaich (2004). "PCC1: a merging point for pathogen defence and circadian signalling in Arabidopsis." </w:t>
      </w:r>
      <w:r w:rsidRPr="007B065E">
        <w:rPr>
          <w:u w:val="single"/>
        </w:rPr>
        <w:t>Planta</w:t>
      </w:r>
      <w:r w:rsidRPr="007B065E">
        <w:t xml:space="preserve"> </w:t>
      </w:r>
      <w:r w:rsidRPr="007B065E">
        <w:rPr>
          <w:b/>
        </w:rPr>
        <w:t>218</w:t>
      </w:r>
      <w:r w:rsidRPr="007B065E">
        <w:t>(4): 552-561.</w:t>
      </w:r>
    </w:p>
    <w:p w14:paraId="5A50B576" w14:textId="77777777" w:rsidR="007B065E" w:rsidRPr="007B065E" w:rsidRDefault="007B065E" w:rsidP="007B065E">
      <w:pPr>
        <w:pStyle w:val="EndNoteBibliography"/>
      </w:pPr>
      <w:r w:rsidRPr="007B065E">
        <w:t xml:space="preserve">Schumacher, J., J.-M. Pradier, A. Simon, S. Traeger, J. Moraga, I. G. Collado, M. Viaud and B. Tudzynski (2012). "Natural variation in the VELVET gene bcvel1 affects virulence and light-dependent differentiation in Botrytis cinerea." </w:t>
      </w:r>
      <w:r w:rsidRPr="007B065E">
        <w:rPr>
          <w:u w:val="single"/>
        </w:rPr>
        <w:t>PLoS One</w:t>
      </w:r>
      <w:r w:rsidRPr="007B065E">
        <w:t xml:space="preserve"> </w:t>
      </w:r>
      <w:r w:rsidRPr="007B065E">
        <w:rPr>
          <w:b/>
        </w:rPr>
        <w:t>7</w:t>
      </w:r>
      <w:r w:rsidRPr="007B065E">
        <w:t>(10): e47840.</w:t>
      </w:r>
    </w:p>
    <w:p w14:paraId="762F1104" w14:textId="77777777" w:rsidR="007B065E" w:rsidRPr="007B065E" w:rsidRDefault="007B065E" w:rsidP="007B065E">
      <w:pPr>
        <w:pStyle w:val="EndNoteBibliography"/>
      </w:pPr>
      <w:r w:rsidRPr="007B065E">
        <w:t xml:space="preserve">Shen, X., M. Alam, F. Fikse and L. Rönnegård (2013). "A novel generalized ridge regression method for quantitative genetics." </w:t>
      </w:r>
      <w:r w:rsidRPr="007B065E">
        <w:rPr>
          <w:u w:val="single"/>
        </w:rPr>
        <w:t>Genetics</w:t>
      </w:r>
      <w:r w:rsidRPr="007B065E">
        <w:t xml:space="preserve"> </w:t>
      </w:r>
      <w:r w:rsidRPr="007B065E">
        <w:rPr>
          <w:b/>
        </w:rPr>
        <w:t>193</w:t>
      </w:r>
      <w:r w:rsidRPr="007B065E">
        <w:t>(4): 1255-1268.</w:t>
      </w:r>
    </w:p>
    <w:p w14:paraId="043F630E" w14:textId="77777777" w:rsidR="007B065E" w:rsidRPr="007B065E" w:rsidRDefault="007B065E" w:rsidP="007B065E">
      <w:pPr>
        <w:pStyle w:val="EndNoteBibliography"/>
      </w:pPr>
      <w:r w:rsidRPr="007B065E">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7B065E">
        <w:rPr>
          <w:u w:val="single"/>
        </w:rPr>
        <w:t>Molecular plant-microbe interactions</w:t>
      </w:r>
      <w:r w:rsidRPr="007B065E">
        <w:t xml:space="preserve"> </w:t>
      </w:r>
      <w:r w:rsidRPr="007B065E">
        <w:rPr>
          <w:b/>
        </w:rPr>
        <w:t>18</w:t>
      </w:r>
      <w:r w:rsidRPr="007B065E">
        <w:t>(6): 602-612.</w:t>
      </w:r>
    </w:p>
    <w:p w14:paraId="3618E1F1" w14:textId="77777777" w:rsidR="007B065E" w:rsidRPr="007B065E" w:rsidRDefault="007B065E" w:rsidP="007B065E">
      <w:pPr>
        <w:pStyle w:val="EndNoteBibliography"/>
      </w:pPr>
      <w:r w:rsidRPr="007B065E">
        <w:t xml:space="preserve">Sim, S.-C., G. Durstewitz, J. Plieske, R. Wieseke, M. W. Ganal, A. Van Deynze, J. P. Hamilton, C. R. Buell, M. Causse and S. Wijeratne (2012). "Development of a large SNP genotyping array and generation of high-density genetic maps in tomato." </w:t>
      </w:r>
      <w:r w:rsidRPr="007B065E">
        <w:rPr>
          <w:u w:val="single"/>
        </w:rPr>
        <w:t>PloS one</w:t>
      </w:r>
      <w:r w:rsidRPr="007B065E">
        <w:t xml:space="preserve"> </w:t>
      </w:r>
      <w:r w:rsidRPr="007B065E">
        <w:rPr>
          <w:b/>
        </w:rPr>
        <w:t>7</w:t>
      </w:r>
      <w:r w:rsidRPr="007B065E">
        <w:t>(7): e40563.</w:t>
      </w:r>
    </w:p>
    <w:p w14:paraId="555A7B67" w14:textId="77777777" w:rsidR="007B065E" w:rsidRPr="007B065E" w:rsidRDefault="007B065E" w:rsidP="007B065E">
      <w:pPr>
        <w:pStyle w:val="EndNoteBibliography"/>
      </w:pPr>
      <w:r w:rsidRPr="007B065E">
        <w:t>Smale, M. (1996). "Understanding global trends in the use of wheat diversity and international flows of wheat genetic resources."</w:t>
      </w:r>
    </w:p>
    <w:p w14:paraId="3FE12D0F" w14:textId="77777777" w:rsidR="007B065E" w:rsidRPr="007B065E" w:rsidRDefault="007B065E" w:rsidP="007B065E">
      <w:pPr>
        <w:pStyle w:val="EndNoteBibliography"/>
      </w:pPr>
      <w:r w:rsidRPr="007B065E">
        <w:t xml:space="preserve">Staats, M. and J. A. van Kan (2012). "Genome update of Botrytis cinerea strains B05. 10 and T4." </w:t>
      </w:r>
      <w:r w:rsidRPr="007B065E">
        <w:rPr>
          <w:u w:val="single"/>
        </w:rPr>
        <w:t>Eukaryotic cell</w:t>
      </w:r>
      <w:r w:rsidRPr="007B065E">
        <w:t xml:space="preserve"> </w:t>
      </w:r>
      <w:r w:rsidRPr="007B065E">
        <w:rPr>
          <w:b/>
        </w:rPr>
        <w:t>11</w:t>
      </w:r>
      <w:r w:rsidRPr="007B065E">
        <w:t>(11): 1413-1414.</w:t>
      </w:r>
    </w:p>
    <w:p w14:paraId="4EA41E87" w14:textId="77777777" w:rsidR="007B065E" w:rsidRPr="007B065E" w:rsidRDefault="007B065E" w:rsidP="007B065E">
      <w:pPr>
        <w:pStyle w:val="EndNoteBibliography"/>
      </w:pPr>
      <w:r w:rsidRPr="007B065E">
        <w:t xml:space="preserve">Stefanato, F. L., E. Abou‐Mansour, A. Buchala, M. Kretschmer, A. Mosbach, M. Hahn, C. G. Bochet, J. P. Métraux and H. j. Schoonbeek (2009). "The ABC transporter BcatrB from Botrytis cinerea exports camalexin and is a virulence factor on Arabidopsis thaliana." </w:t>
      </w:r>
      <w:r w:rsidRPr="007B065E">
        <w:rPr>
          <w:u w:val="single"/>
        </w:rPr>
        <w:t>The Plant Journal</w:t>
      </w:r>
      <w:r w:rsidRPr="007B065E">
        <w:t xml:space="preserve"> </w:t>
      </w:r>
      <w:r w:rsidRPr="007B065E">
        <w:rPr>
          <w:b/>
        </w:rPr>
        <w:t>58</w:t>
      </w:r>
      <w:r w:rsidRPr="007B065E">
        <w:t>(3): 499-510.</w:t>
      </w:r>
    </w:p>
    <w:p w14:paraId="2CFB2172" w14:textId="77777777" w:rsidR="007B065E" w:rsidRPr="007B065E" w:rsidRDefault="007B065E" w:rsidP="007B065E">
      <w:pPr>
        <w:pStyle w:val="EndNoteBibliography"/>
      </w:pPr>
      <w:r w:rsidRPr="007B065E">
        <w:t xml:space="preserve">Stukenbrock, E. H. and B. A. McDonald (2008). "The origins of plant pathogens in agro-ecosystems." </w:t>
      </w:r>
      <w:r w:rsidRPr="007B065E">
        <w:rPr>
          <w:u w:val="single"/>
        </w:rPr>
        <w:t>Annu. Rev. Phytopathol.</w:t>
      </w:r>
      <w:r w:rsidRPr="007B065E">
        <w:t xml:space="preserve"> </w:t>
      </w:r>
      <w:r w:rsidRPr="007B065E">
        <w:rPr>
          <w:b/>
        </w:rPr>
        <w:t>46</w:t>
      </w:r>
      <w:r w:rsidRPr="007B065E">
        <w:t>: 75-100.</w:t>
      </w:r>
    </w:p>
    <w:p w14:paraId="04076175" w14:textId="77777777" w:rsidR="007B065E" w:rsidRPr="007B065E" w:rsidRDefault="007B065E" w:rsidP="007B065E">
      <w:pPr>
        <w:pStyle w:val="EndNoteBibliography"/>
      </w:pPr>
      <w:r w:rsidRPr="007B065E">
        <w:t xml:space="preserve">Talas, F., R. Kalih, T. Miedaner and B. A. McDonald (2016). "Genome-wide association study identifies novel candidate genes for aggressiveness, deoxynivalenol production, and azole sensitivity in natural field populations of Fusarium graminearum." </w:t>
      </w:r>
      <w:r w:rsidRPr="007B065E">
        <w:rPr>
          <w:u w:val="single"/>
        </w:rPr>
        <w:t>Molecular Plant-Microbe Interactions</w:t>
      </w:r>
      <w:r w:rsidRPr="007B065E">
        <w:t xml:space="preserve"> </w:t>
      </w:r>
      <w:r w:rsidRPr="007B065E">
        <w:rPr>
          <w:b/>
        </w:rPr>
        <w:t>29</w:t>
      </w:r>
      <w:r w:rsidRPr="007B065E">
        <w:t>(5): 417-430.</w:t>
      </w:r>
    </w:p>
    <w:p w14:paraId="15EE5EB9" w14:textId="77777777" w:rsidR="007B065E" w:rsidRPr="007B065E" w:rsidRDefault="007B065E" w:rsidP="007B065E">
      <w:pPr>
        <w:pStyle w:val="EndNoteBibliography"/>
      </w:pPr>
      <w:r w:rsidRPr="007B065E">
        <w:lastRenderedPageBreak/>
        <w:t xml:space="preserve">Tanksley, S. D. (2004). "The genetic, developmental, and molecular bases of fruit size and shape variation in tomato." </w:t>
      </w:r>
      <w:r w:rsidRPr="007B065E">
        <w:rPr>
          <w:u w:val="single"/>
        </w:rPr>
        <w:t>The plant cell</w:t>
      </w:r>
      <w:r w:rsidRPr="007B065E">
        <w:t xml:space="preserve"> </w:t>
      </w:r>
      <w:r w:rsidRPr="007B065E">
        <w:rPr>
          <w:b/>
        </w:rPr>
        <w:t>16</w:t>
      </w:r>
      <w:r w:rsidRPr="007B065E">
        <w:t>(suppl 1): S181-S189.</w:t>
      </w:r>
    </w:p>
    <w:p w14:paraId="22FB7700" w14:textId="77777777" w:rsidR="007B065E" w:rsidRPr="007B065E" w:rsidRDefault="007B065E" w:rsidP="007B065E">
      <w:pPr>
        <w:pStyle w:val="EndNoteBibliography"/>
      </w:pPr>
      <w:r w:rsidRPr="007B065E">
        <w:t xml:space="preserve">Tanksley, S. D. and S. R. McCouch (1997). "Seed banks and molecular maps: unlocking genetic potential from the wild." </w:t>
      </w:r>
      <w:r w:rsidRPr="007B065E">
        <w:rPr>
          <w:u w:val="single"/>
        </w:rPr>
        <w:t>Science</w:t>
      </w:r>
      <w:r w:rsidRPr="007B065E">
        <w:t xml:space="preserve"> </w:t>
      </w:r>
      <w:r w:rsidRPr="007B065E">
        <w:rPr>
          <w:b/>
        </w:rPr>
        <w:t>277</w:t>
      </w:r>
      <w:r w:rsidRPr="007B065E">
        <w:t>(5329): 1063-1066.</w:t>
      </w:r>
    </w:p>
    <w:p w14:paraId="3C0C084A" w14:textId="77777777" w:rsidR="007B065E" w:rsidRPr="007B065E" w:rsidRDefault="007B065E" w:rsidP="007B065E">
      <w:pPr>
        <w:pStyle w:val="EndNoteBibliography"/>
      </w:pPr>
      <w:r w:rsidRPr="007B065E">
        <w:t xml:space="preserve">ten Have, A., W. Mulder, J. Visser and J. A. van Kan (1998). "The endopolygalacturonase gene Bcpg1 is required for full virulence of Botrytis cinerea." </w:t>
      </w:r>
      <w:r w:rsidRPr="007B065E">
        <w:rPr>
          <w:u w:val="single"/>
        </w:rPr>
        <w:t>Molecular Plant-Microbe Interactions</w:t>
      </w:r>
      <w:r w:rsidRPr="007B065E">
        <w:t xml:space="preserve"> </w:t>
      </w:r>
      <w:r w:rsidRPr="007B065E">
        <w:rPr>
          <w:b/>
        </w:rPr>
        <w:t>11</w:t>
      </w:r>
      <w:r w:rsidRPr="007B065E">
        <w:t>(10): 1009-1016.</w:t>
      </w:r>
    </w:p>
    <w:p w14:paraId="513C5C95" w14:textId="77777777" w:rsidR="007B065E" w:rsidRPr="007B065E" w:rsidRDefault="007B065E" w:rsidP="007B065E">
      <w:pPr>
        <w:pStyle w:val="EndNoteBibliography"/>
      </w:pPr>
      <w:r w:rsidRPr="007B065E">
        <w:t xml:space="preserve">Ten Have, A., R. van Berloo, P. Lindhout and J. A. van Kan (2007). "Partial stem and leaf resistance against the fungal pathogen Botrytis cinerea in wild relatives of tomato." </w:t>
      </w:r>
      <w:r w:rsidRPr="007B065E">
        <w:rPr>
          <w:u w:val="single"/>
        </w:rPr>
        <w:t>European journal of plant pathology</w:t>
      </w:r>
      <w:r w:rsidRPr="007B065E">
        <w:t xml:space="preserve"> </w:t>
      </w:r>
      <w:r w:rsidRPr="007B065E">
        <w:rPr>
          <w:b/>
        </w:rPr>
        <w:t>117</w:t>
      </w:r>
      <w:r w:rsidRPr="007B065E">
        <w:t>(2): 153-166.</w:t>
      </w:r>
    </w:p>
    <w:p w14:paraId="30449697" w14:textId="77777777" w:rsidR="007B065E" w:rsidRPr="007B065E" w:rsidRDefault="007B065E" w:rsidP="007B065E">
      <w:pPr>
        <w:pStyle w:val="EndNoteBibliography"/>
      </w:pPr>
      <w:r w:rsidRPr="007B065E">
        <w:t xml:space="preserve">Tiffin, P. and D. A. Moeller (2006). "Molecular evolution of plant immune system genes." </w:t>
      </w:r>
      <w:r w:rsidRPr="007B065E">
        <w:rPr>
          <w:u w:val="single"/>
        </w:rPr>
        <w:t>Trends in genetics</w:t>
      </w:r>
      <w:r w:rsidRPr="007B065E">
        <w:t xml:space="preserve"> </w:t>
      </w:r>
      <w:r w:rsidRPr="007B065E">
        <w:rPr>
          <w:b/>
        </w:rPr>
        <w:t>22</w:t>
      </w:r>
      <w:r w:rsidRPr="007B065E">
        <w:t>(12): 662-670.</w:t>
      </w:r>
    </w:p>
    <w:p w14:paraId="1BC32B94" w14:textId="77777777" w:rsidR="007B065E" w:rsidRPr="007B065E" w:rsidRDefault="007B065E" w:rsidP="007B065E">
      <w:pPr>
        <w:pStyle w:val="EndNoteBibliography"/>
      </w:pPr>
      <w:r w:rsidRPr="007B065E">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7B065E">
        <w:rPr>
          <w:u w:val="single"/>
        </w:rPr>
        <w:t>Frontiers in plant science</w:t>
      </w:r>
      <w:r w:rsidRPr="007B065E">
        <w:t xml:space="preserve"> </w:t>
      </w:r>
      <w:r w:rsidRPr="007B065E">
        <w:rPr>
          <w:b/>
        </w:rPr>
        <w:t>5</w:t>
      </w:r>
      <w:r w:rsidRPr="007B065E">
        <w:t>.</w:t>
      </w:r>
    </w:p>
    <w:p w14:paraId="77D1F345" w14:textId="77777777" w:rsidR="007B065E" w:rsidRPr="007B065E" w:rsidRDefault="007B065E" w:rsidP="007B065E">
      <w:pPr>
        <w:pStyle w:val="EndNoteBibliography"/>
      </w:pPr>
      <w:r w:rsidRPr="007B065E">
        <w:t xml:space="preserve">Uyttenhove, C., L. Pilotte, I. Théate, V. Stroobant, D. Colau, N. Parmentier, T. Boon and B. J. Van den Eynde (2003). "Evidence for a tumoral immune resistance mechanism based on tryptophan degradation by indoleamine 2, 3-dioxygenase." </w:t>
      </w:r>
      <w:r w:rsidRPr="007B065E">
        <w:rPr>
          <w:u w:val="single"/>
        </w:rPr>
        <w:t>Nature medicine</w:t>
      </w:r>
      <w:r w:rsidRPr="007B065E">
        <w:t xml:space="preserve"> </w:t>
      </w:r>
      <w:r w:rsidRPr="007B065E">
        <w:rPr>
          <w:b/>
        </w:rPr>
        <w:t>9</w:t>
      </w:r>
      <w:r w:rsidRPr="007B065E">
        <w:t>(10): 1269-1274.</w:t>
      </w:r>
    </w:p>
    <w:p w14:paraId="72A41353" w14:textId="77777777" w:rsidR="007B065E" w:rsidRPr="007B065E" w:rsidRDefault="007B065E" w:rsidP="007B065E">
      <w:pPr>
        <w:pStyle w:val="EndNoteBibliography"/>
      </w:pPr>
      <w:r w:rsidRPr="007B065E">
        <w:t xml:space="preserve">Valette-Collet, O., A. Cimerman, P. Reignault, C. Levis and M. Boccara (2003). "Disruption of Botrytis cinerea pectin methylesterase gene Bcpme1 reduces virulence on several host plants." </w:t>
      </w:r>
      <w:r w:rsidRPr="007B065E">
        <w:rPr>
          <w:u w:val="single"/>
        </w:rPr>
        <w:t>Molecular Plant-Microbe Interactions</w:t>
      </w:r>
      <w:r w:rsidRPr="007B065E">
        <w:t xml:space="preserve"> </w:t>
      </w:r>
      <w:r w:rsidRPr="007B065E">
        <w:rPr>
          <w:b/>
        </w:rPr>
        <w:t>16</w:t>
      </w:r>
      <w:r w:rsidRPr="007B065E">
        <w:t>(4): 360-367.</w:t>
      </w:r>
    </w:p>
    <w:p w14:paraId="1756C4E7" w14:textId="77777777" w:rsidR="007B065E" w:rsidRPr="007B065E" w:rsidRDefault="007B065E" w:rsidP="007B065E">
      <w:pPr>
        <w:pStyle w:val="EndNoteBibliography"/>
      </w:pPr>
      <w:r w:rsidRPr="007B065E">
        <w:t xml:space="preserve">Viaud, M., A.-F. Adam-Blondon, J. Amselem, P. Bally, A. Cimerman, B. Dalmais-Lenaers, N. Lapalu, M.-H. Lebrun, B. Poinssot and J. M. Pradier (2012). "Le génome de Botrytis décrypté." </w:t>
      </w:r>
      <w:r w:rsidRPr="007B065E">
        <w:rPr>
          <w:u w:val="single"/>
        </w:rPr>
        <w:t>Revue des oenologues et des techniques vitivinicoles et oenologiques</w:t>
      </w:r>
      <w:r w:rsidRPr="007B065E">
        <w:t>(142): 9-11.</w:t>
      </w:r>
    </w:p>
    <w:p w14:paraId="64F3FAE3" w14:textId="77777777" w:rsidR="007B065E" w:rsidRPr="007B065E" w:rsidRDefault="007B065E" w:rsidP="007B065E">
      <w:pPr>
        <w:pStyle w:val="EndNoteBibliography"/>
      </w:pPr>
      <w:r w:rsidRPr="007B065E">
        <w:t xml:space="preserve">Vleeshouwers, V. G. and R. P. Oliver (2014). "Effectors as tools in disease resistance breeding against biotrophic, hemibiotrophic, and necrotrophic plant pathogens." </w:t>
      </w:r>
      <w:r w:rsidRPr="007B065E">
        <w:rPr>
          <w:u w:val="single"/>
        </w:rPr>
        <w:t>Molecular plant-microbe interactions</w:t>
      </w:r>
      <w:r w:rsidRPr="007B065E">
        <w:t xml:space="preserve"> </w:t>
      </w:r>
      <w:r w:rsidRPr="007B065E">
        <w:rPr>
          <w:b/>
        </w:rPr>
        <w:t>27</w:t>
      </w:r>
      <w:r w:rsidRPr="007B065E">
        <w:t>(3): 196-206.</w:t>
      </w:r>
    </w:p>
    <w:p w14:paraId="1C1205A1" w14:textId="77777777" w:rsidR="007B065E" w:rsidRPr="007B065E" w:rsidRDefault="007B065E" w:rsidP="007B065E">
      <w:pPr>
        <w:pStyle w:val="EndNoteBibliography"/>
      </w:pPr>
      <w:r w:rsidRPr="007B065E">
        <w:t xml:space="preserve">Weyman, P. D., Z. Pan, Q. Feng, D. G. Gilchrist and R. M. Bostock (2006). "A circadian rhythm-regulated tomato gene is induced by arachidonic acid and Phythophthora infestans infection." </w:t>
      </w:r>
      <w:r w:rsidRPr="007B065E">
        <w:rPr>
          <w:u w:val="single"/>
        </w:rPr>
        <w:t>Plant physiology</w:t>
      </w:r>
      <w:r w:rsidRPr="007B065E">
        <w:t xml:space="preserve"> </w:t>
      </w:r>
      <w:r w:rsidRPr="007B065E">
        <w:rPr>
          <w:b/>
        </w:rPr>
        <w:t>140</w:t>
      </w:r>
      <w:r w:rsidRPr="007B065E">
        <w:t>(1): 235-248.</w:t>
      </w:r>
    </w:p>
    <w:p w14:paraId="4277BBC8" w14:textId="77777777" w:rsidR="007B065E" w:rsidRPr="007B065E" w:rsidRDefault="007B065E" w:rsidP="007B065E">
      <w:pPr>
        <w:pStyle w:val="EndNoteBibliography"/>
      </w:pPr>
      <w:r w:rsidRPr="007B065E">
        <w:t xml:space="preserve">Wicker, T., S. Oberhaensli, F. Parlange, J. P. Buchmann, M. Shatalina, S. Roffler, R. Ben-David, J. Doležel, H. Šimková and P. Schulze-Lefert (2013). "The wheat powdery mildew genome shows the unique evolution of an obligate biotroph." </w:t>
      </w:r>
      <w:r w:rsidRPr="007B065E">
        <w:rPr>
          <w:u w:val="single"/>
        </w:rPr>
        <w:t>Nature Genetics</w:t>
      </w:r>
      <w:r w:rsidRPr="007B065E">
        <w:t xml:space="preserve"> </w:t>
      </w:r>
      <w:r w:rsidRPr="007B065E">
        <w:rPr>
          <w:b/>
        </w:rPr>
        <w:t>45</w:t>
      </w:r>
      <w:r w:rsidRPr="007B065E">
        <w:t>(9): 1092-1096.</w:t>
      </w:r>
    </w:p>
    <w:p w14:paraId="7FC78CD4" w14:textId="77777777" w:rsidR="007B065E" w:rsidRPr="007B065E" w:rsidRDefault="007B065E" w:rsidP="007B065E">
      <w:pPr>
        <w:pStyle w:val="EndNoteBibliography"/>
      </w:pPr>
      <w:r w:rsidRPr="007B065E">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7B065E">
        <w:rPr>
          <w:u w:val="single"/>
        </w:rPr>
        <w:t>Frontiers in plant science</w:t>
      </w:r>
      <w:r w:rsidRPr="007B065E">
        <w:t xml:space="preserve"> </w:t>
      </w:r>
      <w:r w:rsidRPr="007B065E">
        <w:rPr>
          <w:b/>
        </w:rPr>
        <w:t>8</w:t>
      </w:r>
      <w:r w:rsidRPr="007B065E">
        <w:t>.</w:t>
      </w:r>
    </w:p>
    <w:p w14:paraId="7C0A3DD4" w14:textId="77777777" w:rsidR="007B065E" w:rsidRPr="007B065E" w:rsidRDefault="007B065E" w:rsidP="007B065E">
      <w:pPr>
        <w:pStyle w:val="EndNoteBibliography"/>
      </w:pPr>
      <w:r w:rsidRPr="007B065E">
        <w:t xml:space="preserve">Zerbino, D. R., P. Achuthan, W. Akanni, M. R. Amode, D. Barrell, J. Bhai, K. Billis, C. Cummins, A. Gall and C. G. Girón (2017). "Ensembl 2018." </w:t>
      </w:r>
      <w:r w:rsidRPr="007B065E">
        <w:rPr>
          <w:u w:val="single"/>
        </w:rPr>
        <w:t>Nucleic acids research</w:t>
      </w:r>
      <w:r w:rsidRPr="007B065E">
        <w:t xml:space="preserve"> </w:t>
      </w:r>
      <w:r w:rsidRPr="007B065E">
        <w:rPr>
          <w:b/>
        </w:rPr>
        <w:t>46</w:t>
      </w:r>
      <w:r w:rsidRPr="007B065E">
        <w:t>(D1): D754-D761.</w:t>
      </w:r>
    </w:p>
    <w:p w14:paraId="0013F64F" w14:textId="77777777" w:rsidR="007B065E" w:rsidRPr="007B065E" w:rsidRDefault="007B065E" w:rsidP="007B065E">
      <w:pPr>
        <w:pStyle w:val="EndNoteBibliography"/>
      </w:pPr>
      <w:r w:rsidRPr="007B065E">
        <w:t xml:space="preserve">Zhang, L., A. Khan, D. Nino-Liu and M. Foolad (2002). "A molecular linkage map of tomato displaying chromosomal locations of resistance gene analogs based on a Lycopersicon esculentum× Lycopersicon hirsutum cross." </w:t>
      </w:r>
      <w:r w:rsidRPr="007B065E">
        <w:rPr>
          <w:u w:val="single"/>
        </w:rPr>
        <w:t>Genome</w:t>
      </w:r>
      <w:r w:rsidRPr="007B065E">
        <w:t xml:space="preserve"> </w:t>
      </w:r>
      <w:r w:rsidRPr="007B065E">
        <w:rPr>
          <w:b/>
        </w:rPr>
        <w:t>45</w:t>
      </w:r>
      <w:r w:rsidRPr="007B065E">
        <w:t>(1): 133-146.</w:t>
      </w:r>
    </w:p>
    <w:p w14:paraId="568CCFCA" w14:textId="77777777" w:rsidR="007B065E" w:rsidRPr="007B065E" w:rsidRDefault="007B065E" w:rsidP="007B065E">
      <w:pPr>
        <w:pStyle w:val="EndNoteBibliography"/>
      </w:pPr>
      <w:r w:rsidRPr="007B065E">
        <w:t>Zhang, W., J. A. Corwin, D. Copeland, J. Feusier, R. Eshbaugh, F. Chen, S. Atwell and D. J. Kliebenstein (2017). "Differential Canalization across Arabidopsis Defenses against Botrytis cinerea Genetic Variation."</w:t>
      </w:r>
    </w:p>
    <w:p w14:paraId="3C9E10A7" w14:textId="77777777" w:rsidR="007B065E" w:rsidRPr="007B065E" w:rsidRDefault="007B065E" w:rsidP="007B065E">
      <w:pPr>
        <w:pStyle w:val="EndNoteBibliography"/>
      </w:pPr>
      <w:r w:rsidRPr="007B065E">
        <w:t xml:space="preserve">Zhou, X. and M. Stephens (2012). "Genome-wide efficient mixed-model analysis for association studies." </w:t>
      </w:r>
      <w:r w:rsidRPr="007B065E">
        <w:rPr>
          <w:u w:val="single"/>
        </w:rPr>
        <w:t>Nature genetics</w:t>
      </w:r>
      <w:r w:rsidRPr="007B065E">
        <w:t xml:space="preserve"> </w:t>
      </w:r>
      <w:r w:rsidRPr="007B065E">
        <w:rPr>
          <w:b/>
        </w:rPr>
        <w:t>44</w:t>
      </w:r>
      <w:r w:rsidRPr="007B065E">
        <w:t>(7): 821.</w:t>
      </w:r>
    </w:p>
    <w:p w14:paraId="74328801" w14:textId="77777777" w:rsidR="007B065E" w:rsidRPr="007B065E" w:rsidRDefault="007B065E" w:rsidP="007B065E">
      <w:pPr>
        <w:pStyle w:val="EndNoteBibliography"/>
      </w:pPr>
      <w:r w:rsidRPr="007B065E">
        <w:t xml:space="preserve">Zipfel, C., S. Robatzek, L. Navarro and E. J. Oakeley (2004). "Bacterial disease resistance in Arabidopsis through flagellin perception." </w:t>
      </w:r>
      <w:r w:rsidRPr="007B065E">
        <w:rPr>
          <w:u w:val="single"/>
        </w:rPr>
        <w:t>Nature</w:t>
      </w:r>
      <w:r w:rsidRPr="007B065E">
        <w:t xml:space="preserve"> </w:t>
      </w:r>
      <w:r w:rsidRPr="007B065E">
        <w:rPr>
          <w:b/>
        </w:rPr>
        <w:t>428</w:t>
      </w:r>
      <w:r w:rsidRPr="007B065E">
        <w:t>(6984): 764.</w:t>
      </w:r>
    </w:p>
    <w:p w14:paraId="6152287F" w14:textId="77777777" w:rsidR="007B065E" w:rsidRPr="007B065E" w:rsidRDefault="007B065E" w:rsidP="007B065E">
      <w:pPr>
        <w:pStyle w:val="EndNoteBibliography"/>
      </w:pPr>
      <w:r w:rsidRPr="007B065E">
        <w:lastRenderedPageBreak/>
        <w:t xml:space="preserve">Züst, T. and A. A. Agrawal (2017). "Trade-offs between plant growth and defense against insect herbivory: an emerging mechanistic synthesis." </w:t>
      </w:r>
      <w:r w:rsidRPr="007B065E">
        <w:rPr>
          <w:u w:val="single"/>
        </w:rPr>
        <w:t>Annual review of plant biology</w:t>
      </w:r>
      <w:r w:rsidRPr="007B065E">
        <w:t xml:space="preserve"> </w:t>
      </w:r>
      <w:r w:rsidRPr="007B065E">
        <w:rPr>
          <w:b/>
        </w:rPr>
        <w:t>68</w:t>
      </w:r>
      <w:r w:rsidRPr="007B065E">
        <w:t>: 513-534.</w:t>
      </w:r>
    </w:p>
    <w:p w14:paraId="4FDF3002" w14:textId="51987876" w:rsidR="0097612A" w:rsidRPr="00572481" w:rsidRDefault="00416136" w:rsidP="00FF5308">
      <w:pPr>
        <w:spacing w:line="480" w:lineRule="auto"/>
        <w:ind w:left="720" w:hanging="720"/>
        <w:rPr>
          <w:sz w:val="24"/>
          <w:szCs w:val="24"/>
        </w:rPr>
      </w:pPr>
      <w:r>
        <w:rPr>
          <w:sz w:val="24"/>
          <w:szCs w:val="24"/>
        </w:rPr>
        <w:fldChar w:fldCharType="end"/>
      </w:r>
    </w:p>
    <w:sectPr w:rsidR="0097612A" w:rsidRPr="00572481" w:rsidSect="00B770AF">
      <w:footerReference w:type="default" r:id="rId5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F51FA0" w14:textId="77777777" w:rsidR="0009116B" w:rsidRDefault="0009116B" w:rsidP="00B770AF">
      <w:r>
        <w:separator/>
      </w:r>
    </w:p>
  </w:endnote>
  <w:endnote w:type="continuationSeparator" w:id="0">
    <w:p w14:paraId="4F1FBDAD" w14:textId="77777777" w:rsidR="0009116B" w:rsidRDefault="0009116B"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32732711"/>
      <w:docPartObj>
        <w:docPartGallery w:val="Page Numbers (Bottom of Page)"/>
        <w:docPartUnique/>
      </w:docPartObj>
    </w:sdtPr>
    <w:sdtEndPr>
      <w:rPr>
        <w:noProof/>
      </w:rPr>
    </w:sdtEndPr>
    <w:sdtContent>
      <w:p w14:paraId="1857105A" w14:textId="3C99F013" w:rsidR="004526A2" w:rsidRDefault="004526A2">
        <w:pPr>
          <w:pStyle w:val="Footer"/>
          <w:jc w:val="right"/>
        </w:pPr>
        <w:r>
          <w:fldChar w:fldCharType="begin"/>
        </w:r>
        <w:r>
          <w:instrText xml:space="preserve"> PAGE   \* MERGEFORMAT </w:instrText>
        </w:r>
        <w:r>
          <w:fldChar w:fldCharType="separate"/>
        </w:r>
        <w:r>
          <w:rPr>
            <w:noProof/>
          </w:rPr>
          <w:t>35</w:t>
        </w:r>
        <w:r>
          <w:rPr>
            <w:noProof/>
          </w:rPr>
          <w:fldChar w:fldCharType="end"/>
        </w:r>
      </w:p>
    </w:sdtContent>
  </w:sdt>
  <w:p w14:paraId="2A87802D" w14:textId="77777777" w:rsidR="004526A2" w:rsidRDefault="004526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2C1E8B" w14:textId="77777777" w:rsidR="0009116B" w:rsidRDefault="0009116B" w:rsidP="00B770AF">
      <w:r>
        <w:separator/>
      </w:r>
    </w:p>
  </w:footnote>
  <w:footnote w:type="continuationSeparator" w:id="0">
    <w:p w14:paraId="6D126999" w14:textId="77777777" w:rsidR="0009116B" w:rsidRDefault="0009116B" w:rsidP="00B770A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 S">
    <w15:presenceInfo w15:providerId="Windows Live" w15:userId="1d30a5f3d6ab6a43"/>
  </w15:person>
  <w15:person w15:author="Dan Kliebenstein">
    <w15:presenceInfo w15:providerId="AD" w15:userId="S-1-5-21-3516884288-2819916808-3028616173-43793"/>
  </w15:person>
  <w15:person w15:author="nesol">
    <w15:presenceInfo w15:providerId="None" w15:userId="neso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a2x2tzszjfd2zjed0e8psfdtd0daafwwr002&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1&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item&gt;602&lt;/item&gt;&lt;item&gt;603&lt;/item&gt;&lt;item&gt;604&lt;/item&gt;&lt;item&gt;605&lt;/item&gt;&lt;item&gt;607&lt;/item&gt;&lt;item&gt;608&lt;/item&gt;&lt;item&gt;609&lt;/item&gt;&lt;item&gt;610&lt;/item&gt;&lt;item&gt;611&lt;/item&gt;&lt;item&gt;612&lt;/item&gt;&lt;item&gt;613&lt;/item&gt;&lt;item&gt;614&lt;/item&gt;&lt;item&gt;615&lt;/item&gt;&lt;item&gt;1132&lt;/item&gt;&lt;/record-ids&gt;&lt;/item&gt;&lt;/Libraries&gt;"/>
  </w:docVars>
  <w:rsids>
    <w:rsidRoot w:val="00E76177"/>
    <w:rsid w:val="0001188E"/>
    <w:rsid w:val="00012693"/>
    <w:rsid w:val="00013F49"/>
    <w:rsid w:val="00016D5A"/>
    <w:rsid w:val="0002008C"/>
    <w:rsid w:val="00021031"/>
    <w:rsid w:val="00021A50"/>
    <w:rsid w:val="000224F6"/>
    <w:rsid w:val="00024937"/>
    <w:rsid w:val="00025485"/>
    <w:rsid w:val="00030F30"/>
    <w:rsid w:val="000328E8"/>
    <w:rsid w:val="00036746"/>
    <w:rsid w:val="000411CA"/>
    <w:rsid w:val="00042D5F"/>
    <w:rsid w:val="00043732"/>
    <w:rsid w:val="000448B9"/>
    <w:rsid w:val="00045BC3"/>
    <w:rsid w:val="0005030A"/>
    <w:rsid w:val="00053BF8"/>
    <w:rsid w:val="00055050"/>
    <w:rsid w:val="00056149"/>
    <w:rsid w:val="0005618A"/>
    <w:rsid w:val="0005656C"/>
    <w:rsid w:val="00062A83"/>
    <w:rsid w:val="00063A14"/>
    <w:rsid w:val="000666E8"/>
    <w:rsid w:val="00066E36"/>
    <w:rsid w:val="000700B8"/>
    <w:rsid w:val="00070C45"/>
    <w:rsid w:val="00070D24"/>
    <w:rsid w:val="00072CD7"/>
    <w:rsid w:val="0007423C"/>
    <w:rsid w:val="00075FF0"/>
    <w:rsid w:val="000767A3"/>
    <w:rsid w:val="00077676"/>
    <w:rsid w:val="00080F1D"/>
    <w:rsid w:val="00082586"/>
    <w:rsid w:val="00082C15"/>
    <w:rsid w:val="000864B6"/>
    <w:rsid w:val="00086836"/>
    <w:rsid w:val="0009116B"/>
    <w:rsid w:val="00092BAE"/>
    <w:rsid w:val="00093283"/>
    <w:rsid w:val="00094ADA"/>
    <w:rsid w:val="0009579B"/>
    <w:rsid w:val="000965C4"/>
    <w:rsid w:val="000A0CC4"/>
    <w:rsid w:val="000A0DCC"/>
    <w:rsid w:val="000A4A33"/>
    <w:rsid w:val="000A6823"/>
    <w:rsid w:val="000A77FC"/>
    <w:rsid w:val="000B0044"/>
    <w:rsid w:val="000C0B60"/>
    <w:rsid w:val="000C3F81"/>
    <w:rsid w:val="000C4344"/>
    <w:rsid w:val="000C4D30"/>
    <w:rsid w:val="000C4DD8"/>
    <w:rsid w:val="000D087F"/>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00F1"/>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2436"/>
    <w:rsid w:val="00173A62"/>
    <w:rsid w:val="001771F9"/>
    <w:rsid w:val="001774B9"/>
    <w:rsid w:val="0017752E"/>
    <w:rsid w:val="001803A3"/>
    <w:rsid w:val="00182A6D"/>
    <w:rsid w:val="00183B7F"/>
    <w:rsid w:val="00190ECE"/>
    <w:rsid w:val="001923E8"/>
    <w:rsid w:val="0019360C"/>
    <w:rsid w:val="00194896"/>
    <w:rsid w:val="00194A40"/>
    <w:rsid w:val="00196E78"/>
    <w:rsid w:val="00197A11"/>
    <w:rsid w:val="001A4719"/>
    <w:rsid w:val="001A47DC"/>
    <w:rsid w:val="001B1226"/>
    <w:rsid w:val="001B4836"/>
    <w:rsid w:val="001B4A61"/>
    <w:rsid w:val="001B63A8"/>
    <w:rsid w:val="001B6FE3"/>
    <w:rsid w:val="001C0C1B"/>
    <w:rsid w:val="001C0D4A"/>
    <w:rsid w:val="001C2529"/>
    <w:rsid w:val="001C5B50"/>
    <w:rsid w:val="001C5C72"/>
    <w:rsid w:val="001C5DE1"/>
    <w:rsid w:val="001C7AD0"/>
    <w:rsid w:val="001C7FDA"/>
    <w:rsid w:val="001D1F96"/>
    <w:rsid w:val="001D275E"/>
    <w:rsid w:val="001D3CDA"/>
    <w:rsid w:val="001D4286"/>
    <w:rsid w:val="001D4F8D"/>
    <w:rsid w:val="001D7B0D"/>
    <w:rsid w:val="001D7E8D"/>
    <w:rsid w:val="001E0D39"/>
    <w:rsid w:val="001E4A5F"/>
    <w:rsid w:val="001F21B6"/>
    <w:rsid w:val="001F2695"/>
    <w:rsid w:val="001F318E"/>
    <w:rsid w:val="001F3C31"/>
    <w:rsid w:val="001F3E05"/>
    <w:rsid w:val="001F46F8"/>
    <w:rsid w:val="001F4FA6"/>
    <w:rsid w:val="00200F30"/>
    <w:rsid w:val="00201913"/>
    <w:rsid w:val="00205DCE"/>
    <w:rsid w:val="002070FC"/>
    <w:rsid w:val="00207B28"/>
    <w:rsid w:val="00210E6E"/>
    <w:rsid w:val="0021189C"/>
    <w:rsid w:val="002122BA"/>
    <w:rsid w:val="002128AA"/>
    <w:rsid w:val="0021348F"/>
    <w:rsid w:val="0021544C"/>
    <w:rsid w:val="00215625"/>
    <w:rsid w:val="002176E8"/>
    <w:rsid w:val="0022004A"/>
    <w:rsid w:val="00220EA8"/>
    <w:rsid w:val="0022108E"/>
    <w:rsid w:val="00222FE4"/>
    <w:rsid w:val="0022372E"/>
    <w:rsid w:val="00223B11"/>
    <w:rsid w:val="00225CB0"/>
    <w:rsid w:val="002341FD"/>
    <w:rsid w:val="00234632"/>
    <w:rsid w:val="00236995"/>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2E80"/>
    <w:rsid w:val="002731BB"/>
    <w:rsid w:val="00273A10"/>
    <w:rsid w:val="0027577D"/>
    <w:rsid w:val="002767B3"/>
    <w:rsid w:val="00276B35"/>
    <w:rsid w:val="00277283"/>
    <w:rsid w:val="002817BF"/>
    <w:rsid w:val="00283972"/>
    <w:rsid w:val="0028412F"/>
    <w:rsid w:val="00284803"/>
    <w:rsid w:val="00286965"/>
    <w:rsid w:val="00290C06"/>
    <w:rsid w:val="00291384"/>
    <w:rsid w:val="002914F6"/>
    <w:rsid w:val="00292BB4"/>
    <w:rsid w:val="00294C92"/>
    <w:rsid w:val="00295A10"/>
    <w:rsid w:val="002A0FB9"/>
    <w:rsid w:val="002A0FDF"/>
    <w:rsid w:val="002A4EC3"/>
    <w:rsid w:val="002A56DC"/>
    <w:rsid w:val="002A6387"/>
    <w:rsid w:val="002B028F"/>
    <w:rsid w:val="002B1D25"/>
    <w:rsid w:val="002B206B"/>
    <w:rsid w:val="002B218B"/>
    <w:rsid w:val="002B2629"/>
    <w:rsid w:val="002B35B9"/>
    <w:rsid w:val="002B7378"/>
    <w:rsid w:val="002C1157"/>
    <w:rsid w:val="002C1318"/>
    <w:rsid w:val="002C63EB"/>
    <w:rsid w:val="002C6CAE"/>
    <w:rsid w:val="002D1B03"/>
    <w:rsid w:val="002D4733"/>
    <w:rsid w:val="002D51E1"/>
    <w:rsid w:val="002D569C"/>
    <w:rsid w:val="002D7C4D"/>
    <w:rsid w:val="002E0F7F"/>
    <w:rsid w:val="002E28FD"/>
    <w:rsid w:val="002E5804"/>
    <w:rsid w:val="002F1884"/>
    <w:rsid w:val="002F2ACA"/>
    <w:rsid w:val="002F49A1"/>
    <w:rsid w:val="00300AAD"/>
    <w:rsid w:val="00300B3E"/>
    <w:rsid w:val="003027BB"/>
    <w:rsid w:val="00303669"/>
    <w:rsid w:val="00303F28"/>
    <w:rsid w:val="003053D3"/>
    <w:rsid w:val="003055C5"/>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53E"/>
    <w:rsid w:val="003419B2"/>
    <w:rsid w:val="00343333"/>
    <w:rsid w:val="00344272"/>
    <w:rsid w:val="0034430B"/>
    <w:rsid w:val="003444AC"/>
    <w:rsid w:val="003444D9"/>
    <w:rsid w:val="00344784"/>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3E6"/>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646D"/>
    <w:rsid w:val="003E70BE"/>
    <w:rsid w:val="003E7349"/>
    <w:rsid w:val="003F0A42"/>
    <w:rsid w:val="003F1CAD"/>
    <w:rsid w:val="003F292E"/>
    <w:rsid w:val="003F2A1B"/>
    <w:rsid w:val="003F3C58"/>
    <w:rsid w:val="003F5AA6"/>
    <w:rsid w:val="004007E9"/>
    <w:rsid w:val="004017B8"/>
    <w:rsid w:val="00402360"/>
    <w:rsid w:val="00402701"/>
    <w:rsid w:val="00403957"/>
    <w:rsid w:val="00403BBD"/>
    <w:rsid w:val="00404552"/>
    <w:rsid w:val="00404C06"/>
    <w:rsid w:val="00410703"/>
    <w:rsid w:val="00411592"/>
    <w:rsid w:val="00411B7E"/>
    <w:rsid w:val="004126C8"/>
    <w:rsid w:val="00415881"/>
    <w:rsid w:val="00416136"/>
    <w:rsid w:val="0041714B"/>
    <w:rsid w:val="004174BA"/>
    <w:rsid w:val="0042140A"/>
    <w:rsid w:val="00421A0B"/>
    <w:rsid w:val="0042327E"/>
    <w:rsid w:val="004254F5"/>
    <w:rsid w:val="004263A2"/>
    <w:rsid w:val="0042682B"/>
    <w:rsid w:val="00427063"/>
    <w:rsid w:val="004279EC"/>
    <w:rsid w:val="00430EAC"/>
    <w:rsid w:val="00432869"/>
    <w:rsid w:val="0043516B"/>
    <w:rsid w:val="00435AF3"/>
    <w:rsid w:val="00436F19"/>
    <w:rsid w:val="0043785D"/>
    <w:rsid w:val="0044031C"/>
    <w:rsid w:val="00441BF7"/>
    <w:rsid w:val="0044410E"/>
    <w:rsid w:val="00444B79"/>
    <w:rsid w:val="00444E8D"/>
    <w:rsid w:val="0044762C"/>
    <w:rsid w:val="00447EF9"/>
    <w:rsid w:val="004508F1"/>
    <w:rsid w:val="00450902"/>
    <w:rsid w:val="004526A2"/>
    <w:rsid w:val="00454C1E"/>
    <w:rsid w:val="004569EC"/>
    <w:rsid w:val="00457120"/>
    <w:rsid w:val="0046115D"/>
    <w:rsid w:val="00461AE7"/>
    <w:rsid w:val="00461EBF"/>
    <w:rsid w:val="00463E6F"/>
    <w:rsid w:val="00471076"/>
    <w:rsid w:val="00473114"/>
    <w:rsid w:val="00473273"/>
    <w:rsid w:val="00473AA6"/>
    <w:rsid w:val="00473ACC"/>
    <w:rsid w:val="004744E1"/>
    <w:rsid w:val="004760CA"/>
    <w:rsid w:val="004766F2"/>
    <w:rsid w:val="00477EE5"/>
    <w:rsid w:val="00483511"/>
    <w:rsid w:val="004836F6"/>
    <w:rsid w:val="0048466E"/>
    <w:rsid w:val="00491F26"/>
    <w:rsid w:val="00493503"/>
    <w:rsid w:val="00494935"/>
    <w:rsid w:val="00496F1B"/>
    <w:rsid w:val="0049758B"/>
    <w:rsid w:val="004A0709"/>
    <w:rsid w:val="004A0949"/>
    <w:rsid w:val="004A134F"/>
    <w:rsid w:val="004A1B55"/>
    <w:rsid w:val="004A428B"/>
    <w:rsid w:val="004A51ED"/>
    <w:rsid w:val="004A6AE6"/>
    <w:rsid w:val="004B451C"/>
    <w:rsid w:val="004B6015"/>
    <w:rsid w:val="004B7A8C"/>
    <w:rsid w:val="004B7C6E"/>
    <w:rsid w:val="004C0499"/>
    <w:rsid w:val="004C185F"/>
    <w:rsid w:val="004C1ADB"/>
    <w:rsid w:val="004C21DA"/>
    <w:rsid w:val="004C372B"/>
    <w:rsid w:val="004C6F15"/>
    <w:rsid w:val="004C7CFA"/>
    <w:rsid w:val="004D38F6"/>
    <w:rsid w:val="004D42B7"/>
    <w:rsid w:val="004D6C07"/>
    <w:rsid w:val="004D6EC4"/>
    <w:rsid w:val="004D7AF9"/>
    <w:rsid w:val="004E0DD7"/>
    <w:rsid w:val="004E20FE"/>
    <w:rsid w:val="004E24F5"/>
    <w:rsid w:val="004E4DDA"/>
    <w:rsid w:val="004E5A9E"/>
    <w:rsid w:val="004F012E"/>
    <w:rsid w:val="004F17F2"/>
    <w:rsid w:val="004F4F2D"/>
    <w:rsid w:val="004F7F9A"/>
    <w:rsid w:val="00502CFB"/>
    <w:rsid w:val="00505921"/>
    <w:rsid w:val="00505B78"/>
    <w:rsid w:val="00505EAB"/>
    <w:rsid w:val="00510B7F"/>
    <w:rsid w:val="00510E9C"/>
    <w:rsid w:val="00511350"/>
    <w:rsid w:val="0051158A"/>
    <w:rsid w:val="0051168B"/>
    <w:rsid w:val="005158C1"/>
    <w:rsid w:val="00517AFA"/>
    <w:rsid w:val="00520E5A"/>
    <w:rsid w:val="00521629"/>
    <w:rsid w:val="00522C45"/>
    <w:rsid w:val="00527A5D"/>
    <w:rsid w:val="00530DA9"/>
    <w:rsid w:val="00532EBA"/>
    <w:rsid w:val="0053312D"/>
    <w:rsid w:val="005339D5"/>
    <w:rsid w:val="00533C07"/>
    <w:rsid w:val="00533C2A"/>
    <w:rsid w:val="00534732"/>
    <w:rsid w:val="005352C3"/>
    <w:rsid w:val="00535F6E"/>
    <w:rsid w:val="005370B1"/>
    <w:rsid w:val="00540B3E"/>
    <w:rsid w:val="0054317F"/>
    <w:rsid w:val="00543D88"/>
    <w:rsid w:val="00545305"/>
    <w:rsid w:val="0054531C"/>
    <w:rsid w:val="005515BD"/>
    <w:rsid w:val="005533EE"/>
    <w:rsid w:val="005538FD"/>
    <w:rsid w:val="00553BDC"/>
    <w:rsid w:val="00554F23"/>
    <w:rsid w:val="00556634"/>
    <w:rsid w:val="0055730F"/>
    <w:rsid w:val="005602D8"/>
    <w:rsid w:val="00561797"/>
    <w:rsid w:val="00561E35"/>
    <w:rsid w:val="005639F2"/>
    <w:rsid w:val="00565BF2"/>
    <w:rsid w:val="005665ED"/>
    <w:rsid w:val="00566D60"/>
    <w:rsid w:val="00567AFE"/>
    <w:rsid w:val="00572481"/>
    <w:rsid w:val="0057455A"/>
    <w:rsid w:val="005802AD"/>
    <w:rsid w:val="0058052E"/>
    <w:rsid w:val="005847FE"/>
    <w:rsid w:val="005859AA"/>
    <w:rsid w:val="005862D6"/>
    <w:rsid w:val="00587041"/>
    <w:rsid w:val="00587F2F"/>
    <w:rsid w:val="00590160"/>
    <w:rsid w:val="00591543"/>
    <w:rsid w:val="00592F7C"/>
    <w:rsid w:val="005970F3"/>
    <w:rsid w:val="00597242"/>
    <w:rsid w:val="0059795E"/>
    <w:rsid w:val="005A224E"/>
    <w:rsid w:val="005A234C"/>
    <w:rsid w:val="005A32CB"/>
    <w:rsid w:val="005A3A13"/>
    <w:rsid w:val="005A4150"/>
    <w:rsid w:val="005A4ECB"/>
    <w:rsid w:val="005A53C3"/>
    <w:rsid w:val="005A544C"/>
    <w:rsid w:val="005A7716"/>
    <w:rsid w:val="005B1302"/>
    <w:rsid w:val="005C1B0B"/>
    <w:rsid w:val="005C2E14"/>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1A4E"/>
    <w:rsid w:val="005F71AF"/>
    <w:rsid w:val="005F7408"/>
    <w:rsid w:val="006046FA"/>
    <w:rsid w:val="00605543"/>
    <w:rsid w:val="006068CF"/>
    <w:rsid w:val="006115F0"/>
    <w:rsid w:val="006127A5"/>
    <w:rsid w:val="006158B2"/>
    <w:rsid w:val="00623B67"/>
    <w:rsid w:val="0062421C"/>
    <w:rsid w:val="00625929"/>
    <w:rsid w:val="00626599"/>
    <w:rsid w:val="00632015"/>
    <w:rsid w:val="00635624"/>
    <w:rsid w:val="0064046D"/>
    <w:rsid w:val="006410B8"/>
    <w:rsid w:val="00650319"/>
    <w:rsid w:val="0065243C"/>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2F"/>
    <w:rsid w:val="00687947"/>
    <w:rsid w:val="00692C40"/>
    <w:rsid w:val="00695F36"/>
    <w:rsid w:val="006A1323"/>
    <w:rsid w:val="006A1D00"/>
    <w:rsid w:val="006A6D7B"/>
    <w:rsid w:val="006A6FB6"/>
    <w:rsid w:val="006B4DBC"/>
    <w:rsid w:val="006B5011"/>
    <w:rsid w:val="006B54EE"/>
    <w:rsid w:val="006B6D32"/>
    <w:rsid w:val="006B7D97"/>
    <w:rsid w:val="006C1C31"/>
    <w:rsid w:val="006C499C"/>
    <w:rsid w:val="006C7FE0"/>
    <w:rsid w:val="006D3CB6"/>
    <w:rsid w:val="006D434C"/>
    <w:rsid w:val="006D459D"/>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28AA"/>
    <w:rsid w:val="00702CA1"/>
    <w:rsid w:val="00704866"/>
    <w:rsid w:val="007057E8"/>
    <w:rsid w:val="00705F13"/>
    <w:rsid w:val="00706E82"/>
    <w:rsid w:val="00706F1B"/>
    <w:rsid w:val="00710DE6"/>
    <w:rsid w:val="00716067"/>
    <w:rsid w:val="007170E9"/>
    <w:rsid w:val="007201E6"/>
    <w:rsid w:val="00722316"/>
    <w:rsid w:val="007240A7"/>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2DBD"/>
    <w:rsid w:val="007943D9"/>
    <w:rsid w:val="00796342"/>
    <w:rsid w:val="007A15C7"/>
    <w:rsid w:val="007A191A"/>
    <w:rsid w:val="007A1D3B"/>
    <w:rsid w:val="007A2D52"/>
    <w:rsid w:val="007A414F"/>
    <w:rsid w:val="007A4628"/>
    <w:rsid w:val="007A744C"/>
    <w:rsid w:val="007A7AF3"/>
    <w:rsid w:val="007B065E"/>
    <w:rsid w:val="007B203C"/>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4E7F"/>
    <w:rsid w:val="008478A5"/>
    <w:rsid w:val="00847ADB"/>
    <w:rsid w:val="00847F0D"/>
    <w:rsid w:val="00850B05"/>
    <w:rsid w:val="00854928"/>
    <w:rsid w:val="00854A87"/>
    <w:rsid w:val="00855B91"/>
    <w:rsid w:val="00857694"/>
    <w:rsid w:val="00861B3B"/>
    <w:rsid w:val="00864CF6"/>
    <w:rsid w:val="00865D8D"/>
    <w:rsid w:val="00865EDB"/>
    <w:rsid w:val="008664CC"/>
    <w:rsid w:val="008701DA"/>
    <w:rsid w:val="00870396"/>
    <w:rsid w:val="00870D27"/>
    <w:rsid w:val="00871989"/>
    <w:rsid w:val="00871C26"/>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592"/>
    <w:rsid w:val="008B1FAA"/>
    <w:rsid w:val="008B2680"/>
    <w:rsid w:val="008B366F"/>
    <w:rsid w:val="008B4E33"/>
    <w:rsid w:val="008B50B7"/>
    <w:rsid w:val="008B530E"/>
    <w:rsid w:val="008B5C25"/>
    <w:rsid w:val="008B76F7"/>
    <w:rsid w:val="008C1E09"/>
    <w:rsid w:val="008C2128"/>
    <w:rsid w:val="008C2294"/>
    <w:rsid w:val="008C22E9"/>
    <w:rsid w:val="008C506F"/>
    <w:rsid w:val="008C52A1"/>
    <w:rsid w:val="008C568F"/>
    <w:rsid w:val="008C713C"/>
    <w:rsid w:val="008D0527"/>
    <w:rsid w:val="008D0E21"/>
    <w:rsid w:val="008D11A7"/>
    <w:rsid w:val="008D28CD"/>
    <w:rsid w:val="008D3FE5"/>
    <w:rsid w:val="008D4F2C"/>
    <w:rsid w:val="008D768E"/>
    <w:rsid w:val="008E0E9E"/>
    <w:rsid w:val="008E5F1F"/>
    <w:rsid w:val="008E6715"/>
    <w:rsid w:val="008E68AA"/>
    <w:rsid w:val="008F3BDD"/>
    <w:rsid w:val="008F425E"/>
    <w:rsid w:val="008F47C7"/>
    <w:rsid w:val="008F65C4"/>
    <w:rsid w:val="008F7E60"/>
    <w:rsid w:val="0090670B"/>
    <w:rsid w:val="00907A4A"/>
    <w:rsid w:val="00913826"/>
    <w:rsid w:val="0091385C"/>
    <w:rsid w:val="00915683"/>
    <w:rsid w:val="00917199"/>
    <w:rsid w:val="00920521"/>
    <w:rsid w:val="00921B4A"/>
    <w:rsid w:val="00921C53"/>
    <w:rsid w:val="0092425F"/>
    <w:rsid w:val="00924546"/>
    <w:rsid w:val="00925EE1"/>
    <w:rsid w:val="00926308"/>
    <w:rsid w:val="009268BB"/>
    <w:rsid w:val="00932108"/>
    <w:rsid w:val="00935BFC"/>
    <w:rsid w:val="00942914"/>
    <w:rsid w:val="00943C53"/>
    <w:rsid w:val="00944FD4"/>
    <w:rsid w:val="00945345"/>
    <w:rsid w:val="00957788"/>
    <w:rsid w:val="00961651"/>
    <w:rsid w:val="00962D87"/>
    <w:rsid w:val="00963B8C"/>
    <w:rsid w:val="009661E5"/>
    <w:rsid w:val="00967E64"/>
    <w:rsid w:val="009707C0"/>
    <w:rsid w:val="00970D99"/>
    <w:rsid w:val="00973ACC"/>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4C6"/>
    <w:rsid w:val="009A2734"/>
    <w:rsid w:val="009A5C4F"/>
    <w:rsid w:val="009A731B"/>
    <w:rsid w:val="009B1DD0"/>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D3586"/>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3AD5"/>
    <w:rsid w:val="00A0646B"/>
    <w:rsid w:val="00A16843"/>
    <w:rsid w:val="00A172A1"/>
    <w:rsid w:val="00A172E3"/>
    <w:rsid w:val="00A20172"/>
    <w:rsid w:val="00A205B0"/>
    <w:rsid w:val="00A2269E"/>
    <w:rsid w:val="00A24C96"/>
    <w:rsid w:val="00A252D7"/>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676D8"/>
    <w:rsid w:val="00A710D9"/>
    <w:rsid w:val="00A71D18"/>
    <w:rsid w:val="00A7418A"/>
    <w:rsid w:val="00A74267"/>
    <w:rsid w:val="00A7542E"/>
    <w:rsid w:val="00A758DF"/>
    <w:rsid w:val="00A765A1"/>
    <w:rsid w:val="00A772F5"/>
    <w:rsid w:val="00A804CB"/>
    <w:rsid w:val="00A811CB"/>
    <w:rsid w:val="00A81BCD"/>
    <w:rsid w:val="00A82868"/>
    <w:rsid w:val="00A83157"/>
    <w:rsid w:val="00A83BD4"/>
    <w:rsid w:val="00A858D1"/>
    <w:rsid w:val="00A864BB"/>
    <w:rsid w:val="00A906FC"/>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2599B"/>
    <w:rsid w:val="00B27CB5"/>
    <w:rsid w:val="00B3367D"/>
    <w:rsid w:val="00B34204"/>
    <w:rsid w:val="00B3570C"/>
    <w:rsid w:val="00B376C6"/>
    <w:rsid w:val="00B37A38"/>
    <w:rsid w:val="00B41031"/>
    <w:rsid w:val="00B411E9"/>
    <w:rsid w:val="00B428C6"/>
    <w:rsid w:val="00B436E4"/>
    <w:rsid w:val="00B44DAF"/>
    <w:rsid w:val="00B46D1C"/>
    <w:rsid w:val="00B52759"/>
    <w:rsid w:val="00B56BCA"/>
    <w:rsid w:val="00B60E80"/>
    <w:rsid w:val="00B61221"/>
    <w:rsid w:val="00B61C24"/>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1AC0"/>
    <w:rsid w:val="00B95FEA"/>
    <w:rsid w:val="00BA2199"/>
    <w:rsid w:val="00BA5DC0"/>
    <w:rsid w:val="00BA6180"/>
    <w:rsid w:val="00BA7E62"/>
    <w:rsid w:val="00BB369B"/>
    <w:rsid w:val="00BB47CC"/>
    <w:rsid w:val="00BB5375"/>
    <w:rsid w:val="00BB795E"/>
    <w:rsid w:val="00BC36F7"/>
    <w:rsid w:val="00BC4616"/>
    <w:rsid w:val="00BC5308"/>
    <w:rsid w:val="00BD1A5C"/>
    <w:rsid w:val="00BD23BD"/>
    <w:rsid w:val="00BD2830"/>
    <w:rsid w:val="00BD351C"/>
    <w:rsid w:val="00BD37C1"/>
    <w:rsid w:val="00BD41BE"/>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274C1"/>
    <w:rsid w:val="00C30074"/>
    <w:rsid w:val="00C30B68"/>
    <w:rsid w:val="00C330D2"/>
    <w:rsid w:val="00C33B56"/>
    <w:rsid w:val="00C341C9"/>
    <w:rsid w:val="00C344A5"/>
    <w:rsid w:val="00C34FB7"/>
    <w:rsid w:val="00C3507D"/>
    <w:rsid w:val="00C36A31"/>
    <w:rsid w:val="00C407DA"/>
    <w:rsid w:val="00C409C8"/>
    <w:rsid w:val="00C415CE"/>
    <w:rsid w:val="00C41799"/>
    <w:rsid w:val="00C41B23"/>
    <w:rsid w:val="00C436F8"/>
    <w:rsid w:val="00C448B0"/>
    <w:rsid w:val="00C449F6"/>
    <w:rsid w:val="00C44A9A"/>
    <w:rsid w:val="00C44D43"/>
    <w:rsid w:val="00C45886"/>
    <w:rsid w:val="00C51BBB"/>
    <w:rsid w:val="00C53BA7"/>
    <w:rsid w:val="00C54721"/>
    <w:rsid w:val="00C560C2"/>
    <w:rsid w:val="00C5620F"/>
    <w:rsid w:val="00C568A4"/>
    <w:rsid w:val="00C56D14"/>
    <w:rsid w:val="00C6118B"/>
    <w:rsid w:val="00C623D9"/>
    <w:rsid w:val="00C62C06"/>
    <w:rsid w:val="00C62E3D"/>
    <w:rsid w:val="00C65355"/>
    <w:rsid w:val="00C676E0"/>
    <w:rsid w:val="00C676F1"/>
    <w:rsid w:val="00C7363A"/>
    <w:rsid w:val="00C73C50"/>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171"/>
    <w:rsid w:val="00D03A16"/>
    <w:rsid w:val="00D03E48"/>
    <w:rsid w:val="00D043F5"/>
    <w:rsid w:val="00D1009F"/>
    <w:rsid w:val="00D1350F"/>
    <w:rsid w:val="00D13728"/>
    <w:rsid w:val="00D1667C"/>
    <w:rsid w:val="00D20BC2"/>
    <w:rsid w:val="00D21C1F"/>
    <w:rsid w:val="00D24AD0"/>
    <w:rsid w:val="00D26737"/>
    <w:rsid w:val="00D26DA9"/>
    <w:rsid w:val="00D27AAA"/>
    <w:rsid w:val="00D3121D"/>
    <w:rsid w:val="00D32C9D"/>
    <w:rsid w:val="00D33F40"/>
    <w:rsid w:val="00D349BC"/>
    <w:rsid w:val="00D349F6"/>
    <w:rsid w:val="00D34FF7"/>
    <w:rsid w:val="00D36B3C"/>
    <w:rsid w:val="00D417ED"/>
    <w:rsid w:val="00D41C0D"/>
    <w:rsid w:val="00D4223F"/>
    <w:rsid w:val="00D427D6"/>
    <w:rsid w:val="00D439F9"/>
    <w:rsid w:val="00D43D9E"/>
    <w:rsid w:val="00D468C9"/>
    <w:rsid w:val="00D46F73"/>
    <w:rsid w:val="00D477E5"/>
    <w:rsid w:val="00D5093E"/>
    <w:rsid w:val="00D53C6D"/>
    <w:rsid w:val="00D54347"/>
    <w:rsid w:val="00D56E71"/>
    <w:rsid w:val="00D61809"/>
    <w:rsid w:val="00D62555"/>
    <w:rsid w:val="00D66E95"/>
    <w:rsid w:val="00D6757A"/>
    <w:rsid w:val="00D67BAC"/>
    <w:rsid w:val="00D702E6"/>
    <w:rsid w:val="00D70F24"/>
    <w:rsid w:val="00D71B30"/>
    <w:rsid w:val="00D741FF"/>
    <w:rsid w:val="00D7511B"/>
    <w:rsid w:val="00D759AF"/>
    <w:rsid w:val="00D777CC"/>
    <w:rsid w:val="00D77859"/>
    <w:rsid w:val="00D83170"/>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4D1D"/>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07973"/>
    <w:rsid w:val="00E10516"/>
    <w:rsid w:val="00E11E04"/>
    <w:rsid w:val="00E14338"/>
    <w:rsid w:val="00E1446F"/>
    <w:rsid w:val="00E14E45"/>
    <w:rsid w:val="00E159AC"/>
    <w:rsid w:val="00E160CF"/>
    <w:rsid w:val="00E17067"/>
    <w:rsid w:val="00E1739D"/>
    <w:rsid w:val="00E17FB6"/>
    <w:rsid w:val="00E20E22"/>
    <w:rsid w:val="00E210A2"/>
    <w:rsid w:val="00E2127D"/>
    <w:rsid w:val="00E26DA5"/>
    <w:rsid w:val="00E27E88"/>
    <w:rsid w:val="00E310BD"/>
    <w:rsid w:val="00E310DC"/>
    <w:rsid w:val="00E32AA9"/>
    <w:rsid w:val="00E33AB3"/>
    <w:rsid w:val="00E35BD9"/>
    <w:rsid w:val="00E3776C"/>
    <w:rsid w:val="00E37CED"/>
    <w:rsid w:val="00E4049F"/>
    <w:rsid w:val="00E41145"/>
    <w:rsid w:val="00E4166C"/>
    <w:rsid w:val="00E4188C"/>
    <w:rsid w:val="00E4356C"/>
    <w:rsid w:val="00E437E9"/>
    <w:rsid w:val="00E4499D"/>
    <w:rsid w:val="00E5266A"/>
    <w:rsid w:val="00E5272B"/>
    <w:rsid w:val="00E5329A"/>
    <w:rsid w:val="00E536FD"/>
    <w:rsid w:val="00E53D12"/>
    <w:rsid w:val="00E54248"/>
    <w:rsid w:val="00E54CEE"/>
    <w:rsid w:val="00E5522B"/>
    <w:rsid w:val="00E55832"/>
    <w:rsid w:val="00E5730C"/>
    <w:rsid w:val="00E6013B"/>
    <w:rsid w:val="00E602B4"/>
    <w:rsid w:val="00E60E08"/>
    <w:rsid w:val="00E62798"/>
    <w:rsid w:val="00E62AE8"/>
    <w:rsid w:val="00E74B44"/>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B40"/>
    <w:rsid w:val="00EC2EC2"/>
    <w:rsid w:val="00EC41EB"/>
    <w:rsid w:val="00EC661E"/>
    <w:rsid w:val="00EC72CD"/>
    <w:rsid w:val="00ED17B2"/>
    <w:rsid w:val="00ED1C13"/>
    <w:rsid w:val="00ED45DB"/>
    <w:rsid w:val="00EE114F"/>
    <w:rsid w:val="00EE3044"/>
    <w:rsid w:val="00EE40D8"/>
    <w:rsid w:val="00EE4543"/>
    <w:rsid w:val="00EE56F7"/>
    <w:rsid w:val="00EE6645"/>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07B"/>
    <w:rsid w:val="00F84BF6"/>
    <w:rsid w:val="00F86FAA"/>
    <w:rsid w:val="00F9057D"/>
    <w:rsid w:val="00F90C40"/>
    <w:rsid w:val="00F919BB"/>
    <w:rsid w:val="00F947B4"/>
    <w:rsid w:val="00F94C1A"/>
    <w:rsid w:val="00F94F58"/>
    <w:rsid w:val="00FA359A"/>
    <w:rsid w:val="00FA4ED9"/>
    <w:rsid w:val="00FA61BA"/>
    <w:rsid w:val="00FA6EF3"/>
    <w:rsid w:val="00FA6FB9"/>
    <w:rsid w:val="00FA7F5C"/>
    <w:rsid w:val="00FB6D1C"/>
    <w:rsid w:val="00FB6FB3"/>
    <w:rsid w:val="00FC1392"/>
    <w:rsid w:val="00FC6086"/>
    <w:rsid w:val="00FC71BF"/>
    <w:rsid w:val="00FC7461"/>
    <w:rsid w:val="00FD07E7"/>
    <w:rsid w:val="00FD1429"/>
    <w:rsid w:val="00FD28D9"/>
    <w:rsid w:val="00FD2B5C"/>
    <w:rsid w:val="00FD31A2"/>
    <w:rsid w:val="00FD3221"/>
    <w:rsid w:val="00FD66D5"/>
    <w:rsid w:val="00FD6C46"/>
    <w:rsid w:val="00FD6D56"/>
    <w:rsid w:val="00FE0CB0"/>
    <w:rsid w:val="00FE1550"/>
    <w:rsid w:val="00FE1826"/>
    <w:rsid w:val="00FE1BFF"/>
    <w:rsid w:val="00FE299F"/>
    <w:rsid w:val="00FE341C"/>
    <w:rsid w:val="00FE7C80"/>
    <w:rsid w:val="00FF08BA"/>
    <w:rsid w:val="00FF0C34"/>
    <w:rsid w:val="00FF18D1"/>
    <w:rsid w:val="00FF1E8F"/>
    <w:rsid w:val="00FF4C2B"/>
    <w:rsid w:val="00FF5308"/>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15:docId w15:val="{4C3713FD-97A5-4827-87BA-36F2B4AB2B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201913"/>
    <w:rPr>
      <w:rFonts w:ascii="Calibri" w:hAnsi="Calibri" w:cs="Calibri"/>
      <w:noProof/>
    </w:rPr>
  </w:style>
  <w:style w:type="paragraph" w:customStyle="1" w:styleId="EndNoteBibliography">
    <w:name w:val="EndNote Bibliography"/>
    <w:basedOn w:val="Normal"/>
    <w:link w:val="EndNoteBibliographyChar"/>
    <w:rsid w:val="00201913"/>
    <w:rPr>
      <w:rFonts w:ascii="Calibri" w:hAnsi="Calibri" w:cs="Calibri"/>
      <w:noProof/>
    </w:rPr>
  </w:style>
  <w:style w:type="character" w:customStyle="1" w:styleId="EndNoteBibliographyChar">
    <w:name w:val="EndNote Bibliography Char"/>
    <w:basedOn w:val="DefaultParagraphFont"/>
    <w:link w:val="EndNoteBibliography"/>
    <w:rsid w:val="00201913"/>
    <w:rPr>
      <w:rFonts w:ascii="Calibri" w:hAnsi="Calibri" w:cs="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 w:type="character" w:customStyle="1" w:styleId="UnresolvedMention1">
    <w:name w:val="Unresolved Mention1"/>
    <w:basedOn w:val="DefaultParagraphFont"/>
    <w:uiPriority w:val="99"/>
    <w:semiHidden/>
    <w:unhideWhenUsed/>
    <w:rsid w:val="0068792F"/>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19480579">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284239051">
      <w:bodyDiv w:val="1"/>
      <w:marLeft w:val="0"/>
      <w:marRight w:val="0"/>
      <w:marTop w:val="0"/>
      <w:marBottom w:val="0"/>
      <w:divBdr>
        <w:top w:val="none" w:sz="0" w:space="0" w:color="auto"/>
        <w:left w:val="none" w:sz="0" w:space="0" w:color="auto"/>
        <w:bottom w:val="none" w:sz="0" w:space="0" w:color="auto"/>
        <w:right w:val="none" w:sz="0" w:space="0" w:color="auto"/>
      </w:divBdr>
    </w:div>
    <w:div w:id="301614299">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589587776">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image" Target="media/image19.tiff"/><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image" Target="media/image18.tiff"/><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tiff"/><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www.broadinstitute.org/" TargetMode="External"/><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B72364-96AE-4058-B648-3B35528E7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1122</TotalTime>
  <Pages>55</Pages>
  <Words>21664</Words>
  <Characters>123486</Characters>
  <Application>Microsoft Office Word</Application>
  <DocSecurity>0</DocSecurity>
  <Lines>1029</Lines>
  <Paragraphs>289</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144861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 S</cp:lastModifiedBy>
  <cp:revision>12</cp:revision>
  <cp:lastPrinted>2018-01-26T01:31:00Z</cp:lastPrinted>
  <dcterms:created xsi:type="dcterms:W3CDTF">2018-05-23T01:02:00Z</dcterms:created>
  <dcterms:modified xsi:type="dcterms:W3CDTF">2018-05-23T20:21:00Z</dcterms:modified>
</cp:coreProperties>
</file>