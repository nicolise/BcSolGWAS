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BB27F2" w14:textId="3B67B0D2" w:rsidR="001C7AD0" w:rsidRPr="00D27AAA" w:rsidRDefault="00C2538C" w:rsidP="00473ACC">
      <w:pPr>
        <w:spacing w:line="480" w:lineRule="auto"/>
        <w:rPr>
          <w:b/>
          <w:sz w:val="24"/>
          <w:szCs w:val="24"/>
        </w:rPr>
      </w:pPr>
      <w:r>
        <w:rPr>
          <w:b/>
          <w:sz w:val="24"/>
          <w:szCs w:val="24"/>
        </w:rPr>
        <w:t>Crop domesticati</w:t>
      </w:r>
      <w:r w:rsidR="00B75925">
        <w:rPr>
          <w:b/>
          <w:sz w:val="24"/>
          <w:szCs w:val="24"/>
        </w:rPr>
        <w:t>on and pathogen virulence: I</w:t>
      </w:r>
      <w:r>
        <w:rPr>
          <w:b/>
          <w:sz w:val="24"/>
          <w:szCs w:val="24"/>
        </w:rPr>
        <w:t>nteraction</w:t>
      </w:r>
      <w:r w:rsidR="00B75925">
        <w:rPr>
          <w:b/>
          <w:sz w:val="24"/>
          <w:szCs w:val="24"/>
        </w:rPr>
        <w:t>s</w:t>
      </w:r>
      <w:r>
        <w:rPr>
          <w:b/>
          <w:sz w:val="24"/>
          <w:szCs w:val="24"/>
        </w:rPr>
        <w:t xml:space="preserve"> of</w:t>
      </w:r>
      <w:r w:rsidR="001C7AD0">
        <w:rPr>
          <w:b/>
          <w:sz w:val="24"/>
          <w:szCs w:val="24"/>
        </w:rPr>
        <w:t xml:space="preserve"> tomato </w:t>
      </w:r>
      <w:r>
        <w:rPr>
          <w:b/>
          <w:sz w:val="24"/>
          <w:szCs w:val="24"/>
        </w:rPr>
        <w:t>and</w:t>
      </w:r>
      <w:r w:rsidR="001C7AD0">
        <w:rPr>
          <w:b/>
          <w:sz w:val="24"/>
          <w:szCs w:val="24"/>
        </w:rPr>
        <w:t xml:space="preserve"> </w:t>
      </w:r>
      <w:r w:rsidR="001C7AD0" w:rsidRPr="001C7AD0">
        <w:rPr>
          <w:b/>
          <w:i/>
          <w:sz w:val="24"/>
          <w:szCs w:val="24"/>
        </w:rPr>
        <w:t xml:space="preserve">Botrytis </w:t>
      </w:r>
      <w:r>
        <w:rPr>
          <w:b/>
          <w:sz w:val="24"/>
          <w:szCs w:val="24"/>
        </w:rPr>
        <w:t>genetic diversity</w:t>
      </w:r>
    </w:p>
    <w:p w14:paraId="450F5AC6" w14:textId="77777777" w:rsidR="001C7AD0" w:rsidRPr="000F79B1" w:rsidRDefault="001C7AD0" w:rsidP="00473ACC">
      <w:pPr>
        <w:spacing w:line="480" w:lineRule="auto"/>
        <w:rPr>
          <w:b/>
          <w:sz w:val="24"/>
          <w:szCs w:val="24"/>
        </w:rPr>
      </w:pPr>
    </w:p>
    <w:p w14:paraId="200F5DF5" w14:textId="5389DF99" w:rsidR="00A91962" w:rsidRPr="000F79B1" w:rsidRDefault="00A91962" w:rsidP="00473ACC">
      <w:pPr>
        <w:spacing w:line="480" w:lineRule="auto"/>
        <w:rPr>
          <w:b/>
          <w:sz w:val="24"/>
          <w:szCs w:val="24"/>
        </w:rPr>
      </w:pPr>
      <w:r w:rsidRPr="000F79B1">
        <w:rPr>
          <w:b/>
          <w:sz w:val="24"/>
          <w:szCs w:val="24"/>
        </w:rPr>
        <w:t>Nicole E. Soltis</w:t>
      </w:r>
      <w:r w:rsidRPr="000F79B1">
        <w:rPr>
          <w:b/>
          <w:sz w:val="24"/>
          <w:szCs w:val="24"/>
          <w:vertAlign w:val="superscript"/>
        </w:rPr>
        <w:t>1</w:t>
      </w:r>
      <w:r w:rsidRPr="000F79B1">
        <w:rPr>
          <w:b/>
          <w:sz w:val="24"/>
          <w:szCs w:val="24"/>
        </w:rPr>
        <w:t>, Susanna Atwell</w:t>
      </w:r>
      <w:r w:rsidRPr="000F79B1">
        <w:rPr>
          <w:b/>
          <w:sz w:val="24"/>
          <w:szCs w:val="24"/>
          <w:vertAlign w:val="superscript"/>
        </w:rPr>
        <w:t>1</w:t>
      </w:r>
      <w:r w:rsidRPr="000F79B1">
        <w:rPr>
          <w:b/>
          <w:sz w:val="24"/>
          <w:szCs w:val="24"/>
        </w:rPr>
        <w:t xml:space="preserve">, </w:t>
      </w:r>
      <w:proofErr w:type="spellStart"/>
      <w:r w:rsidRPr="000F79B1">
        <w:rPr>
          <w:b/>
          <w:sz w:val="24"/>
          <w:szCs w:val="24"/>
        </w:rPr>
        <w:t>Gongjun</w:t>
      </w:r>
      <w:proofErr w:type="spellEnd"/>
      <w:r w:rsidRPr="000F79B1">
        <w:rPr>
          <w:b/>
          <w:sz w:val="24"/>
          <w:szCs w:val="24"/>
        </w:rPr>
        <w:t xml:space="preserve"> Shi</w:t>
      </w:r>
      <w:r w:rsidRPr="000F79B1">
        <w:rPr>
          <w:b/>
          <w:sz w:val="24"/>
          <w:szCs w:val="24"/>
          <w:vertAlign w:val="superscript"/>
        </w:rPr>
        <w:t>1</w:t>
      </w:r>
      <w:proofErr w:type="gramStart"/>
      <w:r w:rsidRPr="000F79B1">
        <w:rPr>
          <w:b/>
          <w:sz w:val="24"/>
          <w:szCs w:val="24"/>
          <w:vertAlign w:val="superscript"/>
        </w:rPr>
        <w:t>,2</w:t>
      </w:r>
      <w:proofErr w:type="gramEnd"/>
      <w:r w:rsidRPr="000F79B1">
        <w:rPr>
          <w:b/>
          <w:sz w:val="24"/>
          <w:szCs w:val="24"/>
        </w:rPr>
        <w:t>, Rachel Fordyce</w:t>
      </w:r>
      <w:r w:rsidRPr="000F79B1">
        <w:rPr>
          <w:b/>
          <w:sz w:val="24"/>
          <w:szCs w:val="24"/>
          <w:vertAlign w:val="superscript"/>
        </w:rPr>
        <w:t>1</w:t>
      </w:r>
      <w:r w:rsidRPr="000F79B1">
        <w:rPr>
          <w:b/>
          <w:sz w:val="24"/>
          <w:szCs w:val="24"/>
        </w:rPr>
        <w:t xml:space="preserve">, </w:t>
      </w:r>
      <w:proofErr w:type="spellStart"/>
      <w:r w:rsidRPr="000F79B1">
        <w:rPr>
          <w:b/>
          <w:sz w:val="24"/>
          <w:szCs w:val="24"/>
        </w:rPr>
        <w:t>Raoni</w:t>
      </w:r>
      <w:proofErr w:type="spellEnd"/>
      <w:r w:rsidRPr="000F79B1">
        <w:rPr>
          <w:b/>
          <w:sz w:val="24"/>
          <w:szCs w:val="24"/>
        </w:rPr>
        <w:t xml:space="preserve"> Gwinner</w:t>
      </w:r>
      <w:r w:rsidR="004D7AF9" w:rsidRPr="000F79B1">
        <w:rPr>
          <w:b/>
          <w:sz w:val="24"/>
          <w:szCs w:val="24"/>
          <w:vertAlign w:val="superscript"/>
        </w:rPr>
        <w:t>1,</w:t>
      </w:r>
      <w:r w:rsidR="005859AA">
        <w:rPr>
          <w:b/>
          <w:sz w:val="24"/>
          <w:szCs w:val="24"/>
          <w:vertAlign w:val="superscript"/>
        </w:rPr>
        <w:t>3</w:t>
      </w:r>
      <w:r w:rsidRPr="000F79B1">
        <w:rPr>
          <w:b/>
          <w:sz w:val="24"/>
          <w:szCs w:val="24"/>
        </w:rPr>
        <w:t xml:space="preserve">, </w:t>
      </w:r>
      <w:proofErr w:type="spellStart"/>
      <w:r w:rsidR="003D6AE2">
        <w:rPr>
          <w:b/>
          <w:sz w:val="24"/>
          <w:szCs w:val="24"/>
        </w:rPr>
        <w:t>Dihan</w:t>
      </w:r>
      <w:proofErr w:type="spellEnd"/>
      <w:r w:rsidR="003D6AE2">
        <w:rPr>
          <w:b/>
          <w:sz w:val="24"/>
          <w:szCs w:val="24"/>
        </w:rPr>
        <w:t xml:space="preserve"> Gao</w:t>
      </w:r>
      <w:r w:rsidR="00B44DAF">
        <w:rPr>
          <w:b/>
          <w:sz w:val="24"/>
          <w:szCs w:val="24"/>
          <w:vertAlign w:val="superscript"/>
        </w:rPr>
        <w:t>1</w:t>
      </w:r>
      <w:r w:rsidR="003D6AE2">
        <w:rPr>
          <w:b/>
          <w:sz w:val="24"/>
          <w:szCs w:val="24"/>
        </w:rPr>
        <w:t xml:space="preserve">, </w:t>
      </w:r>
      <w:proofErr w:type="spellStart"/>
      <w:r w:rsidR="00E764BE">
        <w:rPr>
          <w:b/>
          <w:sz w:val="24"/>
          <w:szCs w:val="24"/>
        </w:rPr>
        <w:t>Aysha</w:t>
      </w:r>
      <w:proofErr w:type="spellEnd"/>
      <w:r w:rsidR="00E764BE">
        <w:rPr>
          <w:b/>
          <w:sz w:val="24"/>
          <w:szCs w:val="24"/>
        </w:rPr>
        <w:t xml:space="preserve"> Shafi</w:t>
      </w:r>
      <w:r w:rsidR="00B44DAF">
        <w:rPr>
          <w:b/>
          <w:sz w:val="24"/>
          <w:szCs w:val="24"/>
          <w:vertAlign w:val="superscript"/>
        </w:rPr>
        <w:t>1</w:t>
      </w:r>
      <w:r w:rsidR="00E764BE">
        <w:rPr>
          <w:b/>
          <w:sz w:val="24"/>
          <w:szCs w:val="24"/>
        </w:rPr>
        <w:t xml:space="preserve">, </w:t>
      </w:r>
      <w:r w:rsidRPr="000F79B1">
        <w:rPr>
          <w:b/>
          <w:sz w:val="24"/>
          <w:szCs w:val="24"/>
        </w:rPr>
        <w:t xml:space="preserve">Daniel J. </w:t>
      </w:r>
      <w:proofErr w:type="spellStart"/>
      <w:r w:rsidRPr="000F79B1">
        <w:rPr>
          <w:b/>
          <w:sz w:val="24"/>
          <w:szCs w:val="24"/>
        </w:rPr>
        <w:t>Kliebenstein</w:t>
      </w:r>
      <w:proofErr w:type="spellEnd"/>
      <w:r w:rsidR="00C87988">
        <w:rPr>
          <w:b/>
          <w:sz w:val="24"/>
          <w:szCs w:val="24"/>
        </w:rPr>
        <w:t>*</w:t>
      </w:r>
      <w:r w:rsidRPr="000F79B1">
        <w:rPr>
          <w:b/>
          <w:sz w:val="24"/>
          <w:szCs w:val="24"/>
          <w:vertAlign w:val="superscript"/>
        </w:rPr>
        <w:t>1,</w:t>
      </w:r>
      <w:r w:rsidR="005859AA">
        <w:rPr>
          <w:b/>
          <w:sz w:val="24"/>
          <w:szCs w:val="24"/>
          <w:vertAlign w:val="superscript"/>
        </w:rPr>
        <w:t>4</w:t>
      </w:r>
    </w:p>
    <w:p w14:paraId="449D7D6A" w14:textId="77777777" w:rsidR="009803E4" w:rsidRPr="00E764BE" w:rsidRDefault="009803E4" w:rsidP="009803E4">
      <w:pPr>
        <w:spacing w:before="100" w:beforeAutospacing="1"/>
        <w:rPr>
          <w:sz w:val="24"/>
          <w:szCs w:val="24"/>
        </w:rPr>
      </w:pPr>
      <w:r w:rsidRPr="00E764BE">
        <w:rPr>
          <w:sz w:val="24"/>
          <w:szCs w:val="24"/>
          <w:vertAlign w:val="superscript"/>
        </w:rPr>
        <w:t>1</w:t>
      </w:r>
      <w:r w:rsidRPr="00E764BE">
        <w:rPr>
          <w:sz w:val="24"/>
          <w:szCs w:val="24"/>
        </w:rPr>
        <w:t>Department of Plant Sciences, University of California, Davis, One Shields Avenue, Davis, CA, 95616, USA</w:t>
      </w:r>
    </w:p>
    <w:p w14:paraId="68E130E2" w14:textId="77777777" w:rsidR="009803E4" w:rsidRPr="00E764BE" w:rsidRDefault="009803E4" w:rsidP="009803E4">
      <w:pPr>
        <w:spacing w:before="100" w:beforeAutospacing="1"/>
        <w:rPr>
          <w:sz w:val="24"/>
          <w:szCs w:val="24"/>
        </w:rPr>
      </w:pPr>
      <w:r w:rsidRPr="00E764BE">
        <w:rPr>
          <w:sz w:val="24"/>
          <w:szCs w:val="24"/>
          <w:vertAlign w:val="superscript"/>
        </w:rPr>
        <w:t>2</w:t>
      </w:r>
      <w:r>
        <w:rPr>
          <w:sz w:val="24"/>
          <w:szCs w:val="24"/>
        </w:rPr>
        <w:t>Department of Plant Pathology, North Dakota State University, Fargo, ND, 58102, USA</w:t>
      </w:r>
    </w:p>
    <w:p w14:paraId="221D4517" w14:textId="1BD59CDC" w:rsidR="009803E4" w:rsidRDefault="009803E4" w:rsidP="00B770AF">
      <w:pPr>
        <w:spacing w:before="100" w:beforeAutospacing="1"/>
        <w:rPr>
          <w:sz w:val="24"/>
          <w:szCs w:val="24"/>
        </w:rPr>
      </w:pPr>
      <w:r>
        <w:rPr>
          <w:sz w:val="24"/>
          <w:szCs w:val="24"/>
          <w:vertAlign w:val="superscript"/>
        </w:rPr>
        <w:t>3</w:t>
      </w:r>
      <w:r>
        <w:rPr>
          <w:sz w:val="24"/>
          <w:szCs w:val="24"/>
        </w:rPr>
        <w:t xml:space="preserve">Department of </w:t>
      </w:r>
      <w:r w:rsidR="00F24E9B">
        <w:rPr>
          <w:sz w:val="24"/>
          <w:szCs w:val="24"/>
        </w:rPr>
        <w:t>Agriculture</w:t>
      </w:r>
      <w:r>
        <w:rPr>
          <w:sz w:val="24"/>
          <w:szCs w:val="24"/>
        </w:rPr>
        <w:t xml:space="preserve">, </w:t>
      </w:r>
      <w:proofErr w:type="spellStart"/>
      <w:r>
        <w:rPr>
          <w:sz w:val="24"/>
          <w:szCs w:val="24"/>
        </w:rPr>
        <w:t>Universidade</w:t>
      </w:r>
      <w:proofErr w:type="spellEnd"/>
      <w:r>
        <w:rPr>
          <w:sz w:val="24"/>
          <w:szCs w:val="24"/>
        </w:rPr>
        <w:t xml:space="preserve"> Federal de </w:t>
      </w:r>
      <w:proofErr w:type="spellStart"/>
      <w:r>
        <w:rPr>
          <w:sz w:val="24"/>
          <w:szCs w:val="24"/>
        </w:rPr>
        <w:t>Lavras</w:t>
      </w:r>
      <w:proofErr w:type="spellEnd"/>
      <w:r>
        <w:rPr>
          <w:sz w:val="24"/>
          <w:szCs w:val="24"/>
        </w:rPr>
        <w:t xml:space="preserve">, </w:t>
      </w:r>
      <w:proofErr w:type="spellStart"/>
      <w:r w:rsidRPr="003A2C5B">
        <w:rPr>
          <w:sz w:val="24"/>
          <w:szCs w:val="24"/>
        </w:rPr>
        <w:t>Lavras</w:t>
      </w:r>
      <w:proofErr w:type="spellEnd"/>
      <w:r w:rsidRPr="003A2C5B">
        <w:rPr>
          <w:sz w:val="24"/>
          <w:szCs w:val="24"/>
        </w:rPr>
        <w:t xml:space="preserve"> - MG, 37200-000, Brazil</w:t>
      </w:r>
    </w:p>
    <w:p w14:paraId="57F047EA" w14:textId="77777777" w:rsidR="009803E4" w:rsidRPr="00CE7E3C" w:rsidRDefault="009803E4" w:rsidP="009803E4">
      <w:pPr>
        <w:spacing w:before="100" w:beforeAutospacing="1"/>
        <w:rPr>
          <w:rFonts w:eastAsia="Arial Unicode MS"/>
          <w:sz w:val="24"/>
          <w:szCs w:val="24"/>
        </w:rPr>
      </w:pPr>
      <w:r>
        <w:rPr>
          <w:sz w:val="24"/>
          <w:szCs w:val="24"/>
          <w:vertAlign w:val="superscript"/>
        </w:rPr>
        <w:t>4</w:t>
      </w:r>
      <w:r w:rsidRPr="00E764BE">
        <w:rPr>
          <w:sz w:val="24"/>
          <w:szCs w:val="24"/>
        </w:rPr>
        <w:t xml:space="preserve">DynaMo Center of Excellence, University of Copenhagen, </w:t>
      </w:r>
      <w:proofErr w:type="spellStart"/>
      <w:r w:rsidRPr="00E764BE">
        <w:rPr>
          <w:sz w:val="24"/>
          <w:szCs w:val="24"/>
        </w:rPr>
        <w:t>Thorvaldsensvej</w:t>
      </w:r>
      <w:proofErr w:type="spellEnd"/>
      <w:r w:rsidRPr="00E764BE">
        <w:rPr>
          <w:sz w:val="24"/>
          <w:szCs w:val="24"/>
        </w:rPr>
        <w:t xml:space="preserve"> 40, DK-1871, Frederiksberg C, Denmark</w:t>
      </w:r>
    </w:p>
    <w:p w14:paraId="3803BD91" w14:textId="77777777" w:rsidR="009803E4" w:rsidRPr="00E764BE" w:rsidRDefault="009803E4" w:rsidP="009803E4">
      <w:pPr>
        <w:spacing w:before="100" w:beforeAutospacing="1"/>
        <w:rPr>
          <w:rStyle w:val="Hyperlink0"/>
          <w:rFonts w:asciiTheme="minorHAnsi" w:eastAsia="Calibri" w:hAnsiTheme="minorHAnsi"/>
        </w:rPr>
      </w:pPr>
      <w:r w:rsidRPr="00E764BE">
        <w:rPr>
          <w:b/>
          <w:sz w:val="24"/>
          <w:szCs w:val="24"/>
        </w:rPr>
        <w:t>*Correspondence:</w:t>
      </w:r>
      <w:r w:rsidRPr="00E764BE">
        <w:rPr>
          <w:sz w:val="24"/>
          <w:szCs w:val="24"/>
        </w:rPr>
        <w:t xml:space="preserve"> </w:t>
      </w:r>
      <w:r w:rsidRPr="00E764BE">
        <w:rPr>
          <w:sz w:val="24"/>
          <w:szCs w:val="24"/>
          <w:lang w:val="de-DE"/>
        </w:rPr>
        <w:t xml:space="preserve">Daniel J. </w:t>
      </w:r>
      <w:proofErr w:type="spellStart"/>
      <w:r w:rsidRPr="00E764BE">
        <w:rPr>
          <w:sz w:val="24"/>
          <w:szCs w:val="24"/>
          <w:lang w:val="de-DE"/>
        </w:rPr>
        <w:t>Kliebenstein</w:t>
      </w:r>
      <w:proofErr w:type="spellEnd"/>
      <w:r w:rsidRPr="00E764BE">
        <w:rPr>
          <w:sz w:val="24"/>
          <w:szCs w:val="24"/>
          <w:lang w:val="de-DE"/>
        </w:rPr>
        <w:t xml:space="preserve">, Department </w:t>
      </w:r>
      <w:proofErr w:type="spellStart"/>
      <w:r w:rsidRPr="00E764BE">
        <w:rPr>
          <w:sz w:val="24"/>
          <w:szCs w:val="24"/>
          <w:lang w:val="de-DE"/>
        </w:rPr>
        <w:t>of</w:t>
      </w:r>
      <w:proofErr w:type="spellEnd"/>
      <w:r w:rsidRPr="00E764BE">
        <w:rPr>
          <w:sz w:val="24"/>
          <w:szCs w:val="24"/>
          <w:lang w:val="de-DE"/>
        </w:rPr>
        <w:t xml:space="preserve"> Plant </w:t>
      </w:r>
      <w:proofErr w:type="spellStart"/>
      <w:r w:rsidRPr="00E764BE">
        <w:rPr>
          <w:sz w:val="24"/>
          <w:szCs w:val="24"/>
          <w:lang w:val="de-DE"/>
        </w:rPr>
        <w:t>Sciences</w:t>
      </w:r>
      <w:proofErr w:type="spellEnd"/>
      <w:r w:rsidRPr="00E764BE">
        <w:rPr>
          <w:sz w:val="24"/>
          <w:szCs w:val="24"/>
          <w:lang w:val="de-DE"/>
        </w:rPr>
        <w:t xml:space="preserve">, University </w:t>
      </w:r>
      <w:proofErr w:type="spellStart"/>
      <w:r w:rsidRPr="00E764BE">
        <w:rPr>
          <w:sz w:val="24"/>
          <w:szCs w:val="24"/>
          <w:lang w:val="de-DE"/>
        </w:rPr>
        <w:t>of</w:t>
      </w:r>
      <w:proofErr w:type="spellEnd"/>
      <w:r w:rsidRPr="00E764BE">
        <w:rPr>
          <w:sz w:val="24"/>
          <w:szCs w:val="24"/>
          <w:lang w:val="de-DE"/>
        </w:rPr>
        <w:t xml:space="preserve"> </w:t>
      </w:r>
      <w:proofErr w:type="spellStart"/>
      <w:r w:rsidRPr="00E764BE">
        <w:rPr>
          <w:sz w:val="24"/>
          <w:szCs w:val="24"/>
          <w:lang w:val="de-DE"/>
        </w:rPr>
        <w:t>California</w:t>
      </w:r>
      <w:proofErr w:type="spellEnd"/>
      <w:r w:rsidRPr="00E764BE">
        <w:rPr>
          <w:sz w:val="24"/>
          <w:szCs w:val="24"/>
          <w:lang w:val="de-DE"/>
        </w:rPr>
        <w:t xml:space="preserve">, Davis, </w:t>
      </w:r>
      <w:proofErr w:type="spellStart"/>
      <w:r w:rsidRPr="00E764BE">
        <w:rPr>
          <w:sz w:val="24"/>
          <w:szCs w:val="24"/>
          <w:lang w:val="de-DE"/>
        </w:rPr>
        <w:t>One</w:t>
      </w:r>
      <w:proofErr w:type="spellEnd"/>
      <w:r w:rsidRPr="00E764BE">
        <w:rPr>
          <w:sz w:val="24"/>
          <w:szCs w:val="24"/>
          <w:lang w:val="de-DE"/>
        </w:rPr>
        <w:t xml:space="preserve"> Shields Ave, Davis, CA, 95616, USA.</w:t>
      </w:r>
      <w:r w:rsidRPr="00E764BE">
        <w:rPr>
          <w:rStyle w:val="Hyperlink0"/>
          <w:rFonts w:asciiTheme="minorHAnsi" w:eastAsia="Calibri" w:hAnsiTheme="minorHAnsi"/>
          <w:lang w:val="de-DE"/>
        </w:rPr>
        <w:t xml:space="preserve"> </w:t>
      </w:r>
    </w:p>
    <w:p w14:paraId="0AAA6BD0" w14:textId="77777777" w:rsidR="005D0EEF" w:rsidRPr="000F79B1" w:rsidRDefault="005D0EEF" w:rsidP="00473ACC">
      <w:pPr>
        <w:spacing w:line="480" w:lineRule="auto"/>
        <w:rPr>
          <w:b/>
          <w:sz w:val="24"/>
          <w:szCs w:val="24"/>
        </w:rPr>
      </w:pPr>
    </w:p>
    <w:p w14:paraId="5596F968" w14:textId="77777777" w:rsidR="00D54347" w:rsidRDefault="00D54347">
      <w:pPr>
        <w:rPr>
          <w:b/>
          <w:sz w:val="24"/>
          <w:szCs w:val="24"/>
        </w:rPr>
      </w:pPr>
      <w:r>
        <w:rPr>
          <w:b/>
          <w:sz w:val="24"/>
          <w:szCs w:val="24"/>
        </w:rPr>
        <w:br w:type="page"/>
      </w:r>
    </w:p>
    <w:p w14:paraId="6976E2EA" w14:textId="7952A8B4" w:rsidR="00D54347" w:rsidRPr="00D27AAA" w:rsidRDefault="00D54347" w:rsidP="00D54347">
      <w:pPr>
        <w:spacing w:line="480" w:lineRule="auto"/>
        <w:rPr>
          <w:b/>
          <w:sz w:val="24"/>
          <w:szCs w:val="24"/>
        </w:rPr>
      </w:pPr>
      <w:r>
        <w:rPr>
          <w:b/>
          <w:sz w:val="24"/>
          <w:szCs w:val="24"/>
        </w:rPr>
        <w:lastRenderedPageBreak/>
        <w:t>Running title: Crop domestication and Botrytis virulence</w:t>
      </w:r>
    </w:p>
    <w:p w14:paraId="5DD87AE1" w14:textId="607027F8" w:rsidR="00D54347" w:rsidRDefault="00D54347" w:rsidP="00473ACC">
      <w:pPr>
        <w:spacing w:line="480" w:lineRule="auto"/>
        <w:rPr>
          <w:b/>
          <w:sz w:val="24"/>
          <w:szCs w:val="24"/>
        </w:rPr>
      </w:pPr>
    </w:p>
    <w:p w14:paraId="46F6C05C" w14:textId="08342890" w:rsidR="00D54347" w:rsidRDefault="005D0EEF" w:rsidP="00473ACC">
      <w:pPr>
        <w:spacing w:line="480" w:lineRule="auto"/>
        <w:rPr>
          <w:b/>
          <w:sz w:val="24"/>
          <w:szCs w:val="24"/>
        </w:rPr>
      </w:pPr>
      <w:r w:rsidRPr="000F79B1">
        <w:rPr>
          <w:b/>
          <w:sz w:val="24"/>
          <w:szCs w:val="24"/>
        </w:rPr>
        <w:t>Key</w:t>
      </w:r>
      <w:r w:rsidR="00775072">
        <w:rPr>
          <w:b/>
          <w:sz w:val="24"/>
          <w:szCs w:val="24"/>
        </w:rPr>
        <w:t xml:space="preserve"> phrases</w:t>
      </w:r>
      <w:r w:rsidRPr="000F79B1">
        <w:rPr>
          <w:b/>
          <w:sz w:val="24"/>
          <w:szCs w:val="24"/>
        </w:rPr>
        <w:t xml:space="preserve">: Botrytis </w:t>
      </w:r>
      <w:proofErr w:type="spellStart"/>
      <w:r w:rsidRPr="000F79B1">
        <w:rPr>
          <w:b/>
          <w:sz w:val="24"/>
          <w:szCs w:val="24"/>
        </w:rPr>
        <w:t>cinerea</w:t>
      </w:r>
      <w:proofErr w:type="spellEnd"/>
      <w:r w:rsidRPr="000F79B1">
        <w:rPr>
          <w:b/>
          <w:sz w:val="24"/>
          <w:szCs w:val="24"/>
        </w:rPr>
        <w:t>, plant-pathogen interaction, tomato, domestication</w:t>
      </w:r>
      <w:r w:rsidR="00775072">
        <w:rPr>
          <w:b/>
          <w:sz w:val="24"/>
          <w:szCs w:val="24"/>
        </w:rPr>
        <w:t xml:space="preserve">, </w:t>
      </w:r>
      <w:r w:rsidR="00C2538C">
        <w:rPr>
          <w:b/>
          <w:sz w:val="24"/>
          <w:szCs w:val="24"/>
        </w:rPr>
        <w:t>genome wide association mapping</w:t>
      </w:r>
    </w:p>
    <w:p w14:paraId="1BAB307B" w14:textId="3038D277" w:rsidR="00775072" w:rsidRDefault="00775072" w:rsidP="00775072">
      <w:pPr>
        <w:spacing w:before="100" w:beforeAutospacing="1"/>
        <w:rPr>
          <w:rStyle w:val="Hyperlink0"/>
          <w:rFonts w:asciiTheme="minorHAnsi" w:eastAsia="Calibri" w:hAnsiTheme="minorHAnsi"/>
          <w:lang w:val="de-DE"/>
        </w:rPr>
      </w:pPr>
      <w:r>
        <w:rPr>
          <w:b/>
          <w:sz w:val="24"/>
          <w:szCs w:val="24"/>
        </w:rPr>
        <w:t>Corresponding author</w:t>
      </w:r>
      <w:r w:rsidRPr="00E764BE">
        <w:rPr>
          <w:b/>
          <w:sz w:val="24"/>
          <w:szCs w:val="24"/>
        </w:rPr>
        <w:t>:</w:t>
      </w:r>
      <w:r w:rsidRPr="00E764BE">
        <w:rPr>
          <w:sz w:val="24"/>
          <w:szCs w:val="24"/>
        </w:rPr>
        <w:t xml:space="preserve"> </w:t>
      </w:r>
      <w:r w:rsidRPr="00E764BE">
        <w:rPr>
          <w:sz w:val="24"/>
          <w:szCs w:val="24"/>
          <w:lang w:val="de-DE"/>
        </w:rPr>
        <w:t xml:space="preserve">Daniel J. </w:t>
      </w:r>
      <w:proofErr w:type="spellStart"/>
      <w:r w:rsidRPr="00E764BE">
        <w:rPr>
          <w:sz w:val="24"/>
          <w:szCs w:val="24"/>
          <w:lang w:val="de-DE"/>
        </w:rPr>
        <w:t>Kliebenstein</w:t>
      </w:r>
      <w:proofErr w:type="spellEnd"/>
      <w:r w:rsidRPr="00E764BE">
        <w:rPr>
          <w:sz w:val="24"/>
          <w:szCs w:val="24"/>
          <w:lang w:val="de-DE"/>
        </w:rPr>
        <w:t xml:space="preserve">, Department </w:t>
      </w:r>
      <w:proofErr w:type="spellStart"/>
      <w:r w:rsidRPr="00E764BE">
        <w:rPr>
          <w:sz w:val="24"/>
          <w:szCs w:val="24"/>
          <w:lang w:val="de-DE"/>
        </w:rPr>
        <w:t>of</w:t>
      </w:r>
      <w:proofErr w:type="spellEnd"/>
      <w:r w:rsidRPr="00E764BE">
        <w:rPr>
          <w:sz w:val="24"/>
          <w:szCs w:val="24"/>
          <w:lang w:val="de-DE"/>
        </w:rPr>
        <w:t xml:space="preserve"> Plant </w:t>
      </w:r>
      <w:proofErr w:type="spellStart"/>
      <w:r w:rsidRPr="00E764BE">
        <w:rPr>
          <w:sz w:val="24"/>
          <w:szCs w:val="24"/>
          <w:lang w:val="de-DE"/>
        </w:rPr>
        <w:t>Sciences</w:t>
      </w:r>
      <w:proofErr w:type="spellEnd"/>
      <w:r w:rsidRPr="00E764BE">
        <w:rPr>
          <w:sz w:val="24"/>
          <w:szCs w:val="24"/>
          <w:lang w:val="de-DE"/>
        </w:rPr>
        <w:t xml:space="preserve">, University </w:t>
      </w:r>
      <w:proofErr w:type="spellStart"/>
      <w:r w:rsidRPr="00E764BE">
        <w:rPr>
          <w:sz w:val="24"/>
          <w:szCs w:val="24"/>
          <w:lang w:val="de-DE"/>
        </w:rPr>
        <w:t>of</w:t>
      </w:r>
      <w:proofErr w:type="spellEnd"/>
      <w:r w:rsidRPr="00E764BE">
        <w:rPr>
          <w:sz w:val="24"/>
          <w:szCs w:val="24"/>
          <w:lang w:val="de-DE"/>
        </w:rPr>
        <w:t xml:space="preserve"> </w:t>
      </w:r>
      <w:proofErr w:type="spellStart"/>
      <w:r w:rsidRPr="00E764BE">
        <w:rPr>
          <w:sz w:val="24"/>
          <w:szCs w:val="24"/>
          <w:lang w:val="de-DE"/>
        </w:rPr>
        <w:t>California</w:t>
      </w:r>
      <w:proofErr w:type="spellEnd"/>
      <w:r w:rsidRPr="00E764BE">
        <w:rPr>
          <w:sz w:val="24"/>
          <w:szCs w:val="24"/>
          <w:lang w:val="de-DE"/>
        </w:rPr>
        <w:t xml:space="preserve">, Davis, </w:t>
      </w:r>
      <w:proofErr w:type="spellStart"/>
      <w:r w:rsidRPr="00E764BE">
        <w:rPr>
          <w:sz w:val="24"/>
          <w:szCs w:val="24"/>
          <w:lang w:val="de-DE"/>
        </w:rPr>
        <w:t>One</w:t>
      </w:r>
      <w:proofErr w:type="spellEnd"/>
      <w:r w:rsidRPr="00E764BE">
        <w:rPr>
          <w:sz w:val="24"/>
          <w:szCs w:val="24"/>
          <w:lang w:val="de-DE"/>
        </w:rPr>
        <w:t xml:space="preserve"> Shields Ave, Davis, CA, 95616, USA.</w:t>
      </w:r>
      <w:r w:rsidRPr="00E764BE">
        <w:rPr>
          <w:rStyle w:val="Hyperlink0"/>
          <w:rFonts w:asciiTheme="minorHAnsi" w:eastAsia="Calibri" w:hAnsiTheme="minorHAnsi"/>
          <w:lang w:val="de-DE"/>
        </w:rPr>
        <w:t xml:space="preserve"> </w:t>
      </w:r>
    </w:p>
    <w:p w14:paraId="205B3FCE" w14:textId="77777777" w:rsidR="00775072" w:rsidRDefault="00775072" w:rsidP="00775072">
      <w:pPr>
        <w:spacing w:before="100" w:beforeAutospacing="1"/>
        <w:rPr>
          <w:sz w:val="24"/>
          <w:szCs w:val="24"/>
        </w:rPr>
      </w:pPr>
      <w:r w:rsidRPr="00E764BE">
        <w:rPr>
          <w:rStyle w:val="Hyperlink0"/>
          <w:rFonts w:asciiTheme="minorHAnsi" w:eastAsia="Calibri" w:hAnsiTheme="minorHAnsi"/>
        </w:rPr>
        <w:t>Kliebenstein@ucdavis.edu</w:t>
      </w:r>
      <w:r w:rsidRPr="00E764BE">
        <w:rPr>
          <w:sz w:val="24"/>
          <w:szCs w:val="24"/>
        </w:rPr>
        <w:tab/>
      </w:r>
    </w:p>
    <w:p w14:paraId="403DDD94" w14:textId="7CD1088C" w:rsidR="007778D3" w:rsidRPr="00E764BE" w:rsidRDefault="007778D3" w:rsidP="00775072">
      <w:pPr>
        <w:spacing w:before="100" w:beforeAutospacing="1"/>
        <w:rPr>
          <w:rFonts w:eastAsia="Arial Unicode MS"/>
          <w:sz w:val="24"/>
          <w:szCs w:val="24"/>
        </w:rPr>
      </w:pPr>
      <w:r>
        <w:rPr>
          <w:rFonts w:eastAsia="Arial Unicode MS"/>
          <w:sz w:val="24"/>
          <w:szCs w:val="24"/>
        </w:rPr>
        <w:t xml:space="preserve">Phone: </w:t>
      </w:r>
      <w:r w:rsidRPr="007778D3">
        <w:rPr>
          <w:rFonts w:eastAsia="Arial Unicode MS"/>
          <w:sz w:val="24"/>
          <w:szCs w:val="24"/>
        </w:rPr>
        <w:t>530-754-7775</w:t>
      </w:r>
    </w:p>
    <w:p w14:paraId="11A97889" w14:textId="77777777" w:rsidR="00775072" w:rsidRPr="00E764BE" w:rsidRDefault="00775072" w:rsidP="00775072">
      <w:pPr>
        <w:spacing w:before="100" w:beforeAutospacing="1"/>
        <w:rPr>
          <w:rStyle w:val="Hyperlink0"/>
          <w:rFonts w:asciiTheme="minorHAnsi" w:eastAsia="Calibri" w:hAnsiTheme="minorHAnsi"/>
        </w:rPr>
      </w:pPr>
    </w:p>
    <w:p w14:paraId="08C5A0E7" w14:textId="77777777" w:rsidR="00D54347" w:rsidRDefault="00D54347">
      <w:pPr>
        <w:rPr>
          <w:b/>
          <w:sz w:val="24"/>
          <w:szCs w:val="24"/>
        </w:rPr>
      </w:pPr>
      <w:r>
        <w:rPr>
          <w:b/>
          <w:sz w:val="24"/>
          <w:szCs w:val="24"/>
        </w:rPr>
        <w:br w:type="page"/>
      </w:r>
    </w:p>
    <w:p w14:paraId="6811A4F9" w14:textId="77777777" w:rsidR="005D0EEF" w:rsidRPr="000F79B1" w:rsidRDefault="005D0EEF" w:rsidP="00473ACC">
      <w:pPr>
        <w:spacing w:line="480" w:lineRule="auto"/>
        <w:rPr>
          <w:b/>
          <w:sz w:val="24"/>
          <w:szCs w:val="24"/>
        </w:rPr>
      </w:pPr>
    </w:p>
    <w:p w14:paraId="172B351F" w14:textId="563B23FD" w:rsidR="000F79B1" w:rsidRDefault="000F79B1">
      <w:pPr>
        <w:rPr>
          <w:b/>
          <w:sz w:val="24"/>
          <w:szCs w:val="24"/>
        </w:rPr>
      </w:pPr>
    </w:p>
    <w:p w14:paraId="3EFE8ABF" w14:textId="4E54681E" w:rsidR="000F79B1" w:rsidRDefault="000F79B1" w:rsidP="00EA6EAB">
      <w:pPr>
        <w:spacing w:line="480" w:lineRule="auto"/>
        <w:rPr>
          <w:b/>
          <w:sz w:val="24"/>
          <w:szCs w:val="24"/>
        </w:rPr>
      </w:pPr>
      <w:r>
        <w:rPr>
          <w:b/>
          <w:sz w:val="24"/>
          <w:szCs w:val="24"/>
        </w:rPr>
        <w:t>Abstract</w:t>
      </w:r>
    </w:p>
    <w:p w14:paraId="79CD26BF" w14:textId="57136F8E" w:rsidR="000F79B1" w:rsidRDefault="003E70BE" w:rsidP="00A03AD5">
      <w:pPr>
        <w:spacing w:line="480" w:lineRule="auto"/>
        <w:ind w:firstLine="720"/>
        <w:rPr>
          <w:b/>
          <w:sz w:val="24"/>
          <w:szCs w:val="24"/>
        </w:rPr>
      </w:pPr>
      <w:r>
        <w:rPr>
          <w:sz w:val="24"/>
          <w:szCs w:val="24"/>
        </w:rPr>
        <w:t>Human selection during crop</w:t>
      </w:r>
      <w:r w:rsidR="00197A11" w:rsidRPr="00197A11">
        <w:rPr>
          <w:sz w:val="24"/>
          <w:szCs w:val="24"/>
        </w:rPr>
        <w:t xml:space="preserve"> domestication </w:t>
      </w:r>
      <w:r w:rsidR="004F012E">
        <w:rPr>
          <w:sz w:val="24"/>
          <w:szCs w:val="24"/>
        </w:rPr>
        <w:t>alters</w:t>
      </w:r>
      <w:r>
        <w:rPr>
          <w:sz w:val="24"/>
          <w:szCs w:val="24"/>
        </w:rPr>
        <w:t xml:space="preserve"> numerous traits</w:t>
      </w:r>
      <w:r w:rsidR="00197A11" w:rsidRPr="00197A11">
        <w:rPr>
          <w:sz w:val="24"/>
          <w:szCs w:val="24"/>
        </w:rPr>
        <w:t xml:space="preserve">, including </w:t>
      </w:r>
      <w:r w:rsidR="00833029">
        <w:rPr>
          <w:sz w:val="24"/>
          <w:szCs w:val="24"/>
        </w:rPr>
        <w:t xml:space="preserve">disease </w:t>
      </w:r>
      <w:r>
        <w:rPr>
          <w:sz w:val="24"/>
          <w:szCs w:val="24"/>
        </w:rPr>
        <w:t>resistance. Studies of qualitative resistance to</w:t>
      </w:r>
      <w:r w:rsidR="00427063">
        <w:rPr>
          <w:sz w:val="24"/>
          <w:szCs w:val="24"/>
        </w:rPr>
        <w:t xml:space="preserve"> specialist </w:t>
      </w:r>
      <w:r>
        <w:rPr>
          <w:sz w:val="24"/>
          <w:szCs w:val="24"/>
        </w:rPr>
        <w:t>pathogens</w:t>
      </w:r>
      <w:r w:rsidR="005859AA">
        <w:rPr>
          <w:sz w:val="24"/>
          <w:szCs w:val="24"/>
        </w:rPr>
        <w:t xml:space="preserve"> typically </w:t>
      </w:r>
      <w:r w:rsidR="00833029">
        <w:rPr>
          <w:sz w:val="24"/>
          <w:szCs w:val="24"/>
        </w:rPr>
        <w:t xml:space="preserve">find </w:t>
      </w:r>
      <w:r>
        <w:rPr>
          <w:sz w:val="24"/>
          <w:szCs w:val="24"/>
        </w:rPr>
        <w:t>decreased resistance in domestic</w:t>
      </w:r>
      <w:r w:rsidR="005859AA">
        <w:rPr>
          <w:sz w:val="24"/>
          <w:szCs w:val="24"/>
        </w:rPr>
        <w:t>ated</w:t>
      </w:r>
      <w:r>
        <w:rPr>
          <w:sz w:val="24"/>
          <w:szCs w:val="24"/>
        </w:rPr>
        <w:t xml:space="preserve"> crops in comparison to their wild relatives</w:t>
      </w:r>
      <w:r w:rsidR="00197A11" w:rsidRPr="00197A11">
        <w:rPr>
          <w:sz w:val="24"/>
          <w:szCs w:val="24"/>
        </w:rPr>
        <w:t xml:space="preserve">. </w:t>
      </w:r>
      <w:r>
        <w:rPr>
          <w:sz w:val="24"/>
          <w:szCs w:val="24"/>
        </w:rPr>
        <w:t xml:space="preserve">However, less is known about how crop </w:t>
      </w:r>
      <w:r w:rsidR="00197A11" w:rsidRPr="00197A11">
        <w:rPr>
          <w:sz w:val="24"/>
          <w:szCs w:val="24"/>
        </w:rPr>
        <w:t xml:space="preserve">domestication </w:t>
      </w:r>
      <w:r w:rsidR="006E3AFF">
        <w:rPr>
          <w:sz w:val="24"/>
          <w:szCs w:val="24"/>
        </w:rPr>
        <w:t>a</w:t>
      </w:r>
      <w:r>
        <w:rPr>
          <w:sz w:val="24"/>
          <w:szCs w:val="24"/>
        </w:rPr>
        <w:t>ffects quantitative interactions with generalist pathogens</w:t>
      </w:r>
      <w:r w:rsidR="003D4F7E">
        <w:rPr>
          <w:sz w:val="24"/>
          <w:szCs w:val="24"/>
        </w:rPr>
        <w:t xml:space="preserve">. </w:t>
      </w:r>
      <w:r w:rsidR="00197A11" w:rsidRPr="00197A11">
        <w:rPr>
          <w:sz w:val="24"/>
          <w:szCs w:val="24"/>
        </w:rPr>
        <w:t>To study</w:t>
      </w:r>
      <w:r w:rsidR="000A6823">
        <w:rPr>
          <w:sz w:val="24"/>
          <w:szCs w:val="24"/>
        </w:rPr>
        <w:t xml:space="preserve"> how crop domestication impacts </w:t>
      </w:r>
      <w:r w:rsidR="00833029">
        <w:rPr>
          <w:sz w:val="24"/>
          <w:szCs w:val="24"/>
        </w:rPr>
        <w:t>plant resistance to</w:t>
      </w:r>
      <w:r w:rsidR="000A6823">
        <w:rPr>
          <w:sz w:val="24"/>
          <w:szCs w:val="24"/>
        </w:rPr>
        <w:t xml:space="preserve"> generalist pathogens</w:t>
      </w:r>
      <w:r w:rsidR="00427063">
        <w:rPr>
          <w:sz w:val="24"/>
          <w:szCs w:val="24"/>
        </w:rPr>
        <w:t>,</w:t>
      </w:r>
      <w:r w:rsidR="000A6823">
        <w:rPr>
          <w:sz w:val="24"/>
          <w:szCs w:val="24"/>
        </w:rPr>
        <w:t xml:space="preserve"> and correspondingly </w:t>
      </w:r>
      <w:r w:rsidR="00833029">
        <w:rPr>
          <w:sz w:val="24"/>
          <w:szCs w:val="24"/>
        </w:rPr>
        <w:t>how this interacts with the pathogen</w:t>
      </w:r>
      <w:r w:rsidR="00427063">
        <w:rPr>
          <w:sz w:val="24"/>
          <w:szCs w:val="24"/>
        </w:rPr>
        <w:t>’</w:t>
      </w:r>
      <w:r w:rsidR="00833029">
        <w:rPr>
          <w:sz w:val="24"/>
          <w:szCs w:val="24"/>
        </w:rPr>
        <w:t>s genetics</w:t>
      </w:r>
      <w:r w:rsidR="000A6823">
        <w:rPr>
          <w:sz w:val="24"/>
          <w:szCs w:val="24"/>
        </w:rPr>
        <w:t xml:space="preserve">, we </w:t>
      </w:r>
      <w:r w:rsidR="004F012E">
        <w:rPr>
          <w:sz w:val="24"/>
          <w:szCs w:val="24"/>
        </w:rPr>
        <w:t xml:space="preserve">infected a collection of wild and domesticated tomato accessions with </w:t>
      </w:r>
      <w:r w:rsidR="000A6823">
        <w:rPr>
          <w:sz w:val="24"/>
          <w:szCs w:val="24"/>
        </w:rPr>
        <w:t xml:space="preserve">a </w:t>
      </w:r>
      <w:r w:rsidR="00833029">
        <w:rPr>
          <w:sz w:val="24"/>
          <w:szCs w:val="24"/>
        </w:rPr>
        <w:t xml:space="preserve">genetically diverse </w:t>
      </w:r>
      <w:r w:rsidR="000A6823">
        <w:rPr>
          <w:sz w:val="24"/>
          <w:szCs w:val="24"/>
        </w:rPr>
        <w:t>population of the generalist pathogen</w:t>
      </w:r>
      <w:r w:rsidR="00197A11" w:rsidRPr="00197A11">
        <w:rPr>
          <w:sz w:val="24"/>
          <w:szCs w:val="24"/>
        </w:rPr>
        <w:t xml:space="preserve"> </w:t>
      </w:r>
      <w:r w:rsidR="00197A11" w:rsidRPr="00CF11DF">
        <w:rPr>
          <w:i/>
          <w:sz w:val="24"/>
          <w:szCs w:val="24"/>
        </w:rPr>
        <w:t xml:space="preserve">Botrytis </w:t>
      </w:r>
      <w:proofErr w:type="spellStart"/>
      <w:r w:rsidR="00197A11" w:rsidRPr="00CF11DF">
        <w:rPr>
          <w:i/>
          <w:sz w:val="24"/>
          <w:szCs w:val="24"/>
        </w:rPr>
        <w:t>cinerea</w:t>
      </w:r>
      <w:proofErr w:type="spellEnd"/>
      <w:r w:rsidR="00197A11" w:rsidRPr="00197A11">
        <w:rPr>
          <w:sz w:val="24"/>
          <w:szCs w:val="24"/>
        </w:rPr>
        <w:t xml:space="preserve">. </w:t>
      </w:r>
      <w:r w:rsidR="000A6823">
        <w:rPr>
          <w:sz w:val="24"/>
          <w:szCs w:val="24"/>
        </w:rPr>
        <w:t>W</w:t>
      </w:r>
      <w:r w:rsidR="00197A11" w:rsidRPr="00197A11">
        <w:rPr>
          <w:sz w:val="24"/>
          <w:szCs w:val="24"/>
        </w:rPr>
        <w:t xml:space="preserve">e quantified variation in lesion size </w:t>
      </w:r>
      <w:r w:rsidR="00197A11">
        <w:rPr>
          <w:sz w:val="24"/>
          <w:szCs w:val="24"/>
        </w:rPr>
        <w:t>of 9</w:t>
      </w:r>
      <w:r w:rsidR="005C46FF">
        <w:rPr>
          <w:sz w:val="24"/>
          <w:szCs w:val="24"/>
        </w:rPr>
        <w:t>7</w:t>
      </w:r>
      <w:r w:rsidR="00197A11">
        <w:rPr>
          <w:sz w:val="24"/>
          <w:szCs w:val="24"/>
        </w:rPr>
        <w:t xml:space="preserve"> </w:t>
      </w:r>
      <w:r w:rsidR="00197A11" w:rsidRPr="00197A11">
        <w:rPr>
          <w:i/>
          <w:sz w:val="24"/>
          <w:szCs w:val="24"/>
        </w:rPr>
        <w:t xml:space="preserve">B. </w:t>
      </w:r>
      <w:proofErr w:type="spellStart"/>
      <w:r w:rsidR="00197A11" w:rsidRPr="00197A11">
        <w:rPr>
          <w:i/>
          <w:sz w:val="24"/>
          <w:szCs w:val="24"/>
        </w:rPr>
        <w:t>cinerea</w:t>
      </w:r>
      <w:proofErr w:type="spellEnd"/>
      <w:r w:rsidR="00197A11">
        <w:rPr>
          <w:sz w:val="24"/>
          <w:szCs w:val="24"/>
        </w:rPr>
        <w:t xml:space="preserve"> </w:t>
      </w:r>
      <w:r w:rsidR="00E54CEE">
        <w:rPr>
          <w:sz w:val="24"/>
          <w:szCs w:val="24"/>
        </w:rPr>
        <w:t>genotypes (</w:t>
      </w:r>
      <w:r w:rsidR="00197A11">
        <w:rPr>
          <w:sz w:val="24"/>
          <w:szCs w:val="24"/>
        </w:rPr>
        <w:t>isolates</w:t>
      </w:r>
      <w:r w:rsidR="00E54CEE">
        <w:rPr>
          <w:sz w:val="24"/>
          <w:szCs w:val="24"/>
        </w:rPr>
        <w:t>)</w:t>
      </w:r>
      <w:r w:rsidR="00197A11">
        <w:rPr>
          <w:sz w:val="24"/>
          <w:szCs w:val="24"/>
        </w:rPr>
        <w:t xml:space="preserve"> on 6 </w:t>
      </w:r>
      <w:r w:rsidR="00197A11" w:rsidRPr="00197A11">
        <w:rPr>
          <w:sz w:val="24"/>
          <w:szCs w:val="24"/>
        </w:rPr>
        <w:t xml:space="preserve">domesticated </w:t>
      </w:r>
      <w:proofErr w:type="spellStart"/>
      <w:r w:rsidR="00197A11" w:rsidRPr="00197A11">
        <w:rPr>
          <w:i/>
          <w:sz w:val="24"/>
          <w:szCs w:val="24"/>
        </w:rPr>
        <w:t>Solanum</w:t>
      </w:r>
      <w:proofErr w:type="spellEnd"/>
      <w:r w:rsidR="00197A11" w:rsidRPr="00197A11">
        <w:rPr>
          <w:i/>
          <w:sz w:val="24"/>
          <w:szCs w:val="24"/>
        </w:rPr>
        <w:t xml:space="preserve"> </w:t>
      </w:r>
      <w:proofErr w:type="spellStart"/>
      <w:r w:rsidR="00197A11" w:rsidRPr="00197A11">
        <w:rPr>
          <w:i/>
          <w:sz w:val="24"/>
          <w:szCs w:val="24"/>
        </w:rPr>
        <w:t>lycopersicum</w:t>
      </w:r>
      <w:proofErr w:type="spellEnd"/>
      <w:r w:rsidR="00197A11" w:rsidRPr="00197A11">
        <w:rPr>
          <w:i/>
          <w:sz w:val="24"/>
          <w:szCs w:val="24"/>
        </w:rPr>
        <w:t xml:space="preserve"> </w:t>
      </w:r>
      <w:r w:rsidR="00197A11" w:rsidRPr="00197A11">
        <w:rPr>
          <w:sz w:val="24"/>
          <w:szCs w:val="24"/>
        </w:rPr>
        <w:t xml:space="preserve">and 6 wild </w:t>
      </w:r>
      <w:r w:rsidR="00197A11" w:rsidRPr="00197A11">
        <w:rPr>
          <w:i/>
          <w:sz w:val="24"/>
          <w:szCs w:val="24"/>
        </w:rPr>
        <w:t xml:space="preserve">S. </w:t>
      </w:r>
      <w:proofErr w:type="spellStart"/>
      <w:r w:rsidR="00197A11" w:rsidRPr="00197A11">
        <w:rPr>
          <w:i/>
          <w:sz w:val="24"/>
          <w:szCs w:val="24"/>
        </w:rPr>
        <w:t>pimpinellifolium</w:t>
      </w:r>
      <w:proofErr w:type="spellEnd"/>
      <w:r w:rsidR="00197A11" w:rsidRPr="00197A11">
        <w:rPr>
          <w:i/>
          <w:sz w:val="24"/>
          <w:szCs w:val="24"/>
        </w:rPr>
        <w:t xml:space="preserve"> </w:t>
      </w:r>
      <w:r w:rsidR="00197A11" w:rsidRPr="00197A11">
        <w:rPr>
          <w:sz w:val="24"/>
          <w:szCs w:val="24"/>
        </w:rPr>
        <w:t>genotypes.</w:t>
      </w:r>
      <w:r w:rsidR="00CF11DF">
        <w:rPr>
          <w:sz w:val="24"/>
          <w:szCs w:val="24"/>
        </w:rPr>
        <w:t xml:space="preserve"> </w:t>
      </w:r>
      <w:r w:rsidR="00BA7E62">
        <w:rPr>
          <w:sz w:val="24"/>
          <w:szCs w:val="24"/>
        </w:rPr>
        <w:t>This showed that</w:t>
      </w:r>
      <w:r w:rsidR="00CF11DF">
        <w:rPr>
          <w:sz w:val="24"/>
          <w:szCs w:val="24"/>
        </w:rPr>
        <w:t xml:space="preserve"> lesion size </w:t>
      </w:r>
      <w:r w:rsidR="00373761">
        <w:rPr>
          <w:sz w:val="24"/>
          <w:szCs w:val="24"/>
        </w:rPr>
        <w:t>wa</w:t>
      </w:r>
      <w:r w:rsidR="00CF11DF">
        <w:rPr>
          <w:sz w:val="24"/>
          <w:szCs w:val="24"/>
        </w:rPr>
        <w:t>s</w:t>
      </w:r>
      <w:r w:rsidR="00BA7E62">
        <w:rPr>
          <w:sz w:val="24"/>
          <w:szCs w:val="24"/>
        </w:rPr>
        <w:t xml:space="preserve"> significantly</w:t>
      </w:r>
      <w:r w:rsidR="00CF11DF">
        <w:rPr>
          <w:sz w:val="24"/>
          <w:szCs w:val="24"/>
        </w:rPr>
        <w:t xml:space="preserve"> controlled by </w:t>
      </w:r>
      <w:r w:rsidR="00427063">
        <w:rPr>
          <w:sz w:val="24"/>
          <w:szCs w:val="24"/>
        </w:rPr>
        <w:t xml:space="preserve">plant </w:t>
      </w:r>
      <w:r w:rsidR="00BA7E62">
        <w:rPr>
          <w:sz w:val="24"/>
          <w:szCs w:val="24"/>
        </w:rPr>
        <w:t xml:space="preserve">domestication, </w:t>
      </w:r>
      <w:r w:rsidR="00CF11DF">
        <w:rPr>
          <w:sz w:val="24"/>
          <w:szCs w:val="24"/>
        </w:rPr>
        <w:t xml:space="preserve">plant </w:t>
      </w:r>
      <w:r w:rsidR="00833029">
        <w:rPr>
          <w:sz w:val="24"/>
          <w:szCs w:val="24"/>
        </w:rPr>
        <w:t>genetic variation</w:t>
      </w:r>
      <w:r w:rsidR="00CF11DF">
        <w:rPr>
          <w:sz w:val="24"/>
          <w:szCs w:val="24"/>
        </w:rPr>
        <w:t>, and</w:t>
      </w:r>
      <w:r w:rsidR="00833029">
        <w:rPr>
          <w:sz w:val="24"/>
          <w:szCs w:val="24"/>
        </w:rPr>
        <w:t xml:space="preserve"> the</w:t>
      </w:r>
      <w:r w:rsidR="00CF11DF">
        <w:rPr>
          <w:sz w:val="24"/>
          <w:szCs w:val="24"/>
        </w:rPr>
        <w:t xml:space="preserve"> pathogen</w:t>
      </w:r>
      <w:r w:rsidR="00427063">
        <w:rPr>
          <w:sz w:val="24"/>
          <w:szCs w:val="24"/>
        </w:rPr>
        <w:t>’</w:t>
      </w:r>
      <w:r w:rsidR="00833029">
        <w:rPr>
          <w:sz w:val="24"/>
          <w:szCs w:val="24"/>
        </w:rPr>
        <w:t>s</w:t>
      </w:r>
      <w:r w:rsidR="00CF11DF">
        <w:rPr>
          <w:sz w:val="24"/>
          <w:szCs w:val="24"/>
        </w:rPr>
        <w:t xml:space="preserve"> genotype. </w:t>
      </w:r>
      <w:r w:rsidR="00833029">
        <w:rPr>
          <w:sz w:val="24"/>
          <w:szCs w:val="24"/>
        </w:rPr>
        <w:t xml:space="preserve">Overall, resistance </w:t>
      </w:r>
      <w:r w:rsidR="00543D88">
        <w:rPr>
          <w:sz w:val="24"/>
          <w:szCs w:val="24"/>
        </w:rPr>
        <w:t xml:space="preserve">was </w:t>
      </w:r>
      <w:r w:rsidR="00D03E48">
        <w:rPr>
          <w:sz w:val="24"/>
          <w:szCs w:val="24"/>
        </w:rPr>
        <w:t>slightly elevated in the</w:t>
      </w:r>
      <w:r w:rsidR="00BA7E62">
        <w:rPr>
          <w:sz w:val="24"/>
          <w:szCs w:val="24"/>
        </w:rPr>
        <w:t xml:space="preserve"> wild</w:t>
      </w:r>
      <w:r w:rsidR="00833029">
        <w:rPr>
          <w:sz w:val="24"/>
          <w:szCs w:val="24"/>
        </w:rPr>
        <w:t xml:space="preserve"> </w:t>
      </w:r>
      <w:proofErr w:type="spellStart"/>
      <w:r w:rsidR="004F012E">
        <w:rPr>
          <w:sz w:val="24"/>
          <w:szCs w:val="24"/>
        </w:rPr>
        <w:t>germplasm</w:t>
      </w:r>
      <w:proofErr w:type="spellEnd"/>
      <w:r w:rsidR="004F012E">
        <w:rPr>
          <w:sz w:val="24"/>
          <w:szCs w:val="24"/>
        </w:rPr>
        <w:t xml:space="preserve"> </w:t>
      </w:r>
      <w:r w:rsidR="00833029">
        <w:rPr>
          <w:sz w:val="24"/>
          <w:szCs w:val="24"/>
        </w:rPr>
        <w:t>in comparison to domestic</w:t>
      </w:r>
      <w:r w:rsidR="00427063">
        <w:rPr>
          <w:sz w:val="24"/>
          <w:szCs w:val="24"/>
        </w:rPr>
        <w:t>ated</w:t>
      </w:r>
      <w:r w:rsidR="00833029">
        <w:rPr>
          <w:sz w:val="24"/>
          <w:szCs w:val="24"/>
        </w:rPr>
        <w:t xml:space="preserve"> </w:t>
      </w:r>
      <w:r w:rsidR="00D43D9E">
        <w:rPr>
          <w:sz w:val="24"/>
          <w:szCs w:val="24"/>
        </w:rPr>
        <w:t xml:space="preserve">tomato </w:t>
      </w:r>
      <w:r w:rsidR="00AA46AC">
        <w:rPr>
          <w:sz w:val="24"/>
          <w:szCs w:val="24"/>
        </w:rPr>
        <w:t>accessions</w:t>
      </w:r>
      <w:r w:rsidR="00BA7E62">
        <w:rPr>
          <w:sz w:val="24"/>
          <w:szCs w:val="24"/>
        </w:rPr>
        <w:t xml:space="preserve">. </w:t>
      </w:r>
      <w:r w:rsidR="004F012E">
        <w:rPr>
          <w:sz w:val="24"/>
          <w:szCs w:val="24"/>
        </w:rPr>
        <w:t>G</w:t>
      </w:r>
      <w:r w:rsidR="00CF11DF">
        <w:rPr>
          <w:sz w:val="24"/>
          <w:szCs w:val="24"/>
        </w:rPr>
        <w:t xml:space="preserve">enome-wide association (GWA) </w:t>
      </w:r>
      <w:r w:rsidR="004F012E">
        <w:rPr>
          <w:sz w:val="24"/>
          <w:szCs w:val="24"/>
        </w:rPr>
        <w:t xml:space="preserve">mapping </w:t>
      </w:r>
      <w:r w:rsidR="00BA7E62">
        <w:rPr>
          <w:sz w:val="24"/>
          <w:szCs w:val="24"/>
        </w:rPr>
        <w:t>in</w:t>
      </w:r>
      <w:r w:rsidR="00CF11DF">
        <w:rPr>
          <w:sz w:val="24"/>
          <w:szCs w:val="24"/>
        </w:rPr>
        <w:t xml:space="preserve"> </w:t>
      </w:r>
      <w:r w:rsidR="00CF11DF" w:rsidRPr="00CF11DF">
        <w:rPr>
          <w:i/>
          <w:sz w:val="24"/>
          <w:szCs w:val="24"/>
        </w:rPr>
        <w:t xml:space="preserve">B. </w:t>
      </w:r>
      <w:proofErr w:type="spellStart"/>
      <w:r w:rsidR="00CF11DF" w:rsidRPr="00CF11DF">
        <w:rPr>
          <w:i/>
          <w:sz w:val="24"/>
          <w:szCs w:val="24"/>
        </w:rPr>
        <w:t>cinerea</w:t>
      </w:r>
      <w:proofErr w:type="spellEnd"/>
      <w:r w:rsidR="008A5ED9">
        <w:rPr>
          <w:sz w:val="24"/>
          <w:szCs w:val="24"/>
        </w:rPr>
        <w:t xml:space="preserve"> </w:t>
      </w:r>
      <w:r w:rsidR="00833029">
        <w:rPr>
          <w:sz w:val="24"/>
          <w:szCs w:val="24"/>
        </w:rPr>
        <w:t xml:space="preserve">identified a </w:t>
      </w:r>
      <w:r w:rsidR="00444B79">
        <w:rPr>
          <w:sz w:val="24"/>
          <w:szCs w:val="24"/>
        </w:rPr>
        <w:t xml:space="preserve">highly </w:t>
      </w:r>
      <w:r w:rsidR="00833029">
        <w:rPr>
          <w:sz w:val="24"/>
          <w:szCs w:val="24"/>
        </w:rPr>
        <w:t>polygenic</w:t>
      </w:r>
      <w:r w:rsidR="005A32CB">
        <w:rPr>
          <w:sz w:val="24"/>
          <w:szCs w:val="24"/>
        </w:rPr>
        <w:t xml:space="preserve"> collection of genes</w:t>
      </w:r>
      <w:r w:rsidR="008A5ED9">
        <w:rPr>
          <w:sz w:val="24"/>
          <w:szCs w:val="24"/>
        </w:rPr>
        <w:t>. This</w:t>
      </w:r>
      <w:r w:rsidR="005A32CB">
        <w:rPr>
          <w:sz w:val="24"/>
          <w:szCs w:val="24"/>
        </w:rPr>
        <w:t xml:space="preserve"> suggest</w:t>
      </w:r>
      <w:r w:rsidR="008A5ED9">
        <w:rPr>
          <w:sz w:val="24"/>
          <w:szCs w:val="24"/>
        </w:rPr>
        <w:t>s</w:t>
      </w:r>
      <w:r w:rsidR="005A32CB">
        <w:rPr>
          <w:sz w:val="24"/>
          <w:szCs w:val="24"/>
        </w:rPr>
        <w:t xml:space="preserve"> that breeding against this pathogen would need to utilize a diversity of isolates to capture all possible mechanisms.</w:t>
      </w:r>
      <w:r w:rsidR="00CF11DF">
        <w:rPr>
          <w:sz w:val="24"/>
          <w:szCs w:val="24"/>
        </w:rPr>
        <w:t xml:space="preserve"> </w:t>
      </w:r>
      <w:r w:rsidR="00833029">
        <w:rPr>
          <w:sz w:val="24"/>
          <w:szCs w:val="24"/>
        </w:rPr>
        <w:t>Critically, we identif</w:t>
      </w:r>
      <w:r w:rsidR="008A5ED9">
        <w:rPr>
          <w:sz w:val="24"/>
          <w:szCs w:val="24"/>
        </w:rPr>
        <w:t>ied</w:t>
      </w:r>
      <w:r w:rsidR="00833029">
        <w:rPr>
          <w:sz w:val="24"/>
          <w:szCs w:val="24"/>
        </w:rPr>
        <w:t xml:space="preserve"> a discrete</w:t>
      </w:r>
      <w:r w:rsidR="005A32CB">
        <w:rPr>
          <w:sz w:val="24"/>
          <w:szCs w:val="24"/>
        </w:rPr>
        <w:t xml:space="preserve"> subset of </w:t>
      </w:r>
      <w:r w:rsidR="005A32CB" w:rsidRPr="00CF11DF">
        <w:rPr>
          <w:i/>
          <w:sz w:val="24"/>
          <w:szCs w:val="24"/>
        </w:rPr>
        <w:t xml:space="preserve">B. </w:t>
      </w:r>
      <w:proofErr w:type="spellStart"/>
      <w:r w:rsidR="005A32CB" w:rsidRPr="00CF11DF">
        <w:rPr>
          <w:i/>
          <w:sz w:val="24"/>
          <w:szCs w:val="24"/>
        </w:rPr>
        <w:t>cinerea</w:t>
      </w:r>
      <w:proofErr w:type="spellEnd"/>
      <w:r w:rsidR="005A32CB">
        <w:rPr>
          <w:sz w:val="24"/>
          <w:szCs w:val="24"/>
        </w:rPr>
        <w:t xml:space="preserve"> genes </w:t>
      </w:r>
      <w:r w:rsidR="00833029">
        <w:rPr>
          <w:sz w:val="24"/>
          <w:szCs w:val="24"/>
        </w:rPr>
        <w:t xml:space="preserve">where the allelic variation was </w:t>
      </w:r>
      <w:r w:rsidR="005A32CB">
        <w:rPr>
          <w:sz w:val="24"/>
          <w:szCs w:val="24"/>
        </w:rPr>
        <w:t>linked to altered virulence against the wild versus domesticated tomato accessions</w:t>
      </w:r>
      <w:r w:rsidR="00CF11DF">
        <w:rPr>
          <w:sz w:val="24"/>
          <w:szCs w:val="24"/>
        </w:rPr>
        <w:t>.</w:t>
      </w:r>
      <w:r w:rsidR="00833029">
        <w:rPr>
          <w:sz w:val="24"/>
          <w:szCs w:val="24"/>
        </w:rPr>
        <w:t xml:space="preserve"> This indicates that this generalist pathogen already has the necessary allelic variation in place to handle the introgression of wild resistance mechanisms into the domesticated crop.</w:t>
      </w:r>
      <w:r w:rsidR="005A32CB">
        <w:rPr>
          <w:sz w:val="24"/>
          <w:szCs w:val="24"/>
        </w:rPr>
        <w:t xml:space="preserve"> </w:t>
      </w:r>
      <w:r w:rsidR="00917199">
        <w:rPr>
          <w:sz w:val="24"/>
          <w:szCs w:val="24"/>
        </w:rPr>
        <w:t xml:space="preserve">Future studies </w:t>
      </w:r>
      <w:r w:rsidR="00833029">
        <w:rPr>
          <w:sz w:val="24"/>
          <w:szCs w:val="24"/>
        </w:rPr>
        <w:t>are needed to assess how these observations extend to other domesticated crops and other generalist pathogens</w:t>
      </w:r>
      <w:r w:rsidR="00917199">
        <w:rPr>
          <w:sz w:val="24"/>
          <w:szCs w:val="24"/>
        </w:rPr>
        <w:t>.</w:t>
      </w:r>
    </w:p>
    <w:p w14:paraId="7964E2B9" w14:textId="77777777" w:rsidR="00A03AD5" w:rsidRPr="00A03AD5" w:rsidRDefault="00A03AD5" w:rsidP="00A03AD5">
      <w:pPr>
        <w:spacing w:line="480" w:lineRule="auto"/>
        <w:rPr>
          <w:b/>
          <w:sz w:val="24"/>
          <w:szCs w:val="24"/>
        </w:rPr>
      </w:pPr>
      <w:r w:rsidRPr="00A03AD5">
        <w:rPr>
          <w:b/>
          <w:sz w:val="24"/>
          <w:szCs w:val="24"/>
        </w:rPr>
        <w:lastRenderedPageBreak/>
        <w:t>Introduction</w:t>
      </w:r>
    </w:p>
    <w:p w14:paraId="59F5A64D" w14:textId="30CE677D" w:rsidR="00E8258B" w:rsidRPr="00E764BE" w:rsidRDefault="004F012E" w:rsidP="00A03AD5">
      <w:pPr>
        <w:spacing w:line="480" w:lineRule="auto"/>
        <w:ind w:firstLine="720"/>
        <w:rPr>
          <w:sz w:val="24"/>
          <w:szCs w:val="24"/>
        </w:rPr>
      </w:pPr>
      <w:r>
        <w:rPr>
          <w:sz w:val="24"/>
          <w:szCs w:val="24"/>
        </w:rPr>
        <w:t>P</w:t>
      </w:r>
      <w:r w:rsidR="00BA6180">
        <w:rPr>
          <w:sz w:val="24"/>
          <w:szCs w:val="24"/>
        </w:rPr>
        <w:t xml:space="preserve">lant </w:t>
      </w:r>
      <w:r w:rsidR="00E764BE">
        <w:rPr>
          <w:sz w:val="24"/>
          <w:szCs w:val="24"/>
        </w:rPr>
        <w:t>disease</w:t>
      </w:r>
      <w:r w:rsidR="00C560C2" w:rsidRPr="00E764BE">
        <w:rPr>
          <w:sz w:val="24"/>
          <w:szCs w:val="24"/>
        </w:rPr>
        <w:t xml:space="preserve"> </w:t>
      </w:r>
      <w:r w:rsidR="00BA6180">
        <w:rPr>
          <w:sz w:val="24"/>
          <w:szCs w:val="24"/>
        </w:rPr>
        <w:t>is mediated by complex interaction</w:t>
      </w:r>
      <w:r w:rsidR="005A32CB">
        <w:rPr>
          <w:sz w:val="24"/>
          <w:szCs w:val="24"/>
        </w:rPr>
        <w:t>s among</w:t>
      </w:r>
      <w:r w:rsidR="00BA6180">
        <w:rPr>
          <w:sz w:val="24"/>
          <w:szCs w:val="24"/>
        </w:rPr>
        <w:t xml:space="preserve"> diverse </w:t>
      </w:r>
      <w:r w:rsidR="005A32CB">
        <w:rPr>
          <w:sz w:val="24"/>
          <w:szCs w:val="24"/>
        </w:rPr>
        <w:t xml:space="preserve">host and pathogen </w:t>
      </w:r>
      <w:r w:rsidR="00FE7C80">
        <w:rPr>
          <w:sz w:val="24"/>
          <w:szCs w:val="24"/>
        </w:rPr>
        <w:t>molecular pathways</w:t>
      </w:r>
      <w:r w:rsidR="00AB3126">
        <w:rPr>
          <w:sz w:val="24"/>
          <w:szCs w:val="24"/>
        </w:rPr>
        <w:t xml:space="preserve">, and the disease outcome is the </w:t>
      </w:r>
      <w:r w:rsidR="00C560C2" w:rsidRPr="00E764BE">
        <w:rPr>
          <w:sz w:val="24"/>
          <w:szCs w:val="24"/>
        </w:rPr>
        <w:t xml:space="preserve">sum of </w:t>
      </w:r>
      <w:r w:rsidR="00833029" w:rsidRPr="00E764BE">
        <w:rPr>
          <w:sz w:val="24"/>
          <w:szCs w:val="24"/>
        </w:rPr>
        <w:t>host</w:t>
      </w:r>
      <w:r w:rsidR="00833029">
        <w:rPr>
          <w:sz w:val="24"/>
          <w:szCs w:val="24"/>
        </w:rPr>
        <w:t xml:space="preserve"> plant</w:t>
      </w:r>
      <w:r w:rsidR="00833029" w:rsidRPr="00E764BE">
        <w:rPr>
          <w:sz w:val="24"/>
          <w:szCs w:val="24"/>
        </w:rPr>
        <w:t xml:space="preserve"> su</w:t>
      </w:r>
      <w:r w:rsidR="00833029">
        <w:rPr>
          <w:sz w:val="24"/>
          <w:szCs w:val="24"/>
        </w:rPr>
        <w:t>s</w:t>
      </w:r>
      <w:r w:rsidR="00833029" w:rsidRPr="00E764BE">
        <w:rPr>
          <w:sz w:val="24"/>
          <w:szCs w:val="24"/>
        </w:rPr>
        <w:t>ceptibility</w:t>
      </w:r>
      <w:r w:rsidR="00833029">
        <w:rPr>
          <w:sz w:val="24"/>
          <w:szCs w:val="24"/>
        </w:rPr>
        <w:t xml:space="preserve">/resistance </w:t>
      </w:r>
      <w:r w:rsidR="00833029" w:rsidRPr="00E764BE">
        <w:rPr>
          <w:sz w:val="24"/>
          <w:szCs w:val="24"/>
        </w:rPr>
        <w:t xml:space="preserve">and </w:t>
      </w:r>
      <w:r w:rsidR="00C560C2" w:rsidRPr="00E764BE">
        <w:rPr>
          <w:sz w:val="24"/>
          <w:szCs w:val="24"/>
        </w:rPr>
        <w:t xml:space="preserve">pathogen virulence/sensitivity </w:t>
      </w:r>
      <w:r w:rsidR="00BA6180">
        <w:rPr>
          <w:sz w:val="24"/>
          <w:szCs w:val="24"/>
        </w:rPr>
        <w:t>mechanisms</w:t>
      </w:r>
      <w:r w:rsidR="00833029">
        <w:rPr>
          <w:sz w:val="24"/>
          <w:szCs w:val="24"/>
        </w:rPr>
        <w:t>. The specific outcome of any interaction is highly dependent on the genetic variation within these pathways in both the host and pathogen</w:t>
      </w:r>
      <w:r w:rsidR="00EA6EAB" w:rsidRPr="00E764BE">
        <w:rPr>
          <w:sz w:val="24"/>
          <w:szCs w:val="24"/>
        </w:rPr>
        <w:t xml:space="preserve">. </w:t>
      </w:r>
      <w:r w:rsidR="00E00320">
        <w:rPr>
          <w:sz w:val="24"/>
          <w:szCs w:val="24"/>
        </w:rPr>
        <w:t>Over time, mutation and selection have led to distinct genetic architectures in the host and pathogen that are at least partly influenced by</w:t>
      </w:r>
      <w:r w:rsidR="00BA6180">
        <w:rPr>
          <w:sz w:val="24"/>
          <w:szCs w:val="24"/>
        </w:rPr>
        <w:t xml:space="preserve"> the host range of the pathogen</w:t>
      </w:r>
      <w:r w:rsidR="00E764BE">
        <w:rPr>
          <w:sz w:val="24"/>
          <w:szCs w:val="24"/>
        </w:rPr>
        <w:t xml:space="preserve">. </w:t>
      </w:r>
      <w:r w:rsidR="00566D60">
        <w:rPr>
          <w:sz w:val="24"/>
          <w:szCs w:val="24"/>
        </w:rPr>
        <w:t>Specialist pathogens are a</w:t>
      </w:r>
      <w:r w:rsidR="00BA6180">
        <w:rPr>
          <w:sz w:val="24"/>
          <w:szCs w:val="24"/>
        </w:rPr>
        <w:t xml:space="preserve"> major focus </w:t>
      </w:r>
      <w:r w:rsidR="00566D60">
        <w:rPr>
          <w:sz w:val="24"/>
          <w:szCs w:val="24"/>
        </w:rPr>
        <w:t>in</w:t>
      </w:r>
      <w:r w:rsidR="00BA6180">
        <w:rPr>
          <w:sz w:val="24"/>
          <w:szCs w:val="24"/>
        </w:rPr>
        <w:t xml:space="preserve"> plant pathology</w:t>
      </w:r>
      <w:proofErr w:type="gramStart"/>
      <w:r w:rsidR="00BA6180">
        <w:rPr>
          <w:sz w:val="24"/>
          <w:szCs w:val="24"/>
        </w:rPr>
        <w:t>;</w:t>
      </w:r>
      <w:proofErr w:type="gramEnd"/>
      <w:r w:rsidR="00EA6EAB" w:rsidRPr="00E764BE">
        <w:rPr>
          <w:sz w:val="24"/>
          <w:szCs w:val="24"/>
        </w:rPr>
        <w:t xml:space="preserve"> </w:t>
      </w:r>
      <w:r w:rsidR="00EF6EFF">
        <w:rPr>
          <w:sz w:val="24"/>
          <w:szCs w:val="24"/>
        </w:rPr>
        <w:t>virulent</w:t>
      </w:r>
      <w:r w:rsidR="00BA6180">
        <w:rPr>
          <w:sz w:val="24"/>
          <w:szCs w:val="24"/>
        </w:rPr>
        <w:t xml:space="preserve"> on</w:t>
      </w:r>
      <w:r w:rsidR="00E764BE">
        <w:rPr>
          <w:sz w:val="24"/>
          <w:szCs w:val="24"/>
        </w:rPr>
        <w:t xml:space="preserve"> </w:t>
      </w:r>
      <w:r w:rsidR="00EA6EAB" w:rsidRPr="00E764BE">
        <w:rPr>
          <w:sz w:val="24"/>
          <w:szCs w:val="24"/>
        </w:rPr>
        <w:t>a narrow range of hosts</w:t>
      </w:r>
      <w:r w:rsidR="00A2269E">
        <w:rPr>
          <w:sz w:val="24"/>
          <w:szCs w:val="24"/>
        </w:rPr>
        <w:t>,</w:t>
      </w:r>
      <w:r w:rsidR="00566D60">
        <w:rPr>
          <w:sz w:val="24"/>
          <w:szCs w:val="24"/>
        </w:rPr>
        <w:t xml:space="preserve"> and</w:t>
      </w:r>
      <w:r w:rsidR="00BA6180">
        <w:rPr>
          <w:sz w:val="24"/>
          <w:szCs w:val="24"/>
        </w:rPr>
        <w:t xml:space="preserve"> often </w:t>
      </w:r>
      <w:r w:rsidR="00EA6EAB" w:rsidRPr="00E764BE">
        <w:rPr>
          <w:sz w:val="24"/>
          <w:szCs w:val="24"/>
        </w:rPr>
        <w:t>limited to a single species or genus</w:t>
      </w:r>
      <w:r w:rsidR="00BA6180">
        <w:rPr>
          <w:sz w:val="24"/>
          <w:szCs w:val="24"/>
        </w:rPr>
        <w:t xml:space="preserve">. </w:t>
      </w:r>
      <w:r w:rsidR="00EA6EAB" w:rsidRPr="00E764BE">
        <w:rPr>
          <w:sz w:val="24"/>
          <w:szCs w:val="24"/>
        </w:rPr>
        <w:t xml:space="preserve">Most known </w:t>
      </w:r>
      <w:r w:rsidR="00E00320" w:rsidRPr="00E764BE">
        <w:rPr>
          <w:sz w:val="24"/>
          <w:szCs w:val="24"/>
        </w:rPr>
        <w:t xml:space="preserve">plant </w:t>
      </w:r>
      <w:r w:rsidR="00EA6EAB" w:rsidRPr="00E764BE">
        <w:rPr>
          <w:sz w:val="24"/>
          <w:szCs w:val="24"/>
        </w:rPr>
        <w:t xml:space="preserve">genes for resistance to </w:t>
      </w:r>
      <w:r w:rsidR="00E8258B" w:rsidRPr="00E764BE">
        <w:rPr>
          <w:sz w:val="24"/>
          <w:szCs w:val="24"/>
        </w:rPr>
        <w:t xml:space="preserve">specialist </w:t>
      </w:r>
      <w:r w:rsidR="00EA6EAB" w:rsidRPr="00E764BE">
        <w:rPr>
          <w:sz w:val="24"/>
          <w:szCs w:val="24"/>
        </w:rPr>
        <w:t>pathogens confer qualitative resistance through innate immunity</w:t>
      </w:r>
      <w:r w:rsidR="00BA6180">
        <w:rPr>
          <w:sz w:val="24"/>
          <w:szCs w:val="24"/>
        </w:rPr>
        <w:t xml:space="preserve"> via large-effect loci</w:t>
      </w:r>
      <w:r w:rsidR="00990316">
        <w:rPr>
          <w:sz w:val="24"/>
          <w:szCs w:val="24"/>
        </w:rPr>
        <w:t xml:space="preserve"> </w:t>
      </w:r>
      <w:r w:rsidR="00BA6180">
        <w:rPr>
          <w:sz w:val="24"/>
          <w:szCs w:val="24"/>
        </w:rPr>
        <w:t xml:space="preserve">that enable the recognition of the pathogen </w: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PC9yZWMtbnVtYmVyPjxmb3JlaWduLWtleXM+PGtleSBhcHA9IkVOIiBkYi1pZD0iYTJ4MnR6c3pq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dXJlPC9zZWNvbmRhcnktdGl0bGU+PC90aXRsZXM+PHBhZ2VzPjMyMy0zMjk8L3BhZ2VzPjx2b2x1
bWU+NDQ0PC92b2x1bWU+PG51bWJlcj43MTE3PC9udW1iZXI+PGRhdGVzPjx5ZWFyPjIwMDY8L3ll
YXI+PC9kYXRlcz48aXNibj4wMDI4LTA4MzY8L2lzYm4+PHVybHM+PC91cmxzPjwvcmVjb3JkPjwv
Q2l0ZT48L0VuZE5vdGU+AG==
</w:fldData>
        </w:fldChar>
      </w:r>
      <w:r w:rsidR="005F1A4E">
        <w:rPr>
          <w:sz w:val="24"/>
          <w:szCs w:val="24"/>
        </w:rPr>
        <w:instrText xml:space="preserve"> ADDIN EN.CITE </w:instrText>
      </w:r>
      <w:r w:rsidR="005F1A4E">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PC9yZWMtbnVtYmVyPjxmb3JlaWduLWtleXM+PGtleSBhcHA9IkVOIiBkYi1pZD0iYTJ4MnR6c3pq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dXJlPC9zZWNvbmRhcnktdGl0bGU+PC90aXRsZXM+PHBhZ2VzPjMyMy0zMjk8L3BhZ2VzPjx2b2x1
bWU+NDQ0PC92b2x1bWU+PG51bWJlcj43MTE3PC9udW1iZXI+PGRhdGVzPjx5ZWFyPjIwMDY8L3ll
YXI+PC9kYXRlcz48aXNibj4wMDI4LTA4MzY8L2lzYm4+PHVybHM+PC91cmxzPjwvcmVjb3JkPjwv
Q2l0ZT48L0VuZE5vdGU+AG==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(Dangl and Jones 2001, Jones and Dangl 2006, Dodds and Rathjen 2010, Pieterse, Van der Does et al. 2012)</w:t>
      </w:r>
      <w:r w:rsidR="009B208D">
        <w:rPr>
          <w:sz w:val="24"/>
          <w:szCs w:val="24"/>
        </w:rPr>
        <w:fldChar w:fldCharType="end"/>
      </w:r>
      <w:r w:rsidR="00566D60">
        <w:rPr>
          <w:sz w:val="24"/>
          <w:szCs w:val="24"/>
        </w:rPr>
        <w:t xml:space="preserve">. </w:t>
      </w:r>
      <w:r w:rsidR="00BA6180">
        <w:rPr>
          <w:sz w:val="24"/>
          <w:szCs w:val="24"/>
        </w:rPr>
        <w:t xml:space="preserve">These </w:t>
      </w:r>
      <w:r w:rsidR="00086836">
        <w:rPr>
          <w:sz w:val="24"/>
          <w:szCs w:val="24"/>
        </w:rPr>
        <w:t xml:space="preserve">recognition </w:t>
      </w:r>
      <w:r w:rsidR="00BA6180">
        <w:rPr>
          <w:sz w:val="24"/>
          <w:szCs w:val="24"/>
        </w:rPr>
        <w:t xml:space="preserve">signals can be conserved pathogen </w:t>
      </w:r>
      <w:r w:rsidR="00086836">
        <w:rPr>
          <w:sz w:val="24"/>
          <w:szCs w:val="24"/>
        </w:rPr>
        <w:t>patterns</w:t>
      </w:r>
      <w:r w:rsidR="00BA6180">
        <w:rPr>
          <w:sz w:val="24"/>
          <w:szCs w:val="24"/>
        </w:rPr>
        <w:t xml:space="preserve"> such as</w:t>
      </w:r>
      <w:r w:rsidR="00BA6180" w:rsidRPr="00E764BE">
        <w:rPr>
          <w:sz w:val="24"/>
          <w:szCs w:val="24"/>
        </w:rPr>
        <w:t xml:space="preserve"> cell-wall polymers or </w:t>
      </w:r>
      <w:proofErr w:type="spellStart"/>
      <w:r w:rsidR="00BA6180" w:rsidRPr="00E764BE">
        <w:rPr>
          <w:sz w:val="24"/>
          <w:szCs w:val="24"/>
        </w:rPr>
        <w:t>flagellin</w:t>
      </w:r>
      <w:proofErr w:type="spellEnd"/>
      <w:r w:rsidR="00A2269E">
        <w:rPr>
          <w:sz w:val="24"/>
          <w:szCs w:val="24"/>
        </w:rPr>
        <w:t>,</w:t>
      </w:r>
      <w:r w:rsidR="00BA6180">
        <w:rPr>
          <w:sz w:val="24"/>
          <w:szCs w:val="24"/>
        </w:rPr>
        <w:t xml:space="preserve"> or alternatively</w:t>
      </w:r>
      <w:r w:rsidR="00CC52DA">
        <w:rPr>
          <w:sz w:val="24"/>
          <w:szCs w:val="24"/>
        </w:rPr>
        <w:t>,</w:t>
      </w:r>
      <w:r w:rsidR="00BA6180">
        <w:rPr>
          <w:sz w:val="24"/>
          <w:szCs w:val="24"/>
        </w:rPr>
        <w:t xml:space="preserve"> specific virulence factors that </w:t>
      </w:r>
      <w:r w:rsidR="00CC52DA">
        <w:rPr>
          <w:sz w:val="24"/>
          <w:szCs w:val="24"/>
        </w:rPr>
        <w:t>block</w:t>
      </w:r>
      <w:r w:rsidR="00BA6180">
        <w:rPr>
          <w:sz w:val="24"/>
          <w:szCs w:val="24"/>
        </w:rPr>
        <w:t xml:space="preserve"> perception</w:t>
      </w:r>
      <w:r w:rsidR="00CC52DA">
        <w:rPr>
          <w:sz w:val="24"/>
          <w:szCs w:val="24"/>
        </w:rPr>
        <w:t xml:space="preserve"> of the pathogen,</w:t>
      </w:r>
      <w:r w:rsidR="00BA6180">
        <w:rPr>
          <w:sz w:val="24"/>
          <w:szCs w:val="24"/>
        </w:rPr>
        <w:t xml:space="preserve"> </w:t>
      </w:r>
      <w:r>
        <w:rPr>
          <w:sz w:val="24"/>
          <w:szCs w:val="24"/>
        </w:rPr>
        <w:t xml:space="preserve">and </w:t>
      </w:r>
      <w:r w:rsidR="00BA6180">
        <w:rPr>
          <w:sz w:val="24"/>
          <w:szCs w:val="24"/>
        </w:rPr>
        <w:t>in turn are detected by plant proteins tha</w:t>
      </w:r>
      <w:r w:rsidR="002B2629">
        <w:rPr>
          <w:sz w:val="24"/>
          <w:szCs w:val="24"/>
        </w:rPr>
        <w:t xml:space="preserve">t guard the signaling networks </w:t>
      </w:r>
      <w:r w:rsidR="00A172A1">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IkVOIiBkYi1pZD0iYTJ4MnR6c3pqZmQyemplZDBlOHBzZmR0ZDBkYWFmd3dyMDAyIiB0aW1lc3Rh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PHBhZ2VzPjUzOS01NDg8L3BhZ2VzPjx2b2x1bWU+MTE8L3ZvbHVtZT48bnVtYmVyPjg8L251bWJl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==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IkVOIiBkYi1pZD0iYTJ4MnR6c3pqZmQyemplZDBlOHBzZmR0ZDBkYWFmd3dyMDAyIiB0aW1lc3Rh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PHBhZ2VzPjUzOS01NDg8L3BhZ2VzPjx2b2x1bWU+MTE8L3ZvbHVtZT48bnVtYmVyPjg8L251bWJl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==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A172A1">
        <w:rPr>
          <w:sz w:val="24"/>
          <w:szCs w:val="24"/>
        </w:rPr>
      </w:r>
      <w:r w:rsidR="00A172A1">
        <w:rPr>
          <w:sz w:val="24"/>
          <w:szCs w:val="24"/>
        </w:rPr>
        <w:fldChar w:fldCharType="separate"/>
      </w:r>
      <w:r w:rsidR="00E4188C">
        <w:rPr>
          <w:noProof/>
          <w:sz w:val="24"/>
          <w:szCs w:val="24"/>
        </w:rPr>
        <w:t>(Jones and Dangl 2006, Bittel and Robatzek 2007, Ferrari, Galletti et al. 2007, Boller and He 2009, Dodds and Rathjen 2010)</w:t>
      </w:r>
      <w:r w:rsidR="00A172A1">
        <w:rPr>
          <w:sz w:val="24"/>
          <w:szCs w:val="24"/>
        </w:rPr>
        <w:fldChar w:fldCharType="end"/>
      </w:r>
      <w:r w:rsidR="00EA6EAB" w:rsidRPr="00E764BE">
        <w:rPr>
          <w:sz w:val="24"/>
          <w:szCs w:val="24"/>
        </w:rPr>
        <w:t>.</w:t>
      </w:r>
      <w:r w:rsidR="0092425F">
        <w:rPr>
          <w:sz w:val="24"/>
          <w:szCs w:val="24"/>
        </w:rPr>
        <w:t xml:space="preserve"> The </w:t>
      </w:r>
      <w:proofErr w:type="gramStart"/>
      <w:r w:rsidR="000411CA">
        <w:rPr>
          <w:sz w:val="24"/>
          <w:szCs w:val="24"/>
        </w:rPr>
        <w:t xml:space="preserve">evolution </w:t>
      </w:r>
      <w:r w:rsidR="0092425F">
        <w:rPr>
          <w:sz w:val="24"/>
          <w:szCs w:val="24"/>
        </w:rPr>
        <w:t>of large</w:t>
      </w:r>
      <w:r w:rsidR="00543D88">
        <w:rPr>
          <w:sz w:val="24"/>
          <w:szCs w:val="24"/>
        </w:rPr>
        <w:t>-</w:t>
      </w:r>
      <w:r w:rsidR="0092425F">
        <w:rPr>
          <w:sz w:val="24"/>
          <w:szCs w:val="24"/>
        </w:rPr>
        <w:t>effect qualitative loci has partly been driven by the narrow host range for the pathogen that enhances</w:t>
      </w:r>
      <w:r w:rsidR="0092425F" w:rsidRPr="00E764BE">
        <w:rPr>
          <w:sz w:val="24"/>
          <w:szCs w:val="24"/>
        </w:rPr>
        <w:t xml:space="preserve"> co-evolution between host</w:t>
      </w:r>
      <w:r w:rsidR="0092425F">
        <w:rPr>
          <w:sz w:val="24"/>
          <w:szCs w:val="24"/>
        </w:rPr>
        <w:t xml:space="preserve"> resistance genes and pathogen virulence mechanisms</w:t>
      </w:r>
      <w:proofErr w:type="gramEnd"/>
      <w:r w:rsidR="0092425F" w:rsidRPr="00E764BE">
        <w:rPr>
          <w:sz w:val="24"/>
          <w:szCs w:val="24"/>
        </w:rPr>
        <w:t>.</w:t>
      </w:r>
    </w:p>
    <w:p w14:paraId="6D7CD850" w14:textId="142D083F" w:rsidR="00E8258B" w:rsidRPr="00436F19" w:rsidRDefault="00EA6EAB" w:rsidP="00A205B0">
      <w:pPr>
        <w:spacing w:line="480" w:lineRule="auto"/>
        <w:ind w:firstLine="720"/>
        <w:rPr>
          <w:sz w:val="24"/>
          <w:szCs w:val="24"/>
        </w:rPr>
      </w:pPr>
      <w:r w:rsidRPr="00E764BE">
        <w:rPr>
          <w:sz w:val="24"/>
          <w:szCs w:val="24"/>
        </w:rPr>
        <w:t xml:space="preserve"> </w:t>
      </w:r>
      <w:r w:rsidR="00E8258B" w:rsidRPr="00E764BE">
        <w:rPr>
          <w:sz w:val="24"/>
          <w:szCs w:val="24"/>
        </w:rPr>
        <w:t xml:space="preserve">In contrast to specialist pathogens, generalist pathogens </w:t>
      </w:r>
      <w:r w:rsidR="00DD787D">
        <w:rPr>
          <w:sz w:val="24"/>
          <w:szCs w:val="24"/>
        </w:rPr>
        <w:t xml:space="preserve">are virulent across a wide range of plant </w:t>
      </w:r>
      <w:r w:rsidR="00E8258B" w:rsidRPr="00E764BE">
        <w:rPr>
          <w:sz w:val="24"/>
          <w:szCs w:val="24"/>
        </w:rPr>
        <w:t>host</w:t>
      </w:r>
      <w:r w:rsidR="004F012E">
        <w:rPr>
          <w:sz w:val="24"/>
          <w:szCs w:val="24"/>
        </w:rPr>
        <w:t xml:space="preserve"> specie</w:t>
      </w:r>
      <w:r w:rsidR="00E8258B" w:rsidRPr="00E764BE">
        <w:rPr>
          <w:sz w:val="24"/>
          <w:szCs w:val="24"/>
        </w:rPr>
        <w:t xml:space="preserve">s. </w:t>
      </w:r>
      <w:r w:rsidR="00DD787D">
        <w:rPr>
          <w:sz w:val="24"/>
          <w:szCs w:val="24"/>
        </w:rPr>
        <w:t xml:space="preserve">Generalist pathogens </w:t>
      </w:r>
      <w:r w:rsidR="004F012E">
        <w:rPr>
          <w:sz w:val="24"/>
          <w:szCs w:val="24"/>
        </w:rPr>
        <w:t xml:space="preserve">potentially </w:t>
      </w:r>
      <w:r w:rsidR="00DD787D">
        <w:rPr>
          <w:sz w:val="24"/>
          <w:szCs w:val="24"/>
        </w:rPr>
        <w:t>have less stringent co-evolution to specific hosts and their accompanying resistance mechanisms</w:t>
      </w:r>
      <w:r w:rsidR="00CC52DA">
        <w:rPr>
          <w:sz w:val="24"/>
          <w:szCs w:val="24"/>
        </w:rPr>
        <w:t>,</w:t>
      </w:r>
      <w:r w:rsidR="00DD787D">
        <w:rPr>
          <w:sz w:val="24"/>
          <w:szCs w:val="24"/>
        </w:rPr>
        <w:t xml:space="preserve"> because these pathogens can</w:t>
      </w:r>
      <w:r w:rsidR="00E8258B" w:rsidRPr="00E764BE">
        <w:rPr>
          <w:sz w:val="24"/>
          <w:szCs w:val="24"/>
        </w:rPr>
        <w:t xml:space="preserve"> </w:t>
      </w:r>
      <w:r w:rsidR="00DD787D">
        <w:rPr>
          <w:sz w:val="24"/>
          <w:szCs w:val="24"/>
        </w:rPr>
        <w:lastRenderedPageBreak/>
        <w:t xml:space="preserve">easily shift </w:t>
      </w:r>
      <w:r w:rsidR="00E00320">
        <w:rPr>
          <w:sz w:val="24"/>
          <w:szCs w:val="24"/>
        </w:rPr>
        <w:t>to new hosts in the environment</w:t>
      </w:r>
      <w:r w:rsidR="00E8258B" w:rsidRPr="00E764BE">
        <w:rPr>
          <w:sz w:val="24"/>
          <w:szCs w:val="24"/>
        </w:rPr>
        <w:t xml:space="preserve">. </w:t>
      </w:r>
      <w:r w:rsidR="00D1350F">
        <w:rPr>
          <w:sz w:val="24"/>
          <w:szCs w:val="24"/>
        </w:rPr>
        <w:t>Th</w:t>
      </w:r>
      <w:r w:rsidR="009837F4">
        <w:rPr>
          <w:sz w:val="24"/>
          <w:szCs w:val="24"/>
        </w:rPr>
        <w:t xml:space="preserve">is allows </w:t>
      </w:r>
      <w:r w:rsidR="00E8258B" w:rsidRPr="00E764BE">
        <w:rPr>
          <w:sz w:val="24"/>
          <w:szCs w:val="24"/>
        </w:rPr>
        <w:t xml:space="preserve">generalist pathogens </w:t>
      </w:r>
      <w:r w:rsidR="004F012E">
        <w:rPr>
          <w:sz w:val="24"/>
          <w:szCs w:val="24"/>
        </w:rPr>
        <w:t>to</w:t>
      </w:r>
      <w:r w:rsidR="00E8258B" w:rsidRPr="00E764BE">
        <w:rPr>
          <w:sz w:val="24"/>
          <w:szCs w:val="24"/>
        </w:rPr>
        <w:t xml:space="preserve"> evade </w:t>
      </w:r>
      <w:r w:rsidR="00DD787D">
        <w:rPr>
          <w:sz w:val="24"/>
          <w:szCs w:val="24"/>
        </w:rPr>
        <w:t>the rapid evolution of new resistance mechanisms within</w:t>
      </w:r>
      <w:r w:rsidR="00E8258B" w:rsidRPr="00E764BE">
        <w:rPr>
          <w:sz w:val="24"/>
          <w:szCs w:val="24"/>
        </w:rPr>
        <w:t xml:space="preserve"> specific hosts</w:t>
      </w:r>
      <w:r w:rsidR="000411CA">
        <w:rPr>
          <w:sz w:val="24"/>
          <w:szCs w:val="24"/>
        </w:rPr>
        <w:t xml:space="preserve"> until they evolve to counter </w:t>
      </w:r>
      <w:r w:rsidR="0092425F">
        <w:rPr>
          <w:sz w:val="24"/>
          <w:szCs w:val="24"/>
        </w:rPr>
        <w:t>this new resistance</w:t>
      </w:r>
      <w:r w:rsidR="00DD787D">
        <w:rPr>
          <w:sz w:val="24"/>
          <w:szCs w:val="24"/>
        </w:rPr>
        <w:t>.</w:t>
      </w:r>
      <w:r w:rsidR="00DD787D" w:rsidRPr="00E764BE">
        <w:rPr>
          <w:sz w:val="24"/>
          <w:szCs w:val="24"/>
        </w:rPr>
        <w:t xml:space="preserve"> </w:t>
      </w:r>
      <w:r w:rsidR="00DD787D">
        <w:rPr>
          <w:sz w:val="24"/>
          <w:szCs w:val="24"/>
        </w:rPr>
        <w:t>This niche</w:t>
      </w:r>
      <w:r w:rsidR="00CC52DA">
        <w:rPr>
          <w:sz w:val="24"/>
          <w:szCs w:val="24"/>
        </w:rPr>
        <w:t>-</w:t>
      </w:r>
      <w:r w:rsidR="00DD787D">
        <w:rPr>
          <w:sz w:val="24"/>
          <w:szCs w:val="24"/>
        </w:rPr>
        <w:t>shifting ability may part</w:t>
      </w:r>
      <w:r w:rsidR="00543D88">
        <w:rPr>
          <w:sz w:val="24"/>
          <w:szCs w:val="24"/>
        </w:rPr>
        <w:t>ial</w:t>
      </w:r>
      <w:r w:rsidR="00DD787D">
        <w:rPr>
          <w:sz w:val="24"/>
          <w:szCs w:val="24"/>
        </w:rPr>
        <w:t>ly explain the observation that</w:t>
      </w:r>
      <w:r w:rsidR="00E8258B" w:rsidRPr="00E764BE">
        <w:rPr>
          <w:sz w:val="24"/>
          <w:szCs w:val="24"/>
        </w:rPr>
        <w:t xml:space="preserve"> most </w:t>
      </w:r>
      <w:r w:rsidR="0092425F">
        <w:rPr>
          <w:sz w:val="24"/>
          <w:szCs w:val="24"/>
        </w:rPr>
        <w:t>natural resistance to generalist pathogens is highly polygenic</w:t>
      </w:r>
      <w:r w:rsidR="00543D88">
        <w:rPr>
          <w:sz w:val="24"/>
          <w:szCs w:val="24"/>
        </w:rPr>
        <w:t>,</w:t>
      </w:r>
      <w:r w:rsidR="0092425F">
        <w:rPr>
          <w:sz w:val="24"/>
          <w:szCs w:val="24"/>
        </w:rPr>
        <w:t xml:space="preserve"> and the underlying </w:t>
      </w:r>
      <w:r w:rsidR="00A205B0">
        <w:rPr>
          <w:sz w:val="24"/>
          <w:szCs w:val="24"/>
        </w:rPr>
        <w:t xml:space="preserve">plant </w:t>
      </w:r>
      <w:r w:rsidR="00E8258B" w:rsidRPr="00E764BE">
        <w:rPr>
          <w:sz w:val="24"/>
          <w:szCs w:val="24"/>
        </w:rPr>
        <w:t>genes for resistan</w:t>
      </w:r>
      <w:r w:rsidR="00C36A31">
        <w:rPr>
          <w:sz w:val="24"/>
          <w:szCs w:val="24"/>
        </w:rPr>
        <w:t xml:space="preserve">ce are </w:t>
      </w:r>
      <w:r w:rsidR="00E8258B" w:rsidRPr="00E764BE">
        <w:rPr>
          <w:sz w:val="24"/>
          <w:szCs w:val="24"/>
        </w:rPr>
        <w:t>quantitative</w:t>
      </w:r>
      <w:r w:rsidR="0092425F">
        <w:rPr>
          <w:sz w:val="24"/>
          <w:szCs w:val="24"/>
        </w:rPr>
        <w:t xml:space="preserve"> </w:t>
      </w:r>
      <w:r w:rsidR="00A172A1">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cmVjLW51bWJlcj48Zm9yZWlnbi1rZXlzPjxrZXkgYXBwPSJFTiIgZGItaWQ9ImEyeDJ0enN6amZk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cmVjLW51bWJlcj48Zm9yZWlnbi1rZXlzPjxrZXkgYXBwPSJFTiIgZGItaWQ9ImEyeDJ0enN6amZk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A172A1">
        <w:rPr>
          <w:sz w:val="24"/>
          <w:szCs w:val="24"/>
        </w:rPr>
      </w:r>
      <w:r w:rsidR="00A172A1">
        <w:rPr>
          <w:sz w:val="24"/>
          <w:szCs w:val="24"/>
        </w:rPr>
        <w:fldChar w:fldCharType="separate"/>
      </w:r>
      <w:r w:rsidR="00E4188C">
        <w:rPr>
          <w:noProof/>
          <w:sz w:val="24"/>
          <w:szCs w:val="24"/>
        </w:rPr>
        <w:t>(Glazebrook 2005, Nomura, Melotto et al. 2005, Goss and Bergelson 2006, Rowe and Kliebenstein 2008, Barrett, Kniskern et al. 2009, Corwin, Copeland et al. 2016)</w:t>
      </w:r>
      <w:r w:rsidR="00A172A1">
        <w:rPr>
          <w:sz w:val="24"/>
          <w:szCs w:val="24"/>
        </w:rPr>
        <w:fldChar w:fldCharType="end"/>
      </w:r>
      <w:r w:rsidR="00F90C40">
        <w:rPr>
          <w:sz w:val="24"/>
          <w:szCs w:val="24"/>
        </w:rPr>
        <w:t xml:space="preserve">. </w:t>
      </w:r>
      <w:r w:rsidR="00E00320">
        <w:rPr>
          <w:sz w:val="24"/>
          <w:szCs w:val="24"/>
        </w:rPr>
        <w:t>Plant</w:t>
      </w:r>
      <w:r w:rsidR="00DD787D">
        <w:rPr>
          <w:sz w:val="24"/>
          <w:szCs w:val="24"/>
        </w:rPr>
        <w:t xml:space="preserve"> quantitative resistance genes</w:t>
      </w:r>
      <w:r w:rsidR="0092425F">
        <w:rPr>
          <w:sz w:val="24"/>
          <w:szCs w:val="24"/>
        </w:rPr>
        <w:t xml:space="preserve"> to generalist pathogens</w:t>
      </w:r>
      <w:r w:rsidR="00DD787D">
        <w:rPr>
          <w:sz w:val="24"/>
          <w:szCs w:val="24"/>
        </w:rPr>
        <w:t xml:space="preserve"> include a broad array of direct defense genes</w:t>
      </w:r>
      <w:r w:rsidR="00543D88">
        <w:rPr>
          <w:sz w:val="24"/>
          <w:szCs w:val="24"/>
        </w:rPr>
        <w:t>,</w:t>
      </w:r>
      <w:r w:rsidR="00DD787D">
        <w:rPr>
          <w:sz w:val="24"/>
          <w:szCs w:val="24"/>
        </w:rPr>
        <w:t xml:space="preserve"> like those involved </w:t>
      </w:r>
      <w:r w:rsidR="00A2269E">
        <w:rPr>
          <w:sz w:val="24"/>
          <w:szCs w:val="24"/>
        </w:rPr>
        <w:t xml:space="preserve">in </w:t>
      </w:r>
      <w:r w:rsidR="00E8258B" w:rsidRPr="00436F19">
        <w:rPr>
          <w:sz w:val="24"/>
          <w:szCs w:val="24"/>
        </w:rPr>
        <w:t>secondary metabolite</w:t>
      </w:r>
      <w:r w:rsidR="00DD787D">
        <w:rPr>
          <w:sz w:val="24"/>
          <w:szCs w:val="24"/>
        </w:rPr>
        <w:t xml:space="preserve"> production</w:t>
      </w:r>
      <w:r w:rsidR="008F425E" w:rsidRPr="00436F19">
        <w:rPr>
          <w:sz w:val="24"/>
          <w:szCs w:val="24"/>
        </w:rPr>
        <w:t>, cell wall</w:t>
      </w:r>
      <w:r w:rsidR="00DD787D">
        <w:rPr>
          <w:sz w:val="24"/>
          <w:szCs w:val="24"/>
        </w:rPr>
        <w:t xml:space="preserve"> formation</w:t>
      </w:r>
      <w:r w:rsidR="00086836">
        <w:rPr>
          <w:sz w:val="24"/>
          <w:szCs w:val="24"/>
        </w:rPr>
        <w:t>,</w:t>
      </w:r>
      <w:r w:rsidR="008F425E" w:rsidRPr="00436F19">
        <w:rPr>
          <w:sz w:val="24"/>
          <w:szCs w:val="24"/>
        </w:rPr>
        <w:t xml:space="preserve"> and defense proteins </w: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Pjxmb3JlaWduLWtleXM+PGtleSBhcHA9IkVOIiBkYi1pZD0iYTJ4MnR6c3pqZmQyemplZDBlOHBz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bGVzPjxwYWdlcz4yMS0yOTwvcGFnZXM+PHZvbHVtZT4xNDwvdm9sdW1lPjxudW1iZXI+MTwvbnVt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Pjxmb3JlaWduLWtleXM+PGtleSBhcHA9IkVOIiBkYi1pZD0iYTJ4MnR6c3pqZmQyemplZDBlOHBz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bGVzPjxwYWdlcz4yMS0yOTwvcGFnZXM+PHZvbHVtZT4xNDwvdm9sdW1lPjxudW1iZXI+MTwvbnVt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E4188C">
        <w:rPr>
          <w:sz w:val="24"/>
          <w:szCs w:val="24"/>
        </w:rPr>
      </w:r>
      <w:r w:rsidR="00E4188C">
        <w:rPr>
          <w:sz w:val="24"/>
          <w:szCs w:val="24"/>
        </w:rPr>
        <w:fldChar w:fldCharType="separate"/>
      </w:r>
      <w:r w:rsidR="00E4188C">
        <w:rPr>
          <w:noProof/>
          <w:sz w:val="24"/>
          <w:szCs w:val="24"/>
        </w:rPr>
        <w:t>(Zhang, Khan et al. 2002, Denby, Kumar et al. 2004, Zipfel, Robatzek et al. 2004, Ferrari, Galletti et al. 2007, Rowe and Kliebenstein 2008, Poland, Balint-Kurti et al. 2009, Corwin, Copeland et al. 2016)</w:t>
      </w:r>
      <w:r w:rsidR="00E4188C">
        <w:rPr>
          <w:sz w:val="24"/>
          <w:szCs w:val="24"/>
        </w:rPr>
        <w:fldChar w:fldCharType="end"/>
      </w:r>
      <w:r w:rsidR="00E8258B" w:rsidRPr="00436F19">
        <w:rPr>
          <w:sz w:val="24"/>
          <w:szCs w:val="24"/>
        </w:rPr>
        <w:t xml:space="preserve">. </w:t>
      </w:r>
      <w:r w:rsidR="008F425E" w:rsidRPr="00436F19">
        <w:rPr>
          <w:sz w:val="24"/>
          <w:szCs w:val="24"/>
        </w:rPr>
        <w:t xml:space="preserve"> </w:t>
      </w:r>
      <w:r w:rsidR="0092425F">
        <w:rPr>
          <w:sz w:val="24"/>
          <w:szCs w:val="24"/>
        </w:rPr>
        <w:t>Importantly, these</w:t>
      </w:r>
      <w:r w:rsidR="008F425E" w:rsidRPr="00436F19">
        <w:rPr>
          <w:sz w:val="24"/>
          <w:szCs w:val="24"/>
        </w:rPr>
        <w:t xml:space="preserve"> quantitative</w:t>
      </w:r>
      <w:r w:rsidR="000F0B41">
        <w:rPr>
          <w:sz w:val="24"/>
          <w:szCs w:val="24"/>
        </w:rPr>
        <w:t xml:space="preserve"> plant</w:t>
      </w:r>
      <w:r w:rsidR="008F425E" w:rsidRPr="00436F19">
        <w:rPr>
          <w:sz w:val="24"/>
          <w:szCs w:val="24"/>
        </w:rPr>
        <w:t xml:space="preserve"> resistanc</w:t>
      </w:r>
      <w:r w:rsidR="000F0B41">
        <w:rPr>
          <w:sz w:val="24"/>
          <w:szCs w:val="24"/>
        </w:rPr>
        <w:t xml:space="preserve">e loci </w:t>
      </w:r>
      <w:r w:rsidR="0092425F">
        <w:rPr>
          <w:sz w:val="24"/>
          <w:szCs w:val="24"/>
        </w:rPr>
        <w:t xml:space="preserve">do not alter resistance to all </w:t>
      </w:r>
      <w:r w:rsidR="00E54CEE">
        <w:rPr>
          <w:sz w:val="24"/>
          <w:szCs w:val="24"/>
        </w:rPr>
        <w:t>genotypes (</w:t>
      </w:r>
      <w:r w:rsidR="0092425F">
        <w:rPr>
          <w:sz w:val="24"/>
          <w:szCs w:val="24"/>
        </w:rPr>
        <w:t>isolates</w:t>
      </w:r>
      <w:r w:rsidR="00E54CEE">
        <w:rPr>
          <w:sz w:val="24"/>
          <w:szCs w:val="24"/>
        </w:rPr>
        <w:t>)</w:t>
      </w:r>
      <w:r w:rsidR="0092425F">
        <w:rPr>
          <w:sz w:val="24"/>
          <w:szCs w:val="24"/>
        </w:rPr>
        <w:t xml:space="preserve"> of a pathogen but </w:t>
      </w:r>
      <w:r w:rsidR="004F012E">
        <w:rPr>
          <w:sz w:val="24"/>
          <w:szCs w:val="24"/>
        </w:rPr>
        <w:t>interact with</w:t>
      </w:r>
      <w:r w:rsidR="000F0B41">
        <w:rPr>
          <w:sz w:val="24"/>
          <w:szCs w:val="24"/>
        </w:rPr>
        <w:t xml:space="preserve"> the infecting pathogen</w:t>
      </w:r>
      <w:r w:rsidR="00A2269E">
        <w:rPr>
          <w:sz w:val="24"/>
          <w:szCs w:val="24"/>
        </w:rPr>
        <w:t>’</w:t>
      </w:r>
      <w:r w:rsidR="00DD787D">
        <w:rPr>
          <w:sz w:val="24"/>
          <w:szCs w:val="24"/>
        </w:rPr>
        <w:t>s genotype</w:t>
      </w:r>
      <w:r w:rsidR="00DC717E">
        <w:rPr>
          <w:sz w:val="24"/>
          <w:szCs w:val="24"/>
        </w:rPr>
        <w:t>.</w:t>
      </w:r>
      <w:r w:rsidR="00DD787D">
        <w:rPr>
          <w:sz w:val="24"/>
          <w:szCs w:val="24"/>
        </w:rPr>
        <w:t xml:space="preserve"> For example,</w:t>
      </w:r>
      <w:r w:rsidR="0092425F">
        <w:rPr>
          <w:sz w:val="24"/>
          <w:szCs w:val="24"/>
        </w:rPr>
        <w:t xml:space="preserve"> the ability of the </w:t>
      </w:r>
      <w:r w:rsidR="0092425F" w:rsidRPr="000411CA">
        <w:rPr>
          <w:i/>
          <w:sz w:val="24"/>
          <w:szCs w:val="24"/>
        </w:rPr>
        <w:t>Arabidopsis</w:t>
      </w:r>
      <w:r w:rsidR="0092425F">
        <w:rPr>
          <w:sz w:val="24"/>
          <w:szCs w:val="24"/>
        </w:rPr>
        <w:t xml:space="preserve"> defense metabolite, </w:t>
      </w:r>
      <w:proofErr w:type="spellStart"/>
      <w:r w:rsidR="0092425F">
        <w:rPr>
          <w:sz w:val="24"/>
          <w:szCs w:val="24"/>
        </w:rPr>
        <w:t>camalexin</w:t>
      </w:r>
      <w:proofErr w:type="spellEnd"/>
      <w:r w:rsidR="0092425F">
        <w:rPr>
          <w:sz w:val="24"/>
          <w:szCs w:val="24"/>
        </w:rPr>
        <w:t xml:space="preserve">, to provide resistance to </w:t>
      </w:r>
      <w:r w:rsidR="0092425F">
        <w:rPr>
          <w:i/>
          <w:sz w:val="24"/>
          <w:szCs w:val="24"/>
        </w:rPr>
        <w:t xml:space="preserve">Botrytis </w:t>
      </w:r>
      <w:proofErr w:type="spellStart"/>
      <w:r w:rsidR="0092425F">
        <w:rPr>
          <w:i/>
          <w:sz w:val="24"/>
          <w:szCs w:val="24"/>
        </w:rPr>
        <w:t>cinerea</w:t>
      </w:r>
      <w:proofErr w:type="spellEnd"/>
      <w:r w:rsidR="0092425F">
        <w:rPr>
          <w:sz w:val="24"/>
          <w:szCs w:val="24"/>
        </w:rPr>
        <w:t xml:space="preserve"> depends upon </w:t>
      </w:r>
      <w:r w:rsidR="00F232DA">
        <w:rPr>
          <w:sz w:val="24"/>
          <w:szCs w:val="24"/>
        </w:rPr>
        <w:t>whether</w:t>
      </w:r>
      <w:r w:rsidR="0092425F">
        <w:rPr>
          <w:sz w:val="24"/>
          <w:szCs w:val="24"/>
        </w:rPr>
        <w:t xml:space="preserve"> </w:t>
      </w:r>
      <w:r w:rsidR="00DD787D">
        <w:rPr>
          <w:sz w:val="24"/>
          <w:szCs w:val="24"/>
        </w:rPr>
        <w:t xml:space="preserve">the specific isolate is sensitive or resistant to </w:t>
      </w:r>
      <w:proofErr w:type="spellStart"/>
      <w:r w:rsidR="00DD787D">
        <w:rPr>
          <w:sz w:val="24"/>
          <w:szCs w:val="24"/>
        </w:rPr>
        <w:t>camalexin</w:t>
      </w:r>
      <w:proofErr w:type="spellEnd"/>
      <w:r w:rsidR="00DD787D">
        <w:rPr>
          <w:sz w:val="24"/>
          <w:szCs w:val="24"/>
        </w:rPr>
        <w:t xml:space="preserve"> </w: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a2V5IGFwcD0iRU4iIGRiLWlkPSJhMngydHpzempmZDJ6amVkMGU4cHNmZHRkMGRhYWZ3d3IwMDIi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a2V5IGFwcD0iRU4iIGRiLWlkPSJhMngydHpzempmZDJ6amVkMGU4cHNmZHRkMGRhYWZ3d3IwMDIi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053BF8">
        <w:rPr>
          <w:sz w:val="24"/>
          <w:szCs w:val="24"/>
        </w:rPr>
      </w:r>
      <w:r w:rsidR="00053BF8">
        <w:rPr>
          <w:sz w:val="24"/>
          <w:szCs w:val="24"/>
        </w:rPr>
        <w:fldChar w:fldCharType="separate"/>
      </w:r>
      <w:r w:rsidR="00053BF8">
        <w:rPr>
          <w:noProof/>
          <w:sz w:val="24"/>
          <w:szCs w:val="24"/>
        </w:rPr>
        <w:t>(Kliebenstein, Rowe et al. 2005, Pedras and Ahiahonu 2005, Stefanato, Abou‐Mansour et al. 2009, Pedras, Hossain et al. 2011)</w:t>
      </w:r>
      <w:r w:rsidR="00053BF8">
        <w:rPr>
          <w:sz w:val="24"/>
          <w:szCs w:val="24"/>
        </w:rPr>
        <w:fldChar w:fldCharType="end"/>
      </w:r>
      <w:r w:rsidR="00053BF8">
        <w:rPr>
          <w:sz w:val="24"/>
          <w:szCs w:val="24"/>
        </w:rPr>
        <w:t xml:space="preserve"> </w:t>
      </w:r>
      <w:r w:rsidR="00997C33">
        <w:rPr>
          <w:sz w:val="24"/>
          <w:szCs w:val="24"/>
        </w:rPr>
        <w:t xml:space="preserve">and similarly </w:t>
      </w:r>
      <w:r w:rsidR="00997C33" w:rsidRPr="000F22E7">
        <w:rPr>
          <w:i/>
          <w:sz w:val="24"/>
          <w:szCs w:val="24"/>
        </w:rPr>
        <w:t xml:space="preserve">B. </w:t>
      </w:r>
      <w:proofErr w:type="spellStart"/>
      <w:r w:rsidR="00997C33" w:rsidRPr="000F22E7">
        <w:rPr>
          <w:i/>
          <w:sz w:val="24"/>
          <w:szCs w:val="24"/>
        </w:rPr>
        <w:t>cinerea</w:t>
      </w:r>
      <w:proofErr w:type="spellEnd"/>
      <w:r w:rsidR="00997C33">
        <w:rPr>
          <w:sz w:val="24"/>
          <w:szCs w:val="24"/>
        </w:rPr>
        <w:t xml:space="preserve"> virulence on tomato varies with the isolate’s ability to detoxify </w:t>
      </w:r>
      <w:proofErr w:type="spellStart"/>
      <w:r w:rsidR="00997C33">
        <w:rPr>
          <w:sz w:val="24"/>
          <w:szCs w:val="24"/>
        </w:rPr>
        <w:t>tomatine</w:t>
      </w:r>
      <w:proofErr w:type="spellEnd"/>
      <w:r w:rsidR="00997C33">
        <w:rPr>
          <w:sz w:val="24"/>
          <w:szCs w:val="24"/>
        </w:rPr>
        <w:t xml:space="preserve"> </w:t>
      </w:r>
      <w:r w:rsidR="00B3570C">
        <w:rPr>
          <w:sz w:val="24"/>
          <w:szCs w:val="24"/>
        </w:rPr>
        <w:fldChar w:fldCharType="begin"/>
      </w:r>
      <w:r w:rsidR="005F1A4E">
        <w:rPr>
          <w:sz w:val="24"/>
          <w:szCs w:val="24"/>
        </w:rPr>
        <w:instrText xml:space="preserve"> ADDIN EN.CITE &lt;EndNote&gt;&lt;Cite&gt;&lt;Author&gt;Quidde&lt;/Author&gt;&lt;Year&gt;1998&lt;/Year&gt;&lt;RecNum&gt;564&lt;/RecNum&gt;&lt;DisplayText&gt;(Quidde, Osbourn et al. 1998, Quidde, Büttner et al. 1999)&lt;/DisplayText&gt;&lt;record&gt;&lt;rec-number&gt;564&lt;/rec-number&gt;&lt;foreign-keys&gt;&lt;key app="EN" db-id="a2x2tzszjfd2zjed0e8psfdtd0daafwwr002" timestamp="0"&gt;564&lt;/key&gt;&lt;/foreign-keys&gt;&lt;ref-type name="Journal Article"&gt;17&lt;/ref-type&gt;&lt;contributors&gt;&lt;authors&gt;&lt;author&gt;Quidde, T&lt;/author&gt;&lt;author&gt;Osbourn, AE&lt;/author&gt;&lt;author&gt;Tudzynski, P&lt;/author&gt;&lt;/authors&gt;&lt;/contributors&gt;&lt;titles&gt;&lt;title&gt;Detoxification of α-tomatine by Botrytis cinerea&lt;/title&gt;&lt;secondary-title&gt;Physiological and Molecular Plant Pathology&lt;/secondary-title&gt;&lt;/titles&gt;&lt;pages&gt;151-165&lt;/pages&gt;&lt;volume&gt;52&lt;/volume&gt;&lt;number&gt;3&lt;/number&gt;&lt;dates&gt;&lt;year&gt;1998&lt;/year&gt;&lt;/dates&gt;&lt;isbn&gt;0885-5765&lt;/isbn&gt;&lt;urls&gt;&lt;/urls&gt;&lt;/record&gt;&lt;/Cite&gt;&lt;Cite&gt;&lt;Author&gt;Quidde&lt;/Author&gt;&lt;Year&gt;1999&lt;/Year&gt;&lt;RecNum&gt;584&lt;/RecNum&gt;&lt;record&gt;&lt;rec-number&gt;584&lt;/rec-number&gt;&lt;foreign-keys&gt;&lt;key app="EN" db-id="a2x2tzszjfd2zjed0e8psfdtd0daafwwr002" timestamp="0"&gt;584&lt;/key&gt;&lt;/foreign-keys&gt;&lt;ref-type name="Journal Article"&gt;17&lt;/ref-type&gt;&lt;contributors&gt;&lt;authors&gt;&lt;author&gt;Quidde, Thomas&lt;/author&gt;&lt;author&gt;Büttner, Peter&lt;/author&gt;&lt;author&gt;Tudzynski, Paul&lt;/author&gt;&lt;/authors&gt;&lt;/contributors&gt;&lt;titles&gt;&lt;title&gt;Evidence for three different specific saponin-detoxifying activities in Botrytis cinerea and cloning and functional analysis of a gene coding for a putative avenacinase&lt;/title&gt;&lt;secondary-title&gt;European Journal of Plant Pathology&lt;/secondary-title&gt;&lt;/titles&gt;&lt;pages&gt;273-283&lt;/pages&gt;&lt;volume&gt;105&lt;/volume&gt;&lt;number&gt;3&lt;/number&gt;&lt;dates&gt;&lt;year&gt;1999&lt;/year&gt;&lt;/dates&gt;&lt;isbn&gt;0929-1873&lt;/isbn&gt;&lt;urls&gt;&lt;/urls&gt;&lt;/record&gt;&lt;/Cite&gt;&lt;/EndNote&gt;</w:instrText>
      </w:r>
      <w:r w:rsidR="00B3570C">
        <w:rPr>
          <w:sz w:val="24"/>
          <w:szCs w:val="24"/>
        </w:rPr>
        <w:fldChar w:fldCharType="separate"/>
      </w:r>
      <w:r w:rsidR="009810DC">
        <w:rPr>
          <w:noProof/>
          <w:sz w:val="24"/>
          <w:szCs w:val="24"/>
        </w:rPr>
        <w:t>(Quidde, Osbourn et al. 1998, Quidde, Büttner et al. 1999)</w:t>
      </w:r>
      <w:r w:rsidR="00B3570C">
        <w:rPr>
          <w:sz w:val="24"/>
          <w:szCs w:val="24"/>
        </w:rPr>
        <w:fldChar w:fldCharType="end"/>
      </w:r>
      <w:r w:rsidR="005D7BA2">
        <w:rPr>
          <w:sz w:val="24"/>
          <w:szCs w:val="24"/>
        </w:rPr>
        <w:t>.</w:t>
      </w:r>
      <w:r w:rsidR="0092425F">
        <w:rPr>
          <w:sz w:val="24"/>
          <w:szCs w:val="24"/>
        </w:rPr>
        <w:t xml:space="preserve"> </w:t>
      </w:r>
      <w:r w:rsidR="0092425F" w:rsidRPr="008A5ED9">
        <w:rPr>
          <w:sz w:val="24"/>
          <w:szCs w:val="24"/>
        </w:rPr>
        <w:t>In contrast to the polygenic nature of plant resistance</w:t>
      </w:r>
      <w:r w:rsidR="00E00320" w:rsidRPr="008A5ED9">
        <w:rPr>
          <w:sz w:val="24"/>
          <w:szCs w:val="24"/>
        </w:rPr>
        <w:t xml:space="preserve"> to generalist pathogens</w:t>
      </w:r>
      <w:r w:rsidR="0092425F" w:rsidRPr="008A5ED9">
        <w:rPr>
          <w:sz w:val="24"/>
          <w:szCs w:val="24"/>
        </w:rPr>
        <w:t>, little is known about the genetic architecture of virulence within generalist pathogens</w:t>
      </w:r>
      <w:r w:rsidR="00F232DA" w:rsidRPr="008A5ED9">
        <w:rPr>
          <w:sz w:val="24"/>
          <w:szCs w:val="24"/>
        </w:rPr>
        <w:t>,</w:t>
      </w:r>
      <w:r w:rsidR="0092425F" w:rsidRPr="008A5ED9">
        <w:rPr>
          <w:sz w:val="24"/>
          <w:szCs w:val="24"/>
        </w:rPr>
        <w:t xml:space="preserve"> and how this is affected by genetic variation in the </w:t>
      </w:r>
      <w:r w:rsidR="00E00320" w:rsidRPr="008A5ED9">
        <w:rPr>
          <w:sz w:val="24"/>
          <w:szCs w:val="24"/>
        </w:rPr>
        <w:t>plant</w:t>
      </w:r>
      <w:r w:rsidR="00053BF8">
        <w:rPr>
          <w:sz w:val="24"/>
          <w:szCs w:val="24"/>
        </w:rPr>
        <w:t xml:space="preserve"> </w:t>
      </w:r>
      <w:r w:rsidR="00053BF8">
        <w:rPr>
          <w:sz w:val="24"/>
          <w:szCs w:val="24"/>
        </w:rPr>
        <w:fldChar w:fldCharType="begin"/>
      </w:r>
      <w:r w:rsidR="005F1A4E">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db-id="a2x2tzszjfd2zjed0e8psfdtd0daafwwr002" timestamp="0"&gt;595&lt;/key&gt;&lt;/foreign-keys&gt;&lt;ref-type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8F425E" w:rsidRPr="008A5ED9">
        <w:rPr>
          <w:sz w:val="24"/>
          <w:szCs w:val="24"/>
        </w:rPr>
        <w:t xml:space="preserve">. There are no reported </w:t>
      </w:r>
      <w:r w:rsidR="00086836" w:rsidRPr="008A5ED9">
        <w:rPr>
          <w:sz w:val="24"/>
          <w:szCs w:val="24"/>
        </w:rPr>
        <w:t xml:space="preserve">naturally variable </w:t>
      </w:r>
      <w:r w:rsidR="008F425E" w:rsidRPr="008A5ED9">
        <w:rPr>
          <w:sz w:val="24"/>
          <w:szCs w:val="24"/>
        </w:rPr>
        <w:t>large-effect</w:t>
      </w:r>
      <w:r w:rsidR="00086836" w:rsidRPr="008A5ED9">
        <w:rPr>
          <w:sz w:val="24"/>
          <w:szCs w:val="24"/>
        </w:rPr>
        <w:t xml:space="preserve"> </w:t>
      </w:r>
      <w:r w:rsidR="008F425E" w:rsidRPr="008A5ED9">
        <w:rPr>
          <w:sz w:val="24"/>
          <w:szCs w:val="24"/>
        </w:rPr>
        <w:t>virulence loci in generalist pathogens</w:t>
      </w:r>
      <w:r w:rsidR="00436F19" w:rsidRPr="008A5ED9">
        <w:rPr>
          <w:sz w:val="24"/>
          <w:szCs w:val="24"/>
        </w:rPr>
        <w:t>,</w:t>
      </w:r>
      <w:r w:rsidR="008F425E" w:rsidRPr="008A5ED9">
        <w:rPr>
          <w:sz w:val="24"/>
          <w:szCs w:val="24"/>
        </w:rPr>
        <w:t xml:space="preserve"> suggesting that </w:t>
      </w:r>
      <w:r w:rsidR="00DC717E" w:rsidRPr="008A5ED9">
        <w:rPr>
          <w:sz w:val="24"/>
          <w:szCs w:val="24"/>
        </w:rPr>
        <w:t xml:space="preserve">virulence </w:t>
      </w:r>
      <w:r w:rsidR="00825C40" w:rsidRPr="008A5ED9">
        <w:rPr>
          <w:sz w:val="24"/>
          <w:szCs w:val="24"/>
        </w:rPr>
        <w:t xml:space="preserve">in </w:t>
      </w:r>
      <w:r w:rsidR="00E00320" w:rsidRPr="008A5ED9">
        <w:rPr>
          <w:sz w:val="24"/>
          <w:szCs w:val="24"/>
        </w:rPr>
        <w:t xml:space="preserve">generalist pathogens is largely quantitative and </w:t>
      </w:r>
      <w:r w:rsidR="00E00320" w:rsidRPr="008A5ED9">
        <w:rPr>
          <w:sz w:val="24"/>
          <w:szCs w:val="24"/>
        </w:rPr>
        <w:lastRenderedPageBreak/>
        <w:t>polygenic</w:t>
      </w:r>
      <w:r w:rsidR="008F425E" w:rsidRPr="00245091">
        <w:rPr>
          <w:sz w:val="24"/>
          <w:szCs w:val="24"/>
        </w:rPr>
        <w:t>.</w:t>
      </w:r>
      <w:r w:rsidR="008F425E" w:rsidRPr="00436F19">
        <w:rPr>
          <w:sz w:val="24"/>
          <w:szCs w:val="24"/>
        </w:rPr>
        <w:t xml:space="preserve"> </w:t>
      </w:r>
      <w:r w:rsidR="0092425F">
        <w:rPr>
          <w:sz w:val="24"/>
          <w:szCs w:val="24"/>
        </w:rPr>
        <w:t xml:space="preserve">This potential for </w:t>
      </w:r>
      <w:r w:rsidR="00E00320">
        <w:rPr>
          <w:sz w:val="24"/>
          <w:szCs w:val="24"/>
        </w:rPr>
        <w:t>interaction between polygenic virulence</w:t>
      </w:r>
      <w:r w:rsidR="004F012E">
        <w:rPr>
          <w:sz w:val="24"/>
          <w:szCs w:val="24"/>
        </w:rPr>
        <w:t xml:space="preserve"> in generalist pathogens and equally polygenic</w:t>
      </w:r>
      <w:r w:rsidR="00E00320">
        <w:rPr>
          <w:sz w:val="24"/>
          <w:szCs w:val="24"/>
        </w:rPr>
        <w:t xml:space="preserve"> resistance</w:t>
      </w:r>
      <w:r w:rsidR="0092425F">
        <w:rPr>
          <w:sz w:val="24"/>
          <w:szCs w:val="24"/>
        </w:rPr>
        <w:t xml:space="preserve"> </w:t>
      </w:r>
      <w:r w:rsidR="004F012E">
        <w:rPr>
          <w:sz w:val="24"/>
          <w:szCs w:val="24"/>
        </w:rPr>
        <w:t>in</w:t>
      </w:r>
      <w:r w:rsidR="0092425F">
        <w:rPr>
          <w:sz w:val="24"/>
          <w:szCs w:val="24"/>
        </w:rPr>
        <w:t xml:space="preserve"> host plan</w:t>
      </w:r>
      <w:r w:rsidR="00825C40">
        <w:rPr>
          <w:sz w:val="24"/>
          <w:szCs w:val="24"/>
        </w:rPr>
        <w:t>ts</w:t>
      </w:r>
      <w:r w:rsidR="0092425F">
        <w:rPr>
          <w:sz w:val="24"/>
          <w:szCs w:val="24"/>
        </w:rPr>
        <w:t xml:space="preserve"> suggests that </w:t>
      </w:r>
      <w:r w:rsidR="0092425F" w:rsidRPr="00436F19">
        <w:rPr>
          <w:sz w:val="24"/>
          <w:szCs w:val="24"/>
        </w:rPr>
        <w:t xml:space="preserve">we need to </w:t>
      </w:r>
      <w:r w:rsidR="0092425F">
        <w:rPr>
          <w:sz w:val="24"/>
          <w:szCs w:val="24"/>
        </w:rPr>
        <w:t>work with</w:t>
      </w:r>
      <w:r w:rsidR="0092425F" w:rsidRPr="00436F19">
        <w:rPr>
          <w:sz w:val="24"/>
          <w:szCs w:val="24"/>
        </w:rPr>
        <w:t xml:space="preserve"> genetic variation in both the host and pathogen</w:t>
      </w:r>
      <w:r w:rsidR="008F425E" w:rsidRPr="00436F19">
        <w:rPr>
          <w:sz w:val="24"/>
          <w:szCs w:val="24"/>
        </w:rPr>
        <w:t xml:space="preserve"> to truly understand quantitative host-pathogen interactions. </w:t>
      </w:r>
    </w:p>
    <w:p w14:paraId="5405D076" w14:textId="656D436A" w:rsidR="009836A7" w:rsidRPr="00471076" w:rsidRDefault="00DD787D" w:rsidP="007B72CF">
      <w:pPr>
        <w:spacing w:line="480" w:lineRule="auto"/>
        <w:ind w:firstLine="720"/>
        <w:rPr>
          <w:sz w:val="24"/>
          <w:szCs w:val="24"/>
        </w:rPr>
      </w:pPr>
      <w:r>
        <w:rPr>
          <w:sz w:val="24"/>
          <w:szCs w:val="24"/>
        </w:rPr>
        <w:t>A key evolutionary process in plants that has affected resistance to specialist pathogens is</w:t>
      </w:r>
      <w:r w:rsidR="00BC36F7">
        <w:rPr>
          <w:sz w:val="24"/>
          <w:szCs w:val="24"/>
        </w:rPr>
        <w:t xml:space="preserve"> the</w:t>
      </w:r>
      <w:r>
        <w:rPr>
          <w:sz w:val="24"/>
          <w:szCs w:val="24"/>
        </w:rPr>
        <w:t xml:space="preserve"> domestication </w:t>
      </w:r>
      <w:r w:rsidR="00BC36F7">
        <w:rPr>
          <w:sz w:val="24"/>
          <w:szCs w:val="24"/>
        </w:rPr>
        <w:t>of</w:t>
      </w:r>
      <w:r>
        <w:rPr>
          <w:sz w:val="24"/>
          <w:szCs w:val="24"/>
        </w:rPr>
        <w:t xml:space="preserve"> crop plants</w:t>
      </w:r>
      <w:r w:rsidR="00DC717E">
        <w:rPr>
          <w:sz w:val="24"/>
          <w:szCs w:val="24"/>
        </w:rPr>
        <w:t xml:space="preserve">. </w:t>
      </w:r>
      <w:r w:rsidR="00A01C5A">
        <w:rPr>
          <w:sz w:val="24"/>
          <w:szCs w:val="24"/>
        </w:rPr>
        <w:t xml:space="preserve">Domesticated </w:t>
      </w:r>
      <w:r w:rsidR="00BB47CC">
        <w:rPr>
          <w:sz w:val="24"/>
          <w:szCs w:val="24"/>
        </w:rPr>
        <w:t>plant</w:t>
      </w:r>
      <w:r w:rsidR="004B451C">
        <w:rPr>
          <w:sz w:val="24"/>
          <w:szCs w:val="24"/>
        </w:rPr>
        <w:t xml:space="preserve"> varieties are typically more sensitive </w:t>
      </w:r>
      <w:r w:rsidR="00A01C5A">
        <w:rPr>
          <w:sz w:val="24"/>
          <w:szCs w:val="24"/>
        </w:rPr>
        <w:t xml:space="preserve">to specialist pathogens </w:t>
      </w:r>
      <w:r w:rsidR="004B451C">
        <w:rPr>
          <w:sz w:val="24"/>
          <w:szCs w:val="24"/>
        </w:rPr>
        <w:t>than their wild relatives</w:t>
      </w:r>
      <w:r w:rsidR="00A804CB">
        <w:rPr>
          <w:sz w:val="24"/>
          <w:szCs w:val="24"/>
        </w:rPr>
        <w:t xml:space="preserve"> </w:t>
      </w:r>
      <w:r w:rsidR="00A172A1">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bWJlcj48Zm9yZWlnbi1rZXlzPjxrZXkgYXBwPSJFTiIgZGItaWQ9ImEyeDJ0enN6amZkMnpqZWQw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bWJlcj48Zm9yZWlnbi1rZXlzPjxrZXkgYXBwPSJFTiIgZGItaWQ9ImEyeDJ0enN6amZkMnpqZWQw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A172A1">
        <w:rPr>
          <w:sz w:val="24"/>
          <w:szCs w:val="24"/>
        </w:rPr>
      </w:r>
      <w:r w:rsidR="00A172A1">
        <w:rPr>
          <w:sz w:val="24"/>
          <w:szCs w:val="24"/>
        </w:rPr>
        <w:fldChar w:fldCharType="separate"/>
      </w:r>
      <w:r w:rsidR="00E4188C">
        <w:rPr>
          <w:noProof/>
          <w:sz w:val="24"/>
          <w:szCs w:val="24"/>
        </w:rPr>
        <w:t>(Smale 1996, Rosenthal and Dirzo 1997, Couch, Fudal et al. 2005, Dwivedi, Upadhyaya et al. 2008)</w:t>
      </w:r>
      <w:r w:rsidR="00A172A1">
        <w:rPr>
          <w:sz w:val="24"/>
          <w:szCs w:val="24"/>
        </w:rPr>
        <w:fldChar w:fldCharType="end"/>
      </w:r>
      <w:r w:rsidR="00A7542E">
        <w:rPr>
          <w:sz w:val="24"/>
          <w:szCs w:val="24"/>
        </w:rPr>
        <w:t>, and pathogens may evolve higher virulence on domesticated hosts</w:t>
      </w:r>
      <w:r w:rsidR="005E2F1E">
        <w:rPr>
          <w:sz w:val="24"/>
          <w:szCs w:val="24"/>
        </w:rPr>
        <w:t xml:space="preserve"> </w:t>
      </w:r>
      <w:r w:rsidR="003D0236">
        <w:rPr>
          <w:sz w:val="24"/>
          <w:szCs w:val="24"/>
        </w:rPr>
        <w:fldChar w:fldCharType="begin"/>
      </w:r>
      <w:r w:rsidR="005F1A4E">
        <w:rPr>
          <w:sz w:val="24"/>
          <w:szCs w:val="24"/>
        </w:rPr>
        <w:instrText xml:space="preserve"> ADDIN EN.CITE &lt;EndNote&gt;&lt;Cite&gt;&lt;Author&gt;Stukenbrock&lt;/Author&gt;&lt;Year&gt;2008&lt;/Year&gt;&lt;RecNum&gt;481&lt;/RecNum&gt;&lt;DisplayText&gt;(Stukenbrock and McDonald 2008)&lt;/DisplayText&gt;&lt;record&gt;&lt;rec-number&gt;481&lt;/rec-number&gt;&lt;foreign-keys&gt;&lt;key app="EN" db-id="a2x2tzszjfd2zjed0e8psfdtd0daafwwr002" timestamp="0"&gt;481&lt;/key&gt;&lt;/foreign-keys&gt;&lt;ref-type name="Journal Article"&gt;17&lt;/ref-type&gt;&lt;contributors&gt;&lt;authors&gt;&lt;author&gt;Stukenbrock, Eva H&lt;/author&gt;&lt;author&gt;McDonald, Bruce A&lt;/author&gt;&lt;/authors&gt;&lt;/contributors&gt;&lt;titles&gt;&lt;title&gt;The origins of plant pathogens in agro-ecosystems&lt;/title&gt;&lt;secondary-title&gt;Annu. Rev. Phytopathol.&lt;/secondary-title&gt;&lt;/titles&gt;&lt;pages&gt;75-100&lt;/pages&gt;&lt;volume&gt;46&lt;/volume&gt;&lt;dates&gt;&lt;year&gt;2008&lt;/year&gt;&lt;/dates&gt;&lt;isbn&gt;0066-4286&lt;/isbn&gt;&lt;urls&gt;&lt;/urls&gt;&lt;/record&gt;&lt;/Cite&gt;&lt;/EndNote&gt;</w:instrText>
      </w:r>
      <w:r w:rsidR="003D0236">
        <w:rPr>
          <w:sz w:val="24"/>
          <w:szCs w:val="24"/>
        </w:rPr>
        <w:fldChar w:fldCharType="separate"/>
      </w:r>
      <w:r w:rsidR="00E4188C">
        <w:rPr>
          <w:noProof/>
          <w:sz w:val="24"/>
          <w:szCs w:val="24"/>
        </w:rPr>
        <w:t>(Stukenbrock and McDonald 2008)</w:t>
      </w:r>
      <w:r w:rsidR="003D0236">
        <w:rPr>
          <w:sz w:val="24"/>
          <w:szCs w:val="24"/>
        </w:rPr>
        <w:fldChar w:fldCharType="end"/>
      </w:r>
      <w:r w:rsidR="004B451C">
        <w:rPr>
          <w:sz w:val="24"/>
          <w:szCs w:val="24"/>
        </w:rPr>
        <w:t xml:space="preserve">. </w:t>
      </w:r>
      <w:r w:rsidR="00A01C5A">
        <w:rPr>
          <w:sz w:val="24"/>
          <w:szCs w:val="24"/>
        </w:rPr>
        <w:t xml:space="preserve">Further, domestication typically imposes a </w:t>
      </w:r>
      <w:r w:rsidR="00EF5A6D" w:rsidRPr="00471076">
        <w:rPr>
          <w:sz w:val="24"/>
          <w:szCs w:val="24"/>
        </w:rPr>
        <w:t>genetic bottleneck</w:t>
      </w:r>
      <w:r w:rsidR="00A01C5A">
        <w:rPr>
          <w:sz w:val="24"/>
          <w:szCs w:val="24"/>
        </w:rPr>
        <w:t xml:space="preserve"> that reduces genetic</w:t>
      </w:r>
      <w:r w:rsidR="00EF5A6D" w:rsidRPr="00471076">
        <w:rPr>
          <w:sz w:val="24"/>
          <w:szCs w:val="24"/>
        </w:rPr>
        <w:t xml:space="preserve"> diversity</w:t>
      </w:r>
      <w:r w:rsidR="00A01C5A">
        <w:rPr>
          <w:sz w:val="24"/>
          <w:szCs w:val="24"/>
        </w:rPr>
        <w:t xml:space="preserve"> in the crop</w:t>
      </w:r>
      <w:r w:rsidR="00BC36F7">
        <w:rPr>
          <w:sz w:val="24"/>
          <w:szCs w:val="24"/>
        </w:rPr>
        <w:t xml:space="preserve"> </w:t>
      </w:r>
      <w:proofErr w:type="spellStart"/>
      <w:r w:rsidR="00BC36F7">
        <w:rPr>
          <w:sz w:val="24"/>
          <w:szCs w:val="24"/>
        </w:rPr>
        <w:t>germplasm</w:t>
      </w:r>
      <w:proofErr w:type="spellEnd"/>
      <w:r w:rsidR="00CC52DA">
        <w:rPr>
          <w:sz w:val="24"/>
          <w:szCs w:val="24"/>
        </w:rPr>
        <w:t>,</w:t>
      </w:r>
      <w:r w:rsidR="00A01C5A">
        <w:rPr>
          <w:sz w:val="24"/>
          <w:szCs w:val="24"/>
        </w:rPr>
        <w:t xml:space="preserve"> </w:t>
      </w:r>
      <w:r w:rsidR="00BC36F7">
        <w:rPr>
          <w:sz w:val="24"/>
          <w:szCs w:val="24"/>
        </w:rPr>
        <w:t>including</w:t>
      </w:r>
      <w:r w:rsidR="00A01C5A">
        <w:rPr>
          <w:sz w:val="24"/>
          <w:szCs w:val="24"/>
        </w:rPr>
        <w:t xml:space="preserve"> decrease</w:t>
      </w:r>
      <w:r w:rsidR="00BC36F7">
        <w:rPr>
          <w:sz w:val="24"/>
          <w:szCs w:val="24"/>
        </w:rPr>
        <w:t>d</w:t>
      </w:r>
      <w:r w:rsidR="00A01C5A">
        <w:rPr>
          <w:sz w:val="24"/>
          <w:szCs w:val="24"/>
        </w:rPr>
        <w:t xml:space="preserve"> </w:t>
      </w:r>
      <w:r w:rsidR="00977E7D">
        <w:rPr>
          <w:sz w:val="24"/>
          <w:szCs w:val="24"/>
        </w:rPr>
        <w:t xml:space="preserve">availability of </w:t>
      </w:r>
      <w:r w:rsidR="00A01C5A">
        <w:rPr>
          <w:sz w:val="24"/>
          <w:szCs w:val="24"/>
        </w:rPr>
        <w:t>resistance alleles</w:t>
      </w:r>
      <w:r w:rsidR="00977E7D">
        <w:rPr>
          <w:sz w:val="24"/>
          <w:szCs w:val="24"/>
        </w:rPr>
        <w:t xml:space="preserve"> against specialist pathogens</w:t>
      </w:r>
      <w:r w:rsidR="00A01C5A">
        <w:rPr>
          <w:sz w:val="24"/>
          <w:szCs w:val="24"/>
        </w:rPr>
        <w:t xml:space="preserve">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IGFwcD0iRU4iIGRiLWlkPSJhMngydHpzempmZDJ6amVkMGU4cHNmZHRkMGRhYWZ3d3IwMDIiIHRp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IGFwcD0iRU4iIGRiLWlkPSJhMngydHpzempmZDJ6amVkMGU4cHNmZHRkMGRhYWZ3d3IwMDIiIHRp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Chaudhary 2013)</w:t>
      </w:r>
      <w:r w:rsidR="009B208D">
        <w:rPr>
          <w:sz w:val="24"/>
          <w:szCs w:val="24"/>
        </w:rPr>
        <w:fldChar w:fldCharType="end"/>
      </w:r>
      <w:r w:rsidR="00EF5A6D" w:rsidRPr="00471076">
        <w:rPr>
          <w:sz w:val="24"/>
          <w:szCs w:val="24"/>
        </w:rPr>
        <w:t xml:space="preserve">. </w:t>
      </w:r>
      <w:r w:rsidR="00A01C5A">
        <w:rPr>
          <w:sz w:val="24"/>
          <w:szCs w:val="24"/>
        </w:rPr>
        <w:t>The</w:t>
      </w:r>
      <w:r w:rsidR="00CF4535">
        <w:rPr>
          <w:sz w:val="24"/>
          <w:szCs w:val="24"/>
        </w:rPr>
        <w:t>se</w:t>
      </w:r>
      <w:r w:rsidR="00A01C5A">
        <w:rPr>
          <w:sz w:val="24"/>
          <w:szCs w:val="24"/>
        </w:rPr>
        <w:t xml:space="preserve"> general </w:t>
      </w:r>
      <w:r w:rsidR="00397814">
        <w:rPr>
          <w:sz w:val="24"/>
          <w:szCs w:val="24"/>
        </w:rPr>
        <w:t xml:space="preserve">evolutionary </w:t>
      </w:r>
      <w:r w:rsidR="003E5F69">
        <w:rPr>
          <w:sz w:val="24"/>
          <w:szCs w:val="24"/>
        </w:rPr>
        <w:t>patterns</w:t>
      </w:r>
      <w:r w:rsidR="00CF4535">
        <w:rPr>
          <w:sz w:val="24"/>
          <w:szCs w:val="24"/>
        </w:rPr>
        <w:t>,</w:t>
      </w:r>
      <w:r w:rsidR="00A01C5A">
        <w:rPr>
          <w:sz w:val="24"/>
          <w:szCs w:val="24"/>
        </w:rPr>
        <w:t xml:space="preserve"> of lower resistance and allelic diversity found when studying the interaction of specialist pathogens with crop plants</w:t>
      </w:r>
      <w:r w:rsidR="00CF4535">
        <w:rPr>
          <w:sz w:val="24"/>
          <w:szCs w:val="24"/>
        </w:rPr>
        <w:t>,</w:t>
      </w:r>
      <w:r w:rsidR="00A01C5A">
        <w:rPr>
          <w:sz w:val="24"/>
          <w:szCs w:val="24"/>
        </w:rPr>
        <w:t xml:space="preserve"> are </w:t>
      </w:r>
      <w:r w:rsidR="003E5F69">
        <w:rPr>
          <w:sz w:val="24"/>
          <w:szCs w:val="24"/>
        </w:rPr>
        <w:t xml:space="preserve">assumed to </w:t>
      </w:r>
      <w:r w:rsidR="00A01C5A">
        <w:rPr>
          <w:sz w:val="24"/>
          <w:szCs w:val="24"/>
        </w:rPr>
        <w:t xml:space="preserve">similarly </w:t>
      </w:r>
      <w:r w:rsidR="003E5F69">
        <w:rPr>
          <w:sz w:val="24"/>
          <w:szCs w:val="24"/>
        </w:rPr>
        <w:t xml:space="preserve">hold for generalist pathogens and their domesticated hosts. However, </w:t>
      </w:r>
      <w:r w:rsidR="00FC7461">
        <w:rPr>
          <w:sz w:val="24"/>
          <w:szCs w:val="24"/>
        </w:rPr>
        <w:t>there is</w:t>
      </w:r>
      <w:r w:rsidR="003E5F69">
        <w:rPr>
          <w:sz w:val="24"/>
          <w:szCs w:val="24"/>
        </w:rPr>
        <w:t xml:space="preserve"> less information about how </w:t>
      </w:r>
      <w:r w:rsidR="00A01C5A">
        <w:rPr>
          <w:sz w:val="24"/>
          <w:szCs w:val="24"/>
        </w:rPr>
        <w:t xml:space="preserve">crop host </w:t>
      </w:r>
      <w:r w:rsidR="003E5F69">
        <w:rPr>
          <w:sz w:val="24"/>
          <w:szCs w:val="24"/>
        </w:rPr>
        <w:t>domestication affects</w:t>
      </w:r>
      <w:r w:rsidR="00322463">
        <w:rPr>
          <w:sz w:val="24"/>
          <w:szCs w:val="24"/>
        </w:rPr>
        <w:t xml:space="preserve"> disease </w:t>
      </w:r>
      <w:r w:rsidR="00A01C5A">
        <w:rPr>
          <w:sz w:val="24"/>
          <w:szCs w:val="24"/>
        </w:rPr>
        <w:t xml:space="preserve">caused by </w:t>
      </w:r>
      <w:r w:rsidR="003E5F69">
        <w:rPr>
          <w:sz w:val="24"/>
          <w:szCs w:val="24"/>
        </w:rPr>
        <w:t>generalist pathogens</w:t>
      </w:r>
      <w:r w:rsidR="00CF4535">
        <w:rPr>
          <w:sz w:val="24"/>
          <w:szCs w:val="24"/>
        </w:rPr>
        <w:t>,</w:t>
      </w:r>
      <w:r w:rsidR="00A01C5A">
        <w:rPr>
          <w:sz w:val="24"/>
          <w:szCs w:val="24"/>
        </w:rPr>
        <w:t xml:space="preserve"> when the resistance to these pathogens is quantitative and polygenic rather than qualitative and monogenic. As such, there is a need to conduct a detailed analysis of how domestication may alter the interaction of a plant with a broad generalist pathogen</w:t>
      </w:r>
      <w:r w:rsidR="00F232DA">
        <w:rPr>
          <w:sz w:val="24"/>
          <w:szCs w:val="24"/>
        </w:rPr>
        <w:t>,</w:t>
      </w:r>
      <w:r w:rsidR="00A303A1">
        <w:rPr>
          <w:sz w:val="24"/>
          <w:szCs w:val="24"/>
        </w:rPr>
        <w:t xml:space="preserve"> and correspondingly</w:t>
      </w:r>
      <w:r w:rsidR="00F232DA">
        <w:rPr>
          <w:sz w:val="24"/>
          <w:szCs w:val="24"/>
        </w:rPr>
        <w:t>,</w:t>
      </w:r>
      <w:r w:rsidR="00A303A1">
        <w:rPr>
          <w:sz w:val="24"/>
          <w:szCs w:val="24"/>
        </w:rPr>
        <w:t xml:space="preserve"> how domestication influences the pathogen</w:t>
      </w:r>
      <w:r w:rsidR="003E5F69">
        <w:rPr>
          <w:sz w:val="24"/>
          <w:szCs w:val="24"/>
        </w:rPr>
        <w:t>.</w:t>
      </w:r>
      <w:r w:rsidR="009836A7" w:rsidRPr="00471076">
        <w:rPr>
          <w:sz w:val="24"/>
          <w:szCs w:val="24"/>
        </w:rPr>
        <w:t xml:space="preserve"> </w:t>
      </w:r>
    </w:p>
    <w:p w14:paraId="28E69A94" w14:textId="5A939624" w:rsidR="00D3121D" w:rsidRPr="00DA7FA8" w:rsidRDefault="009F588B" w:rsidP="00CF4535">
      <w:pPr>
        <w:spacing w:line="480" w:lineRule="auto"/>
        <w:ind w:firstLine="720"/>
        <w:rPr>
          <w:sz w:val="24"/>
          <w:szCs w:val="24"/>
        </w:rPr>
      </w:pPr>
      <w:r w:rsidRPr="00436F19">
        <w:rPr>
          <w:i/>
          <w:sz w:val="24"/>
          <w:szCs w:val="24"/>
        </w:rPr>
        <w:t xml:space="preserve">Botrytis </w:t>
      </w:r>
      <w:proofErr w:type="spellStart"/>
      <w:r w:rsidRPr="00436F19">
        <w:rPr>
          <w:i/>
          <w:sz w:val="24"/>
          <w:szCs w:val="24"/>
        </w:rPr>
        <w:t>cinerea</w:t>
      </w:r>
      <w:proofErr w:type="spellEnd"/>
      <w:r w:rsidRPr="00436F19">
        <w:rPr>
          <w:sz w:val="24"/>
          <w:szCs w:val="24"/>
        </w:rPr>
        <w:t xml:space="preserve"> </w:t>
      </w:r>
      <w:r w:rsidR="00DF2306">
        <w:rPr>
          <w:sz w:val="24"/>
          <w:szCs w:val="24"/>
        </w:rPr>
        <w:t>provides a</w:t>
      </w:r>
      <w:r w:rsidRPr="00436F19">
        <w:rPr>
          <w:sz w:val="24"/>
          <w:szCs w:val="24"/>
        </w:rPr>
        <w:t xml:space="preserve"> model </w:t>
      </w:r>
      <w:r w:rsidR="00B64A2A">
        <w:rPr>
          <w:sz w:val="24"/>
          <w:szCs w:val="24"/>
        </w:rPr>
        <w:t xml:space="preserve">generalist </w:t>
      </w:r>
      <w:r w:rsidRPr="00436F19">
        <w:rPr>
          <w:sz w:val="24"/>
          <w:szCs w:val="24"/>
        </w:rPr>
        <w:t xml:space="preserve">pathogen </w:t>
      </w:r>
      <w:r w:rsidR="00322463">
        <w:rPr>
          <w:sz w:val="24"/>
          <w:szCs w:val="24"/>
        </w:rPr>
        <w:t xml:space="preserve">for studying </w:t>
      </w:r>
      <w:r w:rsidRPr="00436F19">
        <w:rPr>
          <w:sz w:val="24"/>
          <w:szCs w:val="24"/>
        </w:rPr>
        <w:t>quantitative</w:t>
      </w:r>
      <w:r w:rsidR="00EA6EAB" w:rsidRPr="00436F19">
        <w:rPr>
          <w:sz w:val="24"/>
          <w:szCs w:val="24"/>
        </w:rPr>
        <w:t xml:space="preserve"> interactions </w:t>
      </w:r>
      <w:r w:rsidR="00B64A2A">
        <w:rPr>
          <w:sz w:val="24"/>
          <w:szCs w:val="24"/>
        </w:rPr>
        <w:t xml:space="preserve">with plant hosts, and </w:t>
      </w:r>
      <w:r w:rsidRPr="00436F19">
        <w:rPr>
          <w:sz w:val="24"/>
          <w:szCs w:val="24"/>
        </w:rPr>
        <w:t>underlying evoluti</w:t>
      </w:r>
      <w:r w:rsidR="004C6F15">
        <w:rPr>
          <w:sz w:val="24"/>
          <w:szCs w:val="24"/>
        </w:rPr>
        <w:t xml:space="preserve">onary processes </w:t>
      </w:r>
      <w:r w:rsidR="00DF2306">
        <w:rPr>
          <w:sz w:val="24"/>
          <w:szCs w:val="24"/>
        </w:rPr>
        <w:t xml:space="preserve">for this generalist in contrast to </w:t>
      </w:r>
      <w:r w:rsidRPr="00436F19">
        <w:rPr>
          <w:sz w:val="24"/>
          <w:szCs w:val="24"/>
        </w:rPr>
        <w:t>specialist pathogens</w:t>
      </w:r>
      <w:r w:rsidR="00EA6EAB" w:rsidRPr="00436F19">
        <w:rPr>
          <w:sz w:val="24"/>
          <w:szCs w:val="24"/>
        </w:rPr>
        <w:t xml:space="preserve">. </w:t>
      </w:r>
      <w:r w:rsidR="00EA6EAB" w:rsidRPr="00436F19">
        <w:rPr>
          <w:i/>
          <w:sz w:val="24"/>
          <w:szCs w:val="24"/>
        </w:rPr>
        <w:t>B</w:t>
      </w:r>
      <w:r w:rsidR="00DD51E1">
        <w:rPr>
          <w:i/>
          <w:sz w:val="24"/>
          <w:szCs w:val="24"/>
        </w:rPr>
        <w:t>.</w:t>
      </w:r>
      <w:r w:rsidR="00D702E6" w:rsidRPr="00436F19">
        <w:rPr>
          <w:i/>
          <w:sz w:val="24"/>
          <w:szCs w:val="24"/>
        </w:rPr>
        <w:t xml:space="preserve"> </w:t>
      </w:r>
      <w:proofErr w:type="spellStart"/>
      <w:proofErr w:type="gramStart"/>
      <w:r w:rsidR="00EA6EAB" w:rsidRPr="00436F19">
        <w:rPr>
          <w:i/>
          <w:sz w:val="24"/>
          <w:szCs w:val="24"/>
        </w:rPr>
        <w:t>cinerea</w:t>
      </w:r>
      <w:proofErr w:type="spellEnd"/>
      <w:proofErr w:type="gramEnd"/>
      <w:r w:rsidR="00EA6EAB" w:rsidRPr="00436F19">
        <w:rPr>
          <w:sz w:val="24"/>
          <w:szCs w:val="24"/>
        </w:rPr>
        <w:t xml:space="preserve"> </w:t>
      </w:r>
      <w:r w:rsidRPr="00436F19">
        <w:rPr>
          <w:sz w:val="24"/>
          <w:szCs w:val="24"/>
        </w:rPr>
        <w:t>is a</w:t>
      </w:r>
      <w:r w:rsidR="00F452E2">
        <w:rPr>
          <w:sz w:val="24"/>
          <w:szCs w:val="24"/>
        </w:rPr>
        <w:t xml:space="preserve"> broad</w:t>
      </w:r>
      <w:r w:rsidRPr="00436F19">
        <w:rPr>
          <w:sz w:val="24"/>
          <w:szCs w:val="24"/>
        </w:rPr>
        <w:t xml:space="preserve"> generalist pathogen that can infect most </w:t>
      </w:r>
      <w:r w:rsidRPr="00436F19">
        <w:rPr>
          <w:sz w:val="24"/>
          <w:szCs w:val="24"/>
        </w:rPr>
        <w:lastRenderedPageBreak/>
        <w:t xml:space="preserve">tested plants from bryophytes to </w:t>
      </w:r>
      <w:proofErr w:type="spellStart"/>
      <w:r w:rsidRPr="00436F19">
        <w:rPr>
          <w:sz w:val="24"/>
          <w:szCs w:val="24"/>
        </w:rPr>
        <w:t>eudicots</w:t>
      </w:r>
      <w:proofErr w:type="spellEnd"/>
      <w:r w:rsidR="00CA37C4">
        <w:rPr>
          <w:sz w:val="24"/>
          <w:szCs w:val="24"/>
        </w:rPr>
        <w:t>,</w:t>
      </w:r>
      <w:r w:rsidRPr="00436F19">
        <w:rPr>
          <w:sz w:val="24"/>
          <w:szCs w:val="24"/>
        </w:rPr>
        <w:t xml:space="preserve"> and </w:t>
      </w:r>
      <w:r w:rsidR="00EA6EAB" w:rsidRPr="00436F19">
        <w:rPr>
          <w:sz w:val="24"/>
          <w:szCs w:val="24"/>
        </w:rPr>
        <w:t>causes</w:t>
      </w:r>
      <w:r w:rsidR="004F012E">
        <w:rPr>
          <w:sz w:val="24"/>
          <w:szCs w:val="24"/>
        </w:rPr>
        <w:t xml:space="preserve"> wide ranging</w:t>
      </w:r>
      <w:r w:rsidR="00EA6EAB" w:rsidRPr="00436F19">
        <w:rPr>
          <w:sz w:val="24"/>
          <w:szCs w:val="24"/>
        </w:rPr>
        <w:t xml:space="preserve"> pre- and post-harvest crop losses </w: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PjxrZXkgYXBwPSJFTiIgZGItaWQ9ImEyeDJ0enN6amZkMnpqZWQwZThwc2ZkdGQwZGFhZnd3cjAw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PjxrZXkgYXBwPSJFTiIgZGItaWQ9ImEyeDJ0enN6amZkMnpqZWQwZThwc2ZkdGQwZGFhZnd3cjAw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(Nicot and Baille 1996, Elad, Williamson et al. 2007, Fillinger and Elad 2015)</w:t>
      </w:r>
      <w:r w:rsidR="009B208D">
        <w:rPr>
          <w:sz w:val="24"/>
          <w:szCs w:val="24"/>
        </w:rPr>
        <w:fldChar w:fldCharType="end"/>
      </w:r>
      <w:r w:rsidR="00EA6EAB" w:rsidRPr="00436F19">
        <w:rPr>
          <w:sz w:val="24"/>
          <w:szCs w:val="24"/>
        </w:rPr>
        <w:t xml:space="preserve">. </w:t>
      </w:r>
      <w:r w:rsidRPr="00436F19">
        <w:rPr>
          <w:sz w:val="24"/>
          <w:szCs w:val="24"/>
        </w:rPr>
        <w:t xml:space="preserve">Individual isolates of </w:t>
      </w:r>
      <w:r w:rsidRPr="00436F19">
        <w:rPr>
          <w:i/>
          <w:sz w:val="24"/>
          <w:szCs w:val="24"/>
        </w:rPr>
        <w:t xml:space="preserve">B. </w:t>
      </w:r>
      <w:proofErr w:type="spellStart"/>
      <w:r w:rsidRPr="00436F19">
        <w:rPr>
          <w:i/>
          <w:sz w:val="24"/>
          <w:szCs w:val="24"/>
        </w:rPr>
        <w:t>cinerea</w:t>
      </w:r>
      <w:proofErr w:type="spellEnd"/>
      <w:r w:rsidRPr="00DA7FA8">
        <w:rPr>
          <w:sz w:val="24"/>
          <w:szCs w:val="24"/>
        </w:rPr>
        <w:t xml:space="preserve"> </w:t>
      </w:r>
      <w:r w:rsidR="003F292E">
        <w:rPr>
          <w:sz w:val="24"/>
          <w:szCs w:val="24"/>
        </w:rPr>
        <w:t xml:space="preserve">show the same </w:t>
      </w:r>
      <w:r w:rsidR="00322463">
        <w:rPr>
          <w:sz w:val="24"/>
          <w:szCs w:val="24"/>
        </w:rPr>
        <w:t>broad</w:t>
      </w:r>
      <w:r w:rsidRPr="00DA7FA8">
        <w:rPr>
          <w:sz w:val="24"/>
          <w:szCs w:val="24"/>
        </w:rPr>
        <w:t xml:space="preserve"> host range</w:t>
      </w:r>
      <w:r w:rsidR="00750F0F">
        <w:rPr>
          <w:sz w:val="24"/>
          <w:szCs w:val="24"/>
        </w:rPr>
        <w:t xml:space="preserve"> </w:t>
      </w:r>
      <w:r w:rsidR="003D0236">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eXM+PGtleSBhcHA9IkVOIiBkYi1pZD0iYTJ4MnR6c3pqZmQyemplZDBlOHBzZmR0ZDBkYWFmd3dy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eXM+PGtleSBhcHA9IkVOIiBkYi1pZD0iYTJ4MnR6c3pqZmQyemplZDBlOHBzZmR0ZDBkYWFmd3dy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(Deighton, Muckenschnabel et al. 2001, Finkers, van Heusden et al. 2007, Ten Have, van Berloo et al. 2007, Corwin, Subedy et al. 2016)</w:t>
      </w:r>
      <w:r w:rsidR="003D0236">
        <w:rPr>
          <w:sz w:val="24"/>
          <w:szCs w:val="24"/>
        </w:rPr>
        <w:fldChar w:fldCharType="end"/>
      </w:r>
      <w:r w:rsidR="00CA37C4">
        <w:rPr>
          <w:sz w:val="24"/>
          <w:szCs w:val="24"/>
        </w:rPr>
        <w:t>,</w:t>
      </w:r>
      <w:r w:rsidR="00416136">
        <w:rPr>
          <w:sz w:val="24"/>
          <w:szCs w:val="24"/>
        </w:rPr>
        <w:t xml:space="preserve"> </w:t>
      </w:r>
      <w:r w:rsidRPr="00DA7FA8">
        <w:rPr>
          <w:sz w:val="24"/>
          <w:szCs w:val="24"/>
        </w:rPr>
        <w:t xml:space="preserve">in contrast to pathogens like </w:t>
      </w:r>
      <w:proofErr w:type="spellStart"/>
      <w:r w:rsidR="00EA6EAB" w:rsidRPr="00DA7FA8">
        <w:rPr>
          <w:i/>
          <w:sz w:val="24"/>
          <w:szCs w:val="24"/>
        </w:rPr>
        <w:t>Fusarium</w:t>
      </w:r>
      <w:proofErr w:type="spellEnd"/>
      <w:r w:rsidR="00EA6EAB" w:rsidRPr="00DA7FA8">
        <w:rPr>
          <w:i/>
          <w:sz w:val="24"/>
          <w:szCs w:val="24"/>
        </w:rPr>
        <w:t xml:space="preserve"> </w:t>
      </w:r>
      <w:proofErr w:type="spellStart"/>
      <w:r w:rsidR="00EA6EAB" w:rsidRPr="00DA7FA8">
        <w:rPr>
          <w:i/>
          <w:sz w:val="24"/>
          <w:szCs w:val="24"/>
        </w:rPr>
        <w:t>oxysporum</w:t>
      </w:r>
      <w:proofErr w:type="spellEnd"/>
      <w:r w:rsidR="00EA6EAB" w:rsidRPr="00DA7FA8">
        <w:rPr>
          <w:sz w:val="24"/>
          <w:szCs w:val="24"/>
        </w:rPr>
        <w:t xml:space="preserve"> </w:t>
      </w:r>
      <w:r w:rsidRPr="00DA7FA8">
        <w:rPr>
          <w:sz w:val="24"/>
          <w:szCs w:val="24"/>
        </w:rPr>
        <w:t xml:space="preserve">where the species can infect </w:t>
      </w:r>
      <w:r w:rsidR="00E310DC">
        <w:rPr>
          <w:sz w:val="24"/>
          <w:szCs w:val="24"/>
        </w:rPr>
        <w:t>diverse</w:t>
      </w:r>
      <w:r w:rsidRPr="00DA7FA8">
        <w:rPr>
          <w:sz w:val="24"/>
          <w:szCs w:val="24"/>
        </w:rPr>
        <w:t xml:space="preserve"> hosts</w:t>
      </w:r>
      <w:r w:rsidR="00DA7FA8">
        <w:rPr>
          <w:sz w:val="24"/>
          <w:szCs w:val="24"/>
        </w:rPr>
        <w:t>,</w:t>
      </w:r>
      <w:r w:rsidRPr="00DA7FA8">
        <w:rPr>
          <w:sz w:val="24"/>
          <w:szCs w:val="24"/>
        </w:rPr>
        <w:t xml:space="preserve"> but each isolate is highly host specific</w:t>
      </w:r>
      <w:r w:rsidR="00EA6EAB" w:rsidRPr="00DA7FA8">
        <w:rPr>
          <w:sz w:val="24"/>
          <w:szCs w:val="24"/>
        </w:rPr>
        <w:t xml:space="preserve"> </w: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Pjxmb3JlaWduLWtleXM+PGtleSBhcHA9IkVOIiBkYi1pZD0iYTJ4MnR6c3pqZmQyemplZDBlOHBz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Pjxmb3JlaWduLWtleXM+PGtleSBhcHA9IkVOIiBkYi1pZD0iYTJ4MnR6c3pqZmQyemplZDBlOHBz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(Katan 1999, Ormond, Thomas et al. 2010, Loxdale, Lushai et al. 2011, Barrett and Heil 2012)</w:t>
      </w:r>
      <w:r w:rsidR="009B208D">
        <w:rPr>
          <w:sz w:val="24"/>
          <w:szCs w:val="24"/>
        </w:rPr>
        <w:fldChar w:fldCharType="end"/>
      </w:r>
      <w:r w:rsidR="00DA7FA8">
        <w:rPr>
          <w:sz w:val="24"/>
          <w:szCs w:val="24"/>
        </w:rPr>
        <w:t xml:space="preserve">. </w:t>
      </w:r>
      <w:r w:rsidR="00D3121D" w:rsidRPr="00DA7FA8">
        <w:rPr>
          <w:i/>
          <w:sz w:val="24"/>
          <w:szCs w:val="24"/>
        </w:rPr>
        <w:t xml:space="preserve">B. </w:t>
      </w:r>
      <w:proofErr w:type="spellStart"/>
      <w:proofErr w:type="gramStart"/>
      <w:r w:rsidR="00D3121D" w:rsidRPr="00DA7FA8">
        <w:rPr>
          <w:i/>
          <w:sz w:val="24"/>
          <w:szCs w:val="24"/>
        </w:rPr>
        <w:t>cinerea</w:t>
      </w:r>
      <w:proofErr w:type="spellEnd"/>
      <w:proofErr w:type="gramEnd"/>
      <w:r w:rsidR="00D3121D" w:rsidRPr="00DA7FA8">
        <w:rPr>
          <w:sz w:val="24"/>
          <w:szCs w:val="24"/>
        </w:rPr>
        <w:t xml:space="preserve"> isolates display significant variation in virul</w:t>
      </w:r>
      <w:r w:rsidR="00796342">
        <w:rPr>
          <w:sz w:val="24"/>
          <w:szCs w:val="24"/>
        </w:rPr>
        <w:t>ence phenotypes</w:t>
      </w:r>
      <w:r w:rsidR="00CA37C4">
        <w:rPr>
          <w:sz w:val="24"/>
          <w:szCs w:val="24"/>
        </w:rPr>
        <w:t>,</w:t>
      </w:r>
      <w:r w:rsidR="00E310DC">
        <w:rPr>
          <w:sz w:val="24"/>
          <w:szCs w:val="24"/>
        </w:rPr>
        <w:t xml:space="preserve"> partly due to g</w:t>
      </w:r>
      <w:r w:rsidR="007A7AF3">
        <w:rPr>
          <w:sz w:val="24"/>
          <w:szCs w:val="24"/>
        </w:rPr>
        <w:t>enetic v</w:t>
      </w:r>
      <w:r w:rsidR="00D3121D" w:rsidRPr="00DA7FA8">
        <w:rPr>
          <w:sz w:val="24"/>
          <w:szCs w:val="24"/>
        </w:rPr>
        <w:t>ariation</w:t>
      </w:r>
      <w:r w:rsidR="00A01C5A">
        <w:rPr>
          <w:sz w:val="24"/>
          <w:szCs w:val="24"/>
        </w:rPr>
        <w:t xml:space="preserve"> </w:t>
      </w:r>
      <w:r w:rsidR="00E310DC">
        <w:rPr>
          <w:sz w:val="24"/>
          <w:szCs w:val="24"/>
        </w:rPr>
        <w:t>in specific virulence mechanisms</w:t>
      </w:r>
      <w:r w:rsidR="00CE6D3B">
        <w:rPr>
          <w:sz w:val="24"/>
          <w:szCs w:val="24"/>
        </w:rPr>
        <w:t>,</w:t>
      </w:r>
      <w:r w:rsidR="00E310DC">
        <w:rPr>
          <w:sz w:val="24"/>
          <w:szCs w:val="24"/>
        </w:rPr>
        <w:t xml:space="preserve"> like</w:t>
      </w:r>
      <w:r w:rsidR="00D3121D" w:rsidRPr="00DA7FA8">
        <w:rPr>
          <w:sz w:val="24"/>
          <w:szCs w:val="24"/>
        </w:rPr>
        <w:t xml:space="preserve"> the production of </w:t>
      </w:r>
      <w:r w:rsidR="007A7AF3">
        <w:rPr>
          <w:sz w:val="24"/>
          <w:szCs w:val="24"/>
        </w:rPr>
        <w:t xml:space="preserve">the </w:t>
      </w:r>
      <w:proofErr w:type="spellStart"/>
      <w:r w:rsidR="00D3121D" w:rsidRPr="00DA7FA8">
        <w:rPr>
          <w:sz w:val="24"/>
          <w:szCs w:val="24"/>
        </w:rPr>
        <w:t>phytotoxins</w:t>
      </w:r>
      <w:proofErr w:type="spellEnd"/>
      <w:r w:rsidR="007A7AF3">
        <w:rPr>
          <w:sz w:val="24"/>
          <w:szCs w:val="24"/>
        </w:rPr>
        <w:t>,</w:t>
      </w:r>
      <w:r w:rsidR="000F22E7">
        <w:rPr>
          <w:sz w:val="24"/>
          <w:szCs w:val="24"/>
        </w:rPr>
        <w:t xml:space="preserve"> </w:t>
      </w:r>
      <w:proofErr w:type="spellStart"/>
      <w:r w:rsidR="00D3121D" w:rsidRPr="00DA7FA8">
        <w:rPr>
          <w:sz w:val="24"/>
          <w:szCs w:val="24"/>
        </w:rPr>
        <w:t>botrydial</w:t>
      </w:r>
      <w:proofErr w:type="spellEnd"/>
      <w:r w:rsidR="00D3121D" w:rsidRPr="00DA7FA8">
        <w:rPr>
          <w:sz w:val="24"/>
          <w:szCs w:val="24"/>
        </w:rPr>
        <w:t xml:space="preserve"> and </w:t>
      </w:r>
      <w:proofErr w:type="spellStart"/>
      <w:r w:rsidR="00D3121D" w:rsidRPr="00DA7FA8">
        <w:rPr>
          <w:sz w:val="24"/>
          <w:szCs w:val="24"/>
        </w:rPr>
        <w:t>botcinic</w:t>
      </w:r>
      <w:proofErr w:type="spellEnd"/>
      <w:r w:rsidR="00D3121D" w:rsidRPr="00DA7FA8">
        <w:rPr>
          <w:sz w:val="24"/>
          <w:szCs w:val="24"/>
        </w:rPr>
        <w:t xml:space="preserve"> acid</w:t>
      </w:r>
      <w:r w:rsidR="00CE6D3B">
        <w:rPr>
          <w:sz w:val="24"/>
          <w:szCs w:val="24"/>
        </w:rPr>
        <w:t xml:space="preserve"> </w:t>
      </w:r>
      <w:r w:rsidR="009B208D">
        <w:rPr>
          <w:sz w:val="24"/>
          <w:szCs w:val="24"/>
        </w:rPr>
        <w:fldChar w:fldCharType="begin"/>
      </w:r>
      <w:r w:rsidR="005F1A4E">
        <w:rPr>
          <w:sz w:val="24"/>
          <w:szCs w:val="24"/>
        </w:rPr>
        <w:instrText xml:space="preserve"> ADDIN EN.CITE &lt;EndNote&gt;&lt;Cite&gt;&lt;Author&gt;Siewers&lt;/Author&gt;&lt;Year&gt;2005&lt;/Year&gt;&lt;RecNum&gt;447&lt;/RecNum&gt;&lt;DisplayText&gt;(Siewers, Viaud et al. 2005, Dalmais, Schumacher et al. 2011)&lt;/DisplayText&gt;&lt;record&gt;&lt;rec-number&gt;447&lt;/rec-number&gt;&lt;foreign-keys&gt;&lt;key app="EN" db-id="a2x2tzszjfd2zjed0e8psfdtd0daafwwr002" timestamp="0"&gt;447&lt;/key&gt;&lt;/foreign-keys&gt;&lt;ref-type name="Journal Article"&gt;17&lt;/ref-type&gt;&lt;contributors&gt;&lt;authors&gt;&lt;author&gt;Siewers, Verena&lt;/author&gt;&lt;author&gt;Viaud, Muriel&lt;/author&gt;&lt;author&gt;Jimenez-Teja, Daniel&lt;/author&gt;&lt;author&gt;Collado, Isidro G&lt;/author&gt;&lt;author&gt;Gronover, Christian Schulze&lt;/author&gt;&lt;author&gt;Pradier, Jean-Marc&lt;/author&gt;&lt;author&gt;Tudzynsk, Bettina&lt;/author&gt;&lt;author&gt;Tudzynski, Paul&lt;/author&gt;&lt;/authors&gt;&lt;/contributors&gt;&lt;titles&gt;&lt;title&gt;Functional analysis of the cytochrome P450 monooxygenase gene bcbot1 of Botrytis cinerea indicates that botrydial is a strain-specific virulence factor&lt;/title&gt;&lt;secondary-title&gt;Molecular plant-microbe interactions&lt;/secondary-title&gt;&lt;/titles&gt;&lt;pages&gt;602-612&lt;/pages&gt;&lt;volume&gt;18&lt;/volume&gt;&lt;number&gt;6&lt;/number&gt;&lt;dates&gt;&lt;year&gt;2005&lt;/year&gt;&lt;/dates&gt;&lt;isbn&gt;0894-0282&lt;/isbn&gt;&lt;urls&gt;&lt;/urls&gt;&lt;/record&gt;&lt;/Cite&gt;&lt;Cite&gt;&lt;Author&gt;Dalmais&lt;/Author&gt;&lt;Year&gt;2011&lt;/Year&gt;&lt;RecNum&gt;448&lt;/RecNum&gt;&lt;record&gt;&lt;rec-number&gt;448&lt;/rec-number&gt;&lt;foreign-keys&gt;&lt;key app="EN" db-id="a2x2tzszjfd2zjed0e8psfdtd0daafwwr002" timestamp="0"&gt;448&lt;/key&gt;&lt;/foreign-keys&gt;&lt;ref-type name="Journal Article"&gt;17&lt;/ref-type&gt;&lt;contributors&gt;&lt;authors&gt;&lt;author&gt;Dalmais, Bérengère&lt;/author&gt;&lt;author&gt;Schumacher, Julia&lt;/author&gt;&lt;author&gt;Moraga, Javier&lt;/author&gt;&lt;author&gt;Le Pecheur, Pascal&lt;/author&gt;&lt;author&gt;Tudzynski, Bettina&lt;/author&gt;&lt;author&gt;Collado, Isidro Gonzalez&lt;/author&gt;&lt;author&gt;Viaud, Muriel&lt;/author&gt;&lt;/authors&gt;&lt;/contributors&gt;&lt;titles&gt;&lt;title&gt;The Botrytis cinerea phytotoxin botcinic acid requires two polyketide synthases for production and has a redundant role in virulence with botrydial&lt;/title&gt;&lt;secondary-title&gt;Molecular plant pathology&lt;/secondary-title&gt;&lt;/titles&gt;&lt;pages&gt;564-579&lt;/pages&gt;&lt;volume&gt;12&lt;/volume&gt;&lt;number&gt;6&lt;/number&gt;&lt;dates&gt;&lt;year&gt;2011&lt;/year&gt;&lt;/dates&gt;&lt;isbn&gt;1364-3703&lt;/isbn&gt;&lt;urls&gt;&lt;/urls&gt;&lt;/record&gt;&lt;/Cite&gt;&lt;/EndNote&gt;</w:instrText>
      </w:r>
      <w:r w:rsidR="009B208D">
        <w:rPr>
          <w:sz w:val="24"/>
          <w:szCs w:val="24"/>
        </w:rPr>
        <w:fldChar w:fldCharType="separate"/>
      </w:r>
      <w:r w:rsidR="009B208D">
        <w:rPr>
          <w:noProof/>
          <w:sz w:val="24"/>
          <w:szCs w:val="24"/>
        </w:rPr>
        <w:t>(Siewers, Viaud et al. 2005, Dalmais, Schumacher et al. 2011)</w:t>
      </w:r>
      <w:r w:rsidR="009B208D">
        <w:rPr>
          <w:sz w:val="24"/>
          <w:szCs w:val="24"/>
        </w:rPr>
        <w:fldChar w:fldCharType="end"/>
      </w:r>
      <w:r w:rsidR="00416136">
        <w:rPr>
          <w:sz w:val="24"/>
          <w:szCs w:val="24"/>
        </w:rPr>
        <w:t xml:space="preserve">. </w:t>
      </w:r>
      <w:r w:rsidR="00E310DC">
        <w:rPr>
          <w:sz w:val="24"/>
          <w:szCs w:val="24"/>
        </w:rPr>
        <w:t>This genetic variation also influences cell wall degrading enzymes and key regulators of virulence like</w:t>
      </w:r>
      <w:r w:rsidR="00A01C5A" w:rsidRPr="00DA7FA8">
        <w:rPr>
          <w:sz w:val="24"/>
          <w:szCs w:val="24"/>
        </w:rPr>
        <w:t xml:space="preserve"> </w:t>
      </w:r>
      <w:r w:rsidR="00A01C5A" w:rsidRPr="00CE6D3B">
        <w:rPr>
          <w:i/>
          <w:sz w:val="24"/>
          <w:szCs w:val="24"/>
        </w:rPr>
        <w:t>VELVET</w:t>
      </w:r>
      <w:r w:rsidR="00A01C5A" w:rsidRPr="00DA7FA8">
        <w:rPr>
          <w:sz w:val="24"/>
          <w:szCs w:val="24"/>
        </w:rPr>
        <w:t xml:space="preserve"> </w:t>
      </w:r>
      <w:r w:rsidR="00E310DC">
        <w:rPr>
          <w:sz w:val="24"/>
          <w:szCs w:val="24"/>
        </w:rPr>
        <w:t xml:space="preserve">that quantitatively control </w:t>
      </w:r>
      <w:r w:rsidR="00A01C5A" w:rsidRPr="00DA7FA8">
        <w:rPr>
          <w:sz w:val="24"/>
          <w:szCs w:val="24"/>
        </w:rPr>
        <w:t xml:space="preserve">virulence on multiple host plants </w:t>
      </w:r>
      <w:r w:rsidR="009B208D">
        <w:rPr>
          <w:sz w:val="24"/>
          <w:szCs w:val="24"/>
        </w:rPr>
        <w:fldChar w:fldCharType="begin"/>
      </w:r>
      <w:r w:rsidR="005F1A4E">
        <w:rPr>
          <w:sz w:val="24"/>
          <w:szCs w:val="24"/>
        </w:rPr>
        <w:instrText xml:space="preserve"> ADDIN EN.CITE &lt;EndNote&gt;&lt;Cite&gt;&lt;Author&gt;Schumacher&lt;/Author&gt;&lt;Year&gt;2012&lt;/Year&gt;&lt;RecNum&gt;446&lt;/RecNum&gt;&lt;DisplayText&gt;(Rowe and Kliebenstein 2007, Schumacher, Pradier et al. 2012)&lt;/DisplayText&gt;&lt;record&gt;&lt;rec-number&gt;446&lt;/rec-number&gt;&lt;foreign-keys&gt;&lt;key app="EN" db-id="a2x2tzszjfd2zjed0e8psfdtd0daafwwr002" timestamp="0"&gt;446&lt;/key&gt;&lt;/foreign-keys&gt;&lt;ref-type name="Journal Article"&gt;17&lt;/ref-type&gt;&lt;contributors&gt;&lt;authors&gt;&lt;author&gt;Schumacher, Julia&lt;/author&gt;&lt;author&gt;Pradier, Jean-Marc&lt;/author&gt;&lt;author&gt;Simon, Adeline&lt;/author&gt;&lt;author&gt;Traeger, Stefanie&lt;/author&gt;&lt;author&gt;Moraga, Javier&lt;/author&gt;&lt;author&gt;Collado, Isidro González&lt;/author&gt;&lt;author&gt;Viaud, Muriel&lt;/author&gt;&lt;author&gt;Tudzynski, Bettina&lt;/author&gt;&lt;/authors&gt;&lt;/contributors&gt;&lt;titles&gt;&lt;title&gt;Natural variation in the VELVET gene bcvel1 affects virulence and light-dependent differentiation in Botrytis cinerea&lt;/title&gt;&lt;secondary-title&gt;PLoS One&lt;/secondary-title&gt;&lt;/titles&gt;&lt;pages&gt;e47840&lt;/pages&gt;&lt;volume&gt;7&lt;/volume&gt;&lt;number&gt;10&lt;/number&gt;&lt;dates&gt;&lt;year&gt;2012&lt;/year&gt;&lt;/dates&gt;&lt;isbn&gt;1932-6203&lt;/isbn&gt;&lt;urls&gt;&lt;/urls&gt;&lt;/record&gt;&lt;/Cite&gt;&lt;Cite&gt;&lt;Author&gt;Rowe&lt;/Author&gt;&lt;Year&gt;2007&lt;/Year&gt;&lt;RecNum&gt;469&lt;/RecNum&gt;&lt;record&gt;&lt;rec-number&gt;469&lt;/rec-number&gt;&lt;foreign-keys&gt;&lt;key app="EN" db-id="a2x2tzszjfd2zjed0e8psfdtd0daafwwr002" timestamp="0"&gt;469&lt;/key&gt;&lt;/foreign-keys&gt;&lt;ref-type name="Journal Article"&gt;17&lt;/ref-type&gt;&lt;contributors&gt;&lt;authors&gt;&lt;author&gt;Rowe, Heather C&lt;/author&gt;&lt;author&gt;Kliebenstein, Daniel J&lt;/author&gt;&lt;/authors&gt;&lt;/contributors&gt;&lt;titles&gt;&lt;title&gt;Elevated genetic variation within virulence-associated Botrytis cinerea polygalacturonase loci&lt;/title&gt;&lt;secondary-title&gt;Molecular Plant-Microbe Interactions&lt;/secondary-title&gt;&lt;/titles&gt;&lt;pages&gt;1126-1137&lt;/pages&gt;&lt;volume&gt;20&lt;/volume&gt;&lt;number&gt;9&lt;/number&gt;&lt;dates&gt;&lt;year&gt;2007&lt;/year&gt;&lt;/dates&gt;&lt;isbn&gt;0894-0282&lt;/isbn&gt;&lt;urls&gt;&lt;/urls&gt;&lt;/record&gt;&lt;/Cite&gt;&lt;/EndNote&gt;</w:instrText>
      </w:r>
      <w:r w:rsidR="009B208D">
        <w:rPr>
          <w:sz w:val="24"/>
          <w:szCs w:val="24"/>
        </w:rPr>
        <w:fldChar w:fldCharType="separate"/>
      </w:r>
      <w:r w:rsidR="009B208D">
        <w:rPr>
          <w:noProof/>
          <w:sz w:val="24"/>
          <w:szCs w:val="24"/>
        </w:rPr>
        <w:t>(Rowe and Kliebenstein 2007, Schumacher, Pradier et al. 2012)</w:t>
      </w:r>
      <w:r w:rsidR="009B208D">
        <w:rPr>
          <w:sz w:val="24"/>
          <w:szCs w:val="24"/>
        </w:rPr>
        <w:fldChar w:fldCharType="end"/>
      </w:r>
      <w:r w:rsidR="00322463">
        <w:rPr>
          <w:sz w:val="24"/>
          <w:szCs w:val="24"/>
        </w:rPr>
        <w:t xml:space="preserve">. </w:t>
      </w:r>
      <w:r w:rsidR="00E310DC">
        <w:rPr>
          <w:sz w:val="24"/>
          <w:szCs w:val="24"/>
        </w:rPr>
        <w:t>This</w:t>
      </w:r>
      <w:r w:rsidR="00A01C5A">
        <w:rPr>
          <w:sz w:val="24"/>
          <w:szCs w:val="24"/>
        </w:rPr>
        <w:t xml:space="preserve"> genetic variation in diverse virulence mechanisms can contribute to the formation of</w:t>
      </w:r>
      <w:r w:rsidR="00D3121D" w:rsidRPr="00DA7FA8">
        <w:rPr>
          <w:sz w:val="24"/>
          <w:szCs w:val="24"/>
        </w:rPr>
        <w:t xml:space="preserve"> quantitative differences in virulence</w:t>
      </w:r>
      <w:r w:rsidR="00A01C5A">
        <w:rPr>
          <w:sz w:val="24"/>
          <w:szCs w:val="24"/>
        </w:rPr>
        <w:t xml:space="preserve"> between the isolates</w:t>
      </w:r>
      <w:r w:rsidR="00D349F6">
        <w:rPr>
          <w:sz w:val="24"/>
          <w:szCs w:val="24"/>
        </w:rPr>
        <w:t xml:space="preserve"> </w:t>
      </w:r>
      <w:r w:rsidR="009B208D">
        <w:rPr>
          <w:sz w:val="24"/>
          <w:szCs w:val="24"/>
        </w:rPr>
        <w:fldChar w:fldCharType="begin"/>
      </w:r>
      <w:r w:rsidR="005F1A4E">
        <w:rPr>
          <w:sz w:val="24"/>
          <w:szCs w:val="24"/>
        </w:rPr>
        <w:instrText xml:space="preserve"> ADDIN EN.CITE &lt;EndNote&gt;&lt;Cite&gt;&lt;Author&gt;ten Have&lt;/Author&gt;&lt;Year&gt;1998&lt;/Year&gt;&lt;RecNum&gt;449&lt;/RecNum&gt;&lt;DisplayText&gt;(ten Have, Mulder et al. 1998)&lt;/DisplayText&gt;&lt;record&gt;&lt;rec-number&gt;449&lt;/rec-number&gt;&lt;foreign-keys&gt;&lt;key app="EN" db-id="a2x2tzszjfd2zjed0e8psfdtd0daafwwr002" timestamp="0"&gt;449&lt;/key&gt;&lt;/foreign-keys&gt;&lt;ref-type name="Journal Article"&gt;17&lt;/ref-type&gt;&lt;contributors&gt;&lt;authors&gt;&lt;author&gt;ten Have, Arjen&lt;/author&gt;&lt;author&gt;Mulder, Wietse&lt;/author&gt;&lt;author&gt;Visser, Jaap&lt;/author&gt;&lt;author&gt;van Kan, Jan AL&lt;/author&gt;&lt;/authors&gt;&lt;/contributors&gt;&lt;titles&gt;&lt;title&gt;The endopolygalacturonase gene Bcpg1 is required for full virulence of Botrytis cinerea&lt;/title&gt;&lt;secondary-title&gt;Molecular Plant-Microbe Interactions&lt;/secondary-title&gt;&lt;/titles&gt;&lt;pages&gt;1009-1016&lt;/pages&gt;&lt;volume&gt;11&lt;/volume&gt;&lt;number&gt;10&lt;/number&gt;&lt;dates&gt;&lt;year&gt;1998&lt;/year&gt;&lt;/dates&gt;&lt;isbn&gt;0894-0282&lt;/isbn&gt;&lt;urls&gt;&lt;/urls&gt;&lt;/record&gt;&lt;/Cite&gt;&lt;/EndNote&gt;</w:instrText>
      </w:r>
      <w:r w:rsidR="009B208D">
        <w:rPr>
          <w:sz w:val="24"/>
          <w:szCs w:val="24"/>
        </w:rPr>
        <w:fldChar w:fldCharType="separate"/>
      </w:r>
      <w:r w:rsidR="009B208D">
        <w:rPr>
          <w:noProof/>
          <w:sz w:val="24"/>
          <w:szCs w:val="24"/>
        </w:rPr>
        <w:t>(ten Have, Mulder et al. 1998)</w:t>
      </w:r>
      <w:r w:rsidR="009B208D">
        <w:rPr>
          <w:sz w:val="24"/>
          <w:szCs w:val="24"/>
        </w:rPr>
        <w:fldChar w:fldCharType="end"/>
      </w:r>
      <w:r w:rsidR="00D3121D" w:rsidRPr="00DA7FA8">
        <w:rPr>
          <w:sz w:val="24"/>
          <w:szCs w:val="24"/>
        </w:rPr>
        <w:t xml:space="preserve">. </w:t>
      </w:r>
      <w:proofErr w:type="gramStart"/>
      <w:r w:rsidR="003F292E">
        <w:rPr>
          <w:sz w:val="24"/>
          <w:szCs w:val="24"/>
        </w:rPr>
        <w:t xml:space="preserve">The phenotypic variation is driven by a </w:t>
      </w:r>
      <w:r w:rsidR="00A01C5A">
        <w:rPr>
          <w:sz w:val="24"/>
          <w:szCs w:val="24"/>
        </w:rPr>
        <w:t xml:space="preserve">high level of sequence diversity spread </w:t>
      </w:r>
      <w:r w:rsidR="00C341C9">
        <w:rPr>
          <w:sz w:val="24"/>
          <w:szCs w:val="24"/>
        </w:rPr>
        <w:t>across</w:t>
      </w:r>
      <w:r w:rsidR="00A01C5A">
        <w:rPr>
          <w:sz w:val="24"/>
          <w:szCs w:val="24"/>
        </w:rPr>
        <w:t xml:space="preserve"> the genome</w:t>
      </w:r>
      <w:proofErr w:type="gramEnd"/>
      <w:r w:rsidR="006A6FB6">
        <w:rPr>
          <w:sz w:val="24"/>
          <w:szCs w:val="24"/>
        </w:rPr>
        <w:t xml:space="preserve"> </w:t>
      </w:r>
      <w:r w:rsidR="002C6CA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2C6CAE">
        <w:rPr>
          <w:sz w:val="24"/>
          <w:szCs w:val="24"/>
        </w:rPr>
      </w:r>
      <w:r w:rsidR="002C6CAE">
        <w:rPr>
          <w:sz w:val="24"/>
          <w:szCs w:val="24"/>
        </w:rPr>
        <w:fldChar w:fldCharType="separate"/>
      </w:r>
      <w:r w:rsidR="00042D5F">
        <w:rPr>
          <w:noProof/>
          <w:sz w:val="24"/>
          <w:szCs w:val="24"/>
        </w:rPr>
        <w:t>(Rowe and Kliebenstein 2007, Fekete, Fekete et al. 2012, Atwell, Corwin et al. 2015, Atwell, Soltis et al. 2017)</w:t>
      </w:r>
      <w:r w:rsidR="002C6CAE">
        <w:rPr>
          <w:sz w:val="24"/>
          <w:szCs w:val="24"/>
        </w:rPr>
        <w:fldChar w:fldCharType="end"/>
      </w:r>
      <w:r w:rsidR="00A01C5A">
        <w:rPr>
          <w:sz w:val="24"/>
          <w:szCs w:val="24"/>
        </w:rPr>
        <w:t xml:space="preserve">. The polymorphism rate </w:t>
      </w:r>
      <w:r w:rsidR="00DC7B96">
        <w:rPr>
          <w:sz w:val="24"/>
          <w:szCs w:val="24"/>
        </w:rPr>
        <w:t xml:space="preserve">in </w:t>
      </w:r>
      <w:r w:rsidR="00CF4535">
        <w:rPr>
          <w:i/>
          <w:sz w:val="24"/>
          <w:szCs w:val="24"/>
        </w:rPr>
        <w:t xml:space="preserve">B. </w:t>
      </w:r>
      <w:proofErr w:type="spellStart"/>
      <w:r w:rsidR="00CF4535">
        <w:rPr>
          <w:i/>
          <w:sz w:val="24"/>
          <w:szCs w:val="24"/>
        </w:rPr>
        <w:t>cinerea</w:t>
      </w:r>
      <w:proofErr w:type="spellEnd"/>
      <w:r w:rsidR="00CF4535">
        <w:rPr>
          <w:i/>
          <w:sz w:val="24"/>
          <w:szCs w:val="24"/>
        </w:rPr>
        <w:t xml:space="preserve"> </w:t>
      </w:r>
      <w:r w:rsidR="003F292E">
        <w:rPr>
          <w:sz w:val="24"/>
          <w:szCs w:val="24"/>
        </w:rPr>
        <w:t xml:space="preserve">was measured as </w:t>
      </w:r>
      <w:r w:rsidR="00DC7B96">
        <w:rPr>
          <w:sz w:val="24"/>
          <w:szCs w:val="24"/>
        </w:rPr>
        <w:t>6.6 SNP/kb</w:t>
      </w:r>
      <w:r w:rsidR="00CA37C4">
        <w:rPr>
          <w:sz w:val="24"/>
          <w:szCs w:val="24"/>
        </w:rPr>
        <w:t>,</w:t>
      </w:r>
      <w:r w:rsidR="00A01C5A">
        <w:rPr>
          <w:sz w:val="24"/>
          <w:szCs w:val="24"/>
        </w:rPr>
        <w:t xml:space="preserve"> which</w:t>
      </w:r>
      <w:r w:rsidR="00796342" w:rsidRPr="00796342">
        <w:rPr>
          <w:sz w:val="24"/>
          <w:szCs w:val="24"/>
        </w:rPr>
        <w:t xml:space="preserve"> is more variable than</w:t>
      </w:r>
      <w:r w:rsidR="00C30B68">
        <w:rPr>
          <w:sz w:val="24"/>
          <w:szCs w:val="24"/>
        </w:rPr>
        <w:t xml:space="preserve"> most</w:t>
      </w:r>
      <w:r w:rsidR="00796342" w:rsidRPr="00796342">
        <w:rPr>
          <w:sz w:val="24"/>
          <w:szCs w:val="24"/>
        </w:rPr>
        <w:t xml:space="preserve"> previously studied </w:t>
      </w:r>
      <w:r w:rsidR="00DC7B96">
        <w:rPr>
          <w:sz w:val="24"/>
          <w:szCs w:val="24"/>
        </w:rPr>
        <w:t xml:space="preserve">plant </w:t>
      </w:r>
      <w:r w:rsidR="00796342" w:rsidRPr="00796342">
        <w:rPr>
          <w:sz w:val="24"/>
          <w:szCs w:val="24"/>
        </w:rPr>
        <w:t>pathogens</w:t>
      </w:r>
      <w:r w:rsidR="00DC7B96">
        <w:rPr>
          <w:sz w:val="24"/>
          <w:szCs w:val="24"/>
        </w:rPr>
        <w:t xml:space="preserve"> (1-2 SNP/kb in </w:t>
      </w:r>
      <w:proofErr w:type="spellStart"/>
      <w:r w:rsidR="00DC7B96" w:rsidRPr="00DC7B96">
        <w:rPr>
          <w:i/>
          <w:sz w:val="24"/>
          <w:szCs w:val="24"/>
        </w:rPr>
        <w:t>Blumeria</w:t>
      </w:r>
      <w:proofErr w:type="spellEnd"/>
      <w:r w:rsidR="00DC7B96" w:rsidRPr="00DC7B96">
        <w:rPr>
          <w:i/>
          <w:sz w:val="24"/>
          <w:szCs w:val="24"/>
        </w:rPr>
        <w:t xml:space="preserve"> </w:t>
      </w:r>
      <w:proofErr w:type="spellStart"/>
      <w:r w:rsidR="00DC7B96" w:rsidRPr="00DC7B96">
        <w:rPr>
          <w:i/>
          <w:sz w:val="24"/>
          <w:szCs w:val="24"/>
        </w:rPr>
        <w:t>graminis</w:t>
      </w:r>
      <w:proofErr w:type="spellEnd"/>
      <w:r w:rsidR="00CE69EF">
        <w:rPr>
          <w:sz w:val="24"/>
          <w:szCs w:val="24"/>
        </w:rPr>
        <w:t>,</w:t>
      </w:r>
      <w:r w:rsidR="00C30B68">
        <w:rPr>
          <w:sz w:val="24"/>
          <w:szCs w:val="24"/>
        </w:rPr>
        <w:t xml:space="preserve"> 1.5 SNP/kb in </w:t>
      </w:r>
      <w:proofErr w:type="spellStart"/>
      <w:r w:rsidR="00C30B68" w:rsidRPr="00C30B68">
        <w:rPr>
          <w:i/>
          <w:sz w:val="24"/>
          <w:szCs w:val="24"/>
        </w:rPr>
        <w:t>Melampsora</w:t>
      </w:r>
      <w:proofErr w:type="spellEnd"/>
      <w:r w:rsidR="00C30B68" w:rsidRPr="00C30B68">
        <w:rPr>
          <w:i/>
          <w:sz w:val="24"/>
          <w:szCs w:val="24"/>
        </w:rPr>
        <w:t xml:space="preserve"> </w:t>
      </w:r>
      <w:proofErr w:type="spellStart"/>
      <w:r w:rsidR="00C30B68" w:rsidRPr="00C30B68">
        <w:rPr>
          <w:i/>
          <w:sz w:val="24"/>
          <w:szCs w:val="24"/>
        </w:rPr>
        <w:t>larici-populina</w:t>
      </w:r>
      <w:proofErr w:type="spellEnd"/>
      <w:r w:rsidR="00C30B68">
        <w:rPr>
          <w:sz w:val="24"/>
          <w:szCs w:val="24"/>
        </w:rPr>
        <w:t>,</w:t>
      </w:r>
      <w:r w:rsidR="00CE69EF">
        <w:rPr>
          <w:sz w:val="24"/>
          <w:szCs w:val="24"/>
        </w:rPr>
        <w:t xml:space="preserve"> 5.5 SNP/kb in the compact genome of the obligate </w:t>
      </w:r>
      <w:proofErr w:type="spellStart"/>
      <w:r w:rsidR="00CE69EF">
        <w:rPr>
          <w:sz w:val="24"/>
          <w:szCs w:val="24"/>
        </w:rPr>
        <w:t>biotroph</w:t>
      </w:r>
      <w:proofErr w:type="spellEnd"/>
      <w:r w:rsidR="00CE69EF">
        <w:rPr>
          <w:sz w:val="24"/>
          <w:szCs w:val="24"/>
        </w:rPr>
        <w:t xml:space="preserve"> </w:t>
      </w:r>
      <w:proofErr w:type="spellStart"/>
      <w:r w:rsidR="00CE69EF" w:rsidRPr="002C6CAE">
        <w:rPr>
          <w:i/>
          <w:sz w:val="24"/>
          <w:szCs w:val="24"/>
        </w:rPr>
        <w:t>Plasmodiophora</w:t>
      </w:r>
      <w:proofErr w:type="spellEnd"/>
      <w:r w:rsidR="00CE69EF" w:rsidRPr="002C6CAE">
        <w:rPr>
          <w:i/>
          <w:sz w:val="24"/>
          <w:szCs w:val="24"/>
        </w:rPr>
        <w:t xml:space="preserve"> </w:t>
      </w:r>
      <w:proofErr w:type="spellStart"/>
      <w:r w:rsidR="00CE69EF" w:rsidRPr="002C6CAE">
        <w:rPr>
          <w:i/>
          <w:sz w:val="24"/>
          <w:szCs w:val="24"/>
        </w:rPr>
        <w:t>brassicae</w:t>
      </w:r>
      <w:proofErr w:type="spellEnd"/>
      <w:r w:rsidR="00DC7B96">
        <w:rPr>
          <w:sz w:val="24"/>
          <w:szCs w:val="24"/>
        </w:rPr>
        <w:t>)</w:t>
      </w:r>
      <w:r w:rsidR="00796342" w:rsidRPr="00796342">
        <w:rPr>
          <w:sz w:val="24"/>
          <w:szCs w:val="24"/>
        </w:rPr>
        <w:t>, and</w:t>
      </w:r>
      <w:r w:rsidR="00DC7B96">
        <w:rPr>
          <w:sz w:val="24"/>
          <w:szCs w:val="24"/>
        </w:rPr>
        <w:t xml:space="preserve"> </w:t>
      </w:r>
      <w:r w:rsidR="00CA37C4">
        <w:rPr>
          <w:sz w:val="24"/>
          <w:szCs w:val="24"/>
        </w:rPr>
        <w:t>close to</w:t>
      </w:r>
      <w:r w:rsidR="00DC7B96">
        <w:rPr>
          <w:sz w:val="24"/>
          <w:szCs w:val="24"/>
        </w:rPr>
        <w:t xml:space="preserve"> the genetic diversity </w:t>
      </w:r>
      <w:r w:rsidR="00C2330B">
        <w:rPr>
          <w:sz w:val="24"/>
          <w:szCs w:val="24"/>
        </w:rPr>
        <w:t xml:space="preserve">found in </w:t>
      </w:r>
      <w:r w:rsidR="00DC7B96">
        <w:rPr>
          <w:sz w:val="24"/>
          <w:szCs w:val="24"/>
        </w:rPr>
        <w:t xml:space="preserve">the human pathogen </w:t>
      </w:r>
      <w:r w:rsidR="00DC7B96" w:rsidRPr="00DC7B96">
        <w:rPr>
          <w:i/>
          <w:sz w:val="24"/>
          <w:szCs w:val="24"/>
        </w:rPr>
        <w:t>Mycobacterium tuberculosis</w:t>
      </w:r>
      <w:r w:rsidR="00CE69EF">
        <w:rPr>
          <w:sz w:val="24"/>
          <w:szCs w:val="24"/>
        </w:rPr>
        <w:t xml:space="preserve"> (2.9 to 6.2 SNP/kb)</w:t>
      </w:r>
      <w:r w:rsidR="00C30B68">
        <w:rPr>
          <w:sz w:val="24"/>
          <w:szCs w:val="24"/>
        </w:rPr>
        <w:t xml:space="preserve"> </w:t>
      </w:r>
      <w:r w:rsidR="006E0975">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cHA9IkVOIiBkYi1pZD0iYTJ4MnR6c3pqZmQyemplZDBlOHBzZmR0ZDBkYWFmd3dyMDAyIiB0aW1l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cHA9IkVOIiBkYi1pZD0iYTJ4MnR6c3pqZmQyemplZDBlOHBzZmR0ZDBkYWFmd3dyMDAyIiB0aW1l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E0975">
        <w:rPr>
          <w:sz w:val="24"/>
          <w:szCs w:val="24"/>
        </w:rPr>
      </w:r>
      <w:r w:rsidR="006E0975">
        <w:rPr>
          <w:sz w:val="24"/>
          <w:szCs w:val="24"/>
        </w:rPr>
        <w:fldChar w:fldCharType="separate"/>
      </w:r>
      <w:r w:rsidR="00042D5F">
        <w:rPr>
          <w:noProof/>
          <w:sz w:val="24"/>
          <w:szCs w:val="24"/>
        </w:rPr>
        <w:t xml:space="preserve">(Farhat, Shapiro et al. 2013, Hacquard, Kracher et al. 2013, Wicker, Oberhaensli et al. 2013, Persoons, Morin et al. 2014, Desjardins, Cohen et </w:t>
      </w:r>
      <w:r w:rsidR="00042D5F">
        <w:rPr>
          <w:noProof/>
          <w:sz w:val="24"/>
          <w:szCs w:val="24"/>
        </w:rPr>
        <w:lastRenderedPageBreak/>
        <w:t>al. 2016, Power, Parkhill et al. 2017)</w:t>
      </w:r>
      <w:r w:rsidR="006E0975">
        <w:rPr>
          <w:sz w:val="24"/>
          <w:szCs w:val="24"/>
        </w:rPr>
        <w:fldChar w:fldCharType="end"/>
      </w:r>
      <w:r w:rsidR="00766DC1" w:rsidRPr="00CA37C4">
        <w:rPr>
          <w:sz w:val="24"/>
          <w:szCs w:val="24"/>
        </w:rPr>
        <w:t>.</w:t>
      </w:r>
      <w:r w:rsidR="00A01C5A">
        <w:rPr>
          <w:sz w:val="24"/>
          <w:szCs w:val="24"/>
        </w:rPr>
        <w:t xml:space="preserve"> </w:t>
      </w:r>
      <w:r w:rsidR="00C30B68">
        <w:rPr>
          <w:sz w:val="24"/>
          <w:szCs w:val="24"/>
        </w:rPr>
        <w:t xml:space="preserve">Higher polymorphism rates are reported for the wheat stem rust pathogen </w:t>
      </w:r>
      <w:proofErr w:type="spellStart"/>
      <w:r w:rsidR="00C30B68" w:rsidRPr="000224F6">
        <w:rPr>
          <w:i/>
          <w:sz w:val="24"/>
          <w:szCs w:val="24"/>
        </w:rPr>
        <w:t>Puccinia</w:t>
      </w:r>
      <w:proofErr w:type="spellEnd"/>
      <w:r w:rsidR="00C30B68" w:rsidRPr="000224F6">
        <w:rPr>
          <w:i/>
          <w:sz w:val="24"/>
          <w:szCs w:val="24"/>
        </w:rPr>
        <w:t xml:space="preserve"> </w:t>
      </w:r>
      <w:proofErr w:type="spellStart"/>
      <w:r w:rsidR="00C30B68" w:rsidRPr="000224F6">
        <w:rPr>
          <w:i/>
          <w:sz w:val="24"/>
          <w:szCs w:val="24"/>
        </w:rPr>
        <w:t>graminis</w:t>
      </w:r>
      <w:proofErr w:type="spellEnd"/>
      <w:r w:rsidR="00C30B68">
        <w:rPr>
          <w:sz w:val="24"/>
          <w:szCs w:val="24"/>
        </w:rPr>
        <w:t xml:space="preserve"> </w:t>
      </w:r>
      <w:r w:rsidR="001F21B6">
        <w:rPr>
          <w:sz w:val="24"/>
          <w:szCs w:val="24"/>
        </w:rPr>
        <w:t xml:space="preserve">f. sp. </w:t>
      </w:r>
      <w:proofErr w:type="spellStart"/>
      <w:r w:rsidR="00AA4A31">
        <w:rPr>
          <w:i/>
          <w:sz w:val="24"/>
          <w:szCs w:val="24"/>
        </w:rPr>
        <w:t>t</w:t>
      </w:r>
      <w:r w:rsidR="001F21B6" w:rsidRPr="000224F6">
        <w:rPr>
          <w:i/>
          <w:sz w:val="24"/>
          <w:szCs w:val="24"/>
        </w:rPr>
        <w:t>ritici</w:t>
      </w:r>
      <w:proofErr w:type="spellEnd"/>
      <w:r w:rsidR="00AA4A31">
        <w:rPr>
          <w:sz w:val="24"/>
          <w:szCs w:val="24"/>
        </w:rPr>
        <w:t>, from a small non-random sample of isolates</w:t>
      </w:r>
      <w:r w:rsidR="001F21B6">
        <w:rPr>
          <w:sz w:val="24"/>
          <w:szCs w:val="24"/>
        </w:rPr>
        <w:t xml:space="preserve"> (</w:t>
      </w:r>
      <w:r w:rsidR="001F21B6" w:rsidRPr="001F21B6">
        <w:rPr>
          <w:sz w:val="24"/>
          <w:szCs w:val="24"/>
        </w:rPr>
        <w:t>12.3</w:t>
      </w:r>
      <w:r w:rsidR="001F21B6">
        <w:rPr>
          <w:sz w:val="24"/>
          <w:szCs w:val="24"/>
        </w:rPr>
        <w:t xml:space="preserve"> SNP</w:t>
      </w:r>
      <w:r w:rsidR="001F21B6" w:rsidRPr="001F21B6">
        <w:rPr>
          <w:sz w:val="24"/>
          <w:szCs w:val="24"/>
        </w:rPr>
        <w:t>/kb</w:t>
      </w:r>
      <w:r w:rsidR="001F21B6">
        <w:rPr>
          <w:sz w:val="24"/>
          <w:szCs w:val="24"/>
        </w:rPr>
        <w:t xml:space="preserve">) </w:t>
      </w:r>
      <w:r w:rsidR="00B3570C">
        <w:rPr>
          <w:sz w:val="24"/>
          <w:szCs w:val="24"/>
        </w:rPr>
        <w:fldChar w:fldCharType="begin"/>
      </w:r>
      <w:r w:rsidR="005F1A4E">
        <w:rPr>
          <w:sz w:val="24"/>
          <w:szCs w:val="24"/>
        </w:rPr>
        <w:instrText xml:space="preserve"> ADDIN EN.CITE &lt;EndNote&gt;&lt;Cite&gt;&lt;Author&gt;Upadhyaya&lt;/Author&gt;&lt;Year&gt;2014&lt;/Year&gt;&lt;RecNum&gt;569&lt;/RecNum&gt;&lt;DisplayText&gt;(Upadhyaya, Garnica et al. 2014)&lt;/DisplayText&gt;&lt;record&gt;&lt;rec-number&gt;569&lt;/rec-number&gt;&lt;foreign-keys&gt;&lt;key app="EN" db-id="a2x2tzszjfd2zjed0e8psfdtd0daafwwr002" timestamp="0"&gt;569&lt;/key&gt;&lt;/foreign-keys&gt;&lt;ref-type name="Journal Article"&gt;17&lt;/ref-type&gt;&lt;contributors&gt;&lt;authors&gt;&lt;author&gt;Upadhyaya, Narayana M&lt;/author&gt;&lt;author&gt;Garnica, Diana P&lt;/author&gt;&lt;author&gt;Karaoglu, Haydar&lt;/author&gt;&lt;author&gt;Sperschneider, Jana&lt;/author&gt;&lt;author&gt;Nemri, Adnane&lt;/author&gt;&lt;author&gt;Xu, Bo&lt;/author&gt;&lt;author&gt;Mago, Rohit&lt;/author&gt;&lt;author&gt;Cuomo, Christina A&lt;/author&gt;&lt;author&gt;Rathjen, John P&lt;/author&gt;&lt;author&gt;Park, Robert F&lt;/author&gt;&lt;/authors&gt;&lt;/contributors&gt;&lt;titles&gt;&lt;title&gt;Comparative genomics of Australian isolates of the wheat stem rust pathogen Puccinia graminis f. sp. tritici reveals extensive polymorphism in candidate effector genes&lt;/title&gt;&lt;secondary-title&gt;Frontiers in plant science&lt;/secondary-title&gt;&lt;/titles&gt;&lt;volume&gt;5&lt;/volume&gt;&lt;dates&gt;&lt;year&gt;2014&lt;/year&gt;&lt;/dates&gt;&lt;urls&gt;&lt;/urls&gt;&lt;/record&gt;&lt;/Cite&gt;&lt;/EndNote&gt;</w:instrText>
      </w:r>
      <w:r w:rsidR="00B3570C">
        <w:rPr>
          <w:sz w:val="24"/>
          <w:szCs w:val="24"/>
        </w:rPr>
        <w:fldChar w:fldCharType="separate"/>
      </w:r>
      <w:r w:rsidR="00042D5F">
        <w:rPr>
          <w:noProof/>
          <w:sz w:val="24"/>
          <w:szCs w:val="24"/>
        </w:rPr>
        <w:t>(Upadhyaya, Garnica et al. 2014)</w:t>
      </w:r>
      <w:r w:rsidR="00B3570C">
        <w:rPr>
          <w:sz w:val="24"/>
          <w:szCs w:val="24"/>
        </w:rPr>
        <w:fldChar w:fldCharType="end"/>
      </w:r>
      <w:r w:rsidR="001F21B6">
        <w:rPr>
          <w:sz w:val="24"/>
          <w:szCs w:val="24"/>
        </w:rPr>
        <w:t xml:space="preserve">. </w:t>
      </w:r>
      <w:r w:rsidR="003F292E">
        <w:rPr>
          <w:sz w:val="24"/>
          <w:szCs w:val="24"/>
        </w:rPr>
        <w:t xml:space="preserve">In addition to SNP diversity, the </w:t>
      </w:r>
      <w:r w:rsidR="00E310DC">
        <w:rPr>
          <w:sz w:val="24"/>
          <w:szCs w:val="24"/>
        </w:rPr>
        <w:t xml:space="preserve">genomic sequencing </w:t>
      </w:r>
      <w:r w:rsidR="00A01C5A">
        <w:rPr>
          <w:sz w:val="24"/>
          <w:szCs w:val="24"/>
        </w:rPr>
        <w:t>show</w:t>
      </w:r>
      <w:r w:rsidR="00E310DC">
        <w:rPr>
          <w:sz w:val="24"/>
          <w:szCs w:val="24"/>
        </w:rPr>
        <w:t>ed</w:t>
      </w:r>
      <w:r w:rsidR="00A01C5A">
        <w:rPr>
          <w:sz w:val="24"/>
          <w:szCs w:val="24"/>
        </w:rPr>
        <w:t xml:space="preserve"> that </w:t>
      </w:r>
      <w:r w:rsidR="00053BF8" w:rsidRPr="00053BF8">
        <w:rPr>
          <w:i/>
          <w:sz w:val="24"/>
          <w:szCs w:val="24"/>
        </w:rPr>
        <w:t xml:space="preserve">B. </w:t>
      </w:r>
      <w:proofErr w:type="spellStart"/>
      <w:r w:rsidR="00053BF8" w:rsidRPr="00053BF8">
        <w:rPr>
          <w:i/>
          <w:sz w:val="24"/>
          <w:szCs w:val="24"/>
        </w:rPr>
        <w:t>cinerea</w:t>
      </w:r>
      <w:proofErr w:type="spellEnd"/>
      <w:r w:rsidR="00A01C5A">
        <w:rPr>
          <w:sz w:val="24"/>
          <w:szCs w:val="24"/>
        </w:rPr>
        <w:t xml:space="preserve"> has a high level of recombination and genomic admixture</w:t>
      </w:r>
      <w:r w:rsidR="000B0044">
        <w:rPr>
          <w:sz w:val="24"/>
          <w:szCs w:val="24"/>
        </w:rPr>
        <w:t>,</w:t>
      </w:r>
      <w:r w:rsidR="003F292E">
        <w:rPr>
          <w:sz w:val="24"/>
          <w:szCs w:val="24"/>
        </w:rPr>
        <w:t xml:space="preserve"> as if it were a randomly </w:t>
      </w:r>
      <w:proofErr w:type="spellStart"/>
      <w:r w:rsidR="003F292E">
        <w:rPr>
          <w:sz w:val="24"/>
          <w:szCs w:val="24"/>
        </w:rPr>
        <w:t>intermating</w:t>
      </w:r>
      <w:proofErr w:type="spellEnd"/>
      <w:r w:rsidR="003F292E">
        <w:rPr>
          <w:sz w:val="24"/>
          <w:szCs w:val="24"/>
        </w:rPr>
        <w:t xml:space="preserve"> population</w:t>
      </w:r>
      <w:r w:rsidR="00A01C5A">
        <w:rPr>
          <w:sz w:val="24"/>
          <w:szCs w:val="24"/>
        </w:rPr>
        <w:t xml:space="preserve">. </w:t>
      </w:r>
      <w:r w:rsidR="00D3121D" w:rsidRPr="00796342">
        <w:rPr>
          <w:sz w:val="24"/>
          <w:szCs w:val="24"/>
        </w:rPr>
        <w:t>As such</w:t>
      </w:r>
      <w:r w:rsidR="00D3121D" w:rsidRPr="00DA7FA8">
        <w:rPr>
          <w:sz w:val="24"/>
          <w:szCs w:val="24"/>
        </w:rPr>
        <w:t>,</w:t>
      </w:r>
      <w:r w:rsidR="00A01C5A">
        <w:rPr>
          <w:sz w:val="24"/>
          <w:szCs w:val="24"/>
        </w:rPr>
        <w:t xml:space="preserve"> </w:t>
      </w:r>
      <w:r w:rsidR="00E310DC">
        <w:rPr>
          <w:sz w:val="24"/>
          <w:szCs w:val="24"/>
        </w:rPr>
        <w:t xml:space="preserve">a </w:t>
      </w:r>
      <w:r w:rsidR="00A01C5A">
        <w:rPr>
          <w:sz w:val="24"/>
          <w:szCs w:val="24"/>
        </w:rPr>
        <w:t>collection of</w:t>
      </w:r>
      <w:r w:rsidR="00D3121D" w:rsidRPr="00DA7FA8">
        <w:rPr>
          <w:sz w:val="24"/>
          <w:szCs w:val="24"/>
        </w:rPr>
        <w:t xml:space="preserve"> </w:t>
      </w:r>
      <w:r w:rsidR="00D3121D" w:rsidRPr="00DA7FA8">
        <w:rPr>
          <w:i/>
          <w:sz w:val="24"/>
          <w:szCs w:val="24"/>
        </w:rPr>
        <w:t xml:space="preserve">B. </w:t>
      </w:r>
      <w:proofErr w:type="spellStart"/>
      <w:r w:rsidR="00D3121D" w:rsidRPr="00DA7FA8">
        <w:rPr>
          <w:i/>
          <w:sz w:val="24"/>
          <w:szCs w:val="24"/>
        </w:rPr>
        <w:t>cinerea</w:t>
      </w:r>
      <w:proofErr w:type="spellEnd"/>
      <w:r w:rsidR="00326A40">
        <w:rPr>
          <w:i/>
          <w:sz w:val="24"/>
          <w:szCs w:val="24"/>
        </w:rPr>
        <w:t xml:space="preserve"> </w:t>
      </w:r>
      <w:r w:rsidR="00A01C5A">
        <w:rPr>
          <w:sz w:val="24"/>
          <w:szCs w:val="24"/>
        </w:rPr>
        <w:t>isolates contains genetic variation in a wide range of virulence mechanisms</w:t>
      </w:r>
      <w:r w:rsidR="00141F54">
        <w:rPr>
          <w:sz w:val="24"/>
          <w:szCs w:val="24"/>
        </w:rPr>
        <w:t>,</w:t>
      </w:r>
      <w:r w:rsidR="00A01C5A">
        <w:rPr>
          <w:sz w:val="24"/>
          <w:szCs w:val="24"/>
        </w:rPr>
        <w:t xml:space="preserve"> </w:t>
      </w:r>
      <w:r w:rsidR="00141F54">
        <w:rPr>
          <w:sz w:val="24"/>
          <w:szCs w:val="24"/>
        </w:rPr>
        <w:t xml:space="preserve">offering </w:t>
      </w:r>
      <w:r w:rsidR="00A01C5A">
        <w:rPr>
          <w:sz w:val="24"/>
          <w:szCs w:val="24"/>
        </w:rPr>
        <w:t>the potential to challenge the host with a blend of diverse virulence mechanisms</w:t>
      </w:r>
      <w:r w:rsidR="00E310DC">
        <w:rPr>
          <w:sz w:val="24"/>
          <w:szCs w:val="24"/>
        </w:rPr>
        <w:t>. This can potentially</w:t>
      </w:r>
      <w:r w:rsidR="00A01C5A">
        <w:rPr>
          <w:sz w:val="24"/>
          <w:szCs w:val="24"/>
        </w:rPr>
        <w:t xml:space="preserve"> identify the pathogen variation</w:t>
      </w:r>
      <w:r w:rsidR="00D3121D" w:rsidRPr="00DA7FA8">
        <w:rPr>
          <w:sz w:val="24"/>
          <w:szCs w:val="24"/>
        </w:rPr>
        <w:t xml:space="preserve"> controlling quantitative virulence</w:t>
      </w:r>
      <w:r w:rsidR="005D3672">
        <w:rPr>
          <w:sz w:val="24"/>
          <w:szCs w:val="24"/>
        </w:rPr>
        <w:t>,</w:t>
      </w:r>
      <w:r w:rsidR="004766F2">
        <w:rPr>
          <w:sz w:val="24"/>
          <w:szCs w:val="24"/>
        </w:rPr>
        <w:t xml:space="preserve"> even in non-model plant systems</w:t>
      </w:r>
      <w:r w:rsidR="00053BF8">
        <w:rPr>
          <w:sz w:val="24"/>
          <w:szCs w:val="24"/>
        </w:rPr>
        <w:t xml:space="preserve"> </w:t>
      </w:r>
      <w:r w:rsidR="00053BF8">
        <w:rPr>
          <w:sz w:val="24"/>
          <w:szCs w:val="24"/>
        </w:rPr>
        <w:fldChar w:fldCharType="begin"/>
      </w:r>
      <w:r w:rsidR="005F1A4E">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db-id="a2x2tzszjfd2zjed0e8psfdtd0daafwwr002" timestamp="0"&gt;595&lt;/key&gt;&lt;/foreign-keys&gt;&lt;ref-type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D3121D" w:rsidRPr="00DA7FA8">
        <w:rPr>
          <w:sz w:val="24"/>
          <w:szCs w:val="24"/>
        </w:rPr>
        <w:t>.</w:t>
      </w:r>
    </w:p>
    <w:p w14:paraId="52C2E367" w14:textId="33F772EE" w:rsidR="00EA6EAB" w:rsidRPr="00471076" w:rsidRDefault="000F79B1" w:rsidP="00825C40">
      <w:pPr>
        <w:spacing w:line="480" w:lineRule="auto"/>
        <w:ind w:firstLine="720"/>
        <w:rPr>
          <w:sz w:val="24"/>
          <w:szCs w:val="24"/>
        </w:rPr>
      </w:pPr>
      <w:r w:rsidRPr="00471076">
        <w:rPr>
          <w:sz w:val="24"/>
          <w:szCs w:val="24"/>
        </w:rPr>
        <w:t xml:space="preserve">A model </w:t>
      </w:r>
      <w:proofErr w:type="spellStart"/>
      <w:r w:rsidRPr="00471076">
        <w:rPr>
          <w:sz w:val="24"/>
          <w:szCs w:val="24"/>
        </w:rPr>
        <w:t>pathosystem</w:t>
      </w:r>
      <w:proofErr w:type="spellEnd"/>
      <w:r w:rsidRPr="00471076">
        <w:rPr>
          <w:sz w:val="24"/>
          <w:szCs w:val="24"/>
        </w:rPr>
        <w:t xml:space="preserve"> for studying qu</w:t>
      </w:r>
      <w:r w:rsidR="00471076">
        <w:rPr>
          <w:sz w:val="24"/>
          <w:szCs w:val="24"/>
        </w:rPr>
        <w:t>antitative</w:t>
      </w:r>
      <w:r w:rsidR="00F442A5">
        <w:rPr>
          <w:sz w:val="24"/>
          <w:szCs w:val="24"/>
        </w:rPr>
        <w:t xml:space="preserve"> host-pathogen</w:t>
      </w:r>
      <w:r w:rsidR="00471076">
        <w:rPr>
          <w:sz w:val="24"/>
          <w:szCs w:val="24"/>
        </w:rPr>
        <w:t xml:space="preserve"> interactions</w:t>
      </w:r>
      <w:r w:rsidR="00F442A5">
        <w:rPr>
          <w:sz w:val="24"/>
          <w:szCs w:val="24"/>
        </w:rPr>
        <w:t xml:space="preserve"> during domestication</w:t>
      </w:r>
      <w:r w:rsidR="00471076">
        <w:rPr>
          <w:sz w:val="24"/>
          <w:szCs w:val="24"/>
        </w:rPr>
        <w:t xml:space="preserve"> is the t</w:t>
      </w:r>
      <w:r w:rsidRPr="00471076">
        <w:rPr>
          <w:sz w:val="24"/>
          <w:szCs w:val="24"/>
        </w:rPr>
        <w:t>omato-</w:t>
      </w:r>
      <w:r w:rsidR="00EA6EAB" w:rsidRPr="00471076">
        <w:rPr>
          <w:i/>
          <w:sz w:val="24"/>
          <w:szCs w:val="24"/>
        </w:rPr>
        <w:t xml:space="preserve">B. </w:t>
      </w:r>
      <w:proofErr w:type="spellStart"/>
      <w:proofErr w:type="gramStart"/>
      <w:r w:rsidR="00EA6EAB" w:rsidRPr="00471076">
        <w:rPr>
          <w:i/>
          <w:sz w:val="24"/>
          <w:szCs w:val="24"/>
        </w:rPr>
        <w:t>cinerea</w:t>
      </w:r>
      <w:proofErr w:type="spellEnd"/>
      <w:proofErr w:type="gramEnd"/>
      <w:r w:rsidRPr="00471076">
        <w:rPr>
          <w:i/>
          <w:sz w:val="24"/>
          <w:szCs w:val="24"/>
        </w:rPr>
        <w:t xml:space="preserve"> </w:t>
      </w:r>
      <w:r w:rsidRPr="00471076">
        <w:rPr>
          <w:sz w:val="24"/>
          <w:szCs w:val="24"/>
        </w:rPr>
        <w:t>system</w:t>
      </w:r>
      <w:r w:rsidR="00326A40">
        <w:rPr>
          <w:sz w:val="24"/>
          <w:szCs w:val="24"/>
        </w:rPr>
        <w:t>,</w:t>
      </w:r>
      <w:r w:rsidRPr="00471076">
        <w:rPr>
          <w:sz w:val="24"/>
          <w:szCs w:val="24"/>
        </w:rPr>
        <w:t xml:space="preserve"> where the pathogen causes</w:t>
      </w:r>
      <w:r w:rsidR="00EA6EAB" w:rsidRPr="00471076">
        <w:rPr>
          <w:sz w:val="24"/>
          <w:szCs w:val="24"/>
        </w:rPr>
        <w:t xml:space="preserve"> crop loss due to both pre- and post-harvest infection</w:t>
      </w:r>
      <w:r w:rsidR="00BF0EF7">
        <w:rPr>
          <w:sz w:val="24"/>
          <w:szCs w:val="24"/>
        </w:rPr>
        <w:t xml:space="preserve"> </w: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ZGItaWQ9ImEyeDJ0enN6amZkMnpqZWQwZThwc2ZkdGQwZGFhZnd3cjAwMiIgdGltZXN0YW1wPSIw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ZGItaWQ9ImEyeDJ0enN6amZkMnpqZWQwZThwc2ZkdGQwZGFhZnd3cjAwMiIgdGltZXN0YW1wPSIw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(Dean, Van Kan et al. 2012, Hahn 2014, Romanazzi and Droby 2016)</w:t>
      </w:r>
      <w:r w:rsidR="009B208D">
        <w:rPr>
          <w:sz w:val="24"/>
          <w:szCs w:val="24"/>
        </w:rPr>
        <w:fldChar w:fldCharType="end"/>
      </w:r>
      <w:r w:rsidR="00EA6EAB" w:rsidRPr="00471076">
        <w:rPr>
          <w:sz w:val="24"/>
          <w:szCs w:val="24"/>
        </w:rPr>
        <w:t xml:space="preserve">. Resistance to </w:t>
      </w:r>
      <w:r w:rsidR="00EA6EAB" w:rsidRPr="00471076">
        <w:rPr>
          <w:i/>
          <w:sz w:val="24"/>
          <w:szCs w:val="24"/>
        </w:rPr>
        <w:t xml:space="preserve">B. </w:t>
      </w:r>
      <w:proofErr w:type="spellStart"/>
      <w:r w:rsidR="00EA6EAB" w:rsidRPr="00471076">
        <w:rPr>
          <w:i/>
          <w:sz w:val="24"/>
          <w:szCs w:val="24"/>
        </w:rPr>
        <w:t>cinerea</w:t>
      </w:r>
      <w:proofErr w:type="spellEnd"/>
      <w:r w:rsidR="00EA6EAB" w:rsidRPr="00471076">
        <w:rPr>
          <w:sz w:val="24"/>
          <w:szCs w:val="24"/>
        </w:rPr>
        <w:t xml:space="preserve"> is a quantitative trait in tomato</w:t>
      </w:r>
      <w:r w:rsidR="00F442A5">
        <w:rPr>
          <w:sz w:val="24"/>
          <w:szCs w:val="24"/>
        </w:rPr>
        <w:t xml:space="preserve"> as with most other spec</w:t>
      </w:r>
      <w:r w:rsidR="00CE6D3B">
        <w:rPr>
          <w:sz w:val="24"/>
          <w:szCs w:val="24"/>
        </w:rPr>
        <w:t>i</w:t>
      </w:r>
      <w:r w:rsidR="00F442A5">
        <w:rPr>
          <w:sz w:val="24"/>
          <w:szCs w:val="24"/>
        </w:rPr>
        <w:t>es</w:t>
      </w:r>
      <w:r w:rsidR="00326A40">
        <w:rPr>
          <w:sz w:val="24"/>
          <w:szCs w:val="24"/>
        </w:rPr>
        <w:t>,</w:t>
      </w:r>
      <w:r w:rsidRPr="00471076">
        <w:rPr>
          <w:sz w:val="24"/>
          <w:szCs w:val="24"/>
        </w:rPr>
        <w:t xml:space="preserve"> with </w:t>
      </w:r>
      <w:r w:rsidR="00E54248">
        <w:rPr>
          <w:sz w:val="24"/>
          <w:szCs w:val="24"/>
        </w:rPr>
        <w:t xml:space="preserve">identified </w:t>
      </w:r>
      <w:r w:rsidR="002E0F7F">
        <w:rPr>
          <w:sz w:val="24"/>
          <w:szCs w:val="24"/>
        </w:rPr>
        <w:t xml:space="preserve">tomato </w:t>
      </w:r>
      <w:r w:rsidR="00EA6EAB" w:rsidRPr="00471076">
        <w:rPr>
          <w:sz w:val="24"/>
          <w:szCs w:val="24"/>
        </w:rPr>
        <w:t>QTL</w:t>
      </w:r>
      <w:r w:rsidRPr="00471076">
        <w:rPr>
          <w:sz w:val="24"/>
          <w:szCs w:val="24"/>
        </w:rPr>
        <w:t>s</w:t>
      </w:r>
      <w:r w:rsidR="00E54248">
        <w:rPr>
          <w:sz w:val="24"/>
          <w:szCs w:val="24"/>
        </w:rPr>
        <w:t xml:space="preserve"> each</w:t>
      </w:r>
      <w:r w:rsidRPr="00471076">
        <w:rPr>
          <w:sz w:val="24"/>
          <w:szCs w:val="24"/>
        </w:rPr>
        <w:t xml:space="preserve"> </w:t>
      </w:r>
      <w:r w:rsidR="00EA6EAB" w:rsidRPr="00471076">
        <w:rPr>
          <w:sz w:val="24"/>
          <w:szCs w:val="24"/>
        </w:rPr>
        <w:t>explaining up to 15% of phenotypic variation</w:t>
      </w:r>
      <w:r w:rsidR="00E54248">
        <w:rPr>
          <w:sz w:val="24"/>
          <w:szCs w:val="24"/>
        </w:rPr>
        <w:t xml:space="preserve"> for lesion size on stems </w:t>
      </w:r>
      <w:r w:rsidR="00B3570C">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bnVtYmVyPjxmb3JlaWduLWtleXM+PGtleSBhcHA9IkVOIiBkYi1pZD0iYTJ4MnR6c3pqZmQyempl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ZXRpY2FsIGFuZCBBcHBsaWVkIEdlbmV0aWNzPC9zZWNvbmRhcnktdGl0bGU+PC90aXRsZXM+PHBh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</w:fldData>
        </w:fldChar>
      </w:r>
      <w:r w:rsidR="00190ECE">
        <w:rPr>
          <w:sz w:val="24"/>
          <w:szCs w:val="24"/>
        </w:rPr>
        <w:instrText xml:space="preserve"> ADDIN EN.CITE </w:instrText>
      </w:r>
      <w:r w:rsidR="00190ECE">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bnVtYmVyPjxmb3JlaWduLWtleXM+PGtleSBhcHA9IkVOIiBkYi1pZD0iYTJ4MnR6c3pqZmQyempl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ZXRpY2FsIGFuZCBBcHBsaWVkIEdlbmV0aWNzPC9zZWNvbmRhcnktdGl0bGU+PC90aXRsZXM+PHBh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</w:fldData>
        </w:fldChar>
      </w:r>
      <w:r w:rsidR="00190ECE">
        <w:rPr>
          <w:sz w:val="24"/>
          <w:szCs w:val="24"/>
        </w:rPr>
        <w:instrText xml:space="preserve"> ADDIN EN.CITE.DATA </w:instrText>
      </w:r>
      <w:r w:rsidR="00190ECE">
        <w:rPr>
          <w:sz w:val="24"/>
          <w:szCs w:val="24"/>
        </w:rPr>
      </w:r>
      <w:r w:rsidR="00190ECE">
        <w:rPr>
          <w:sz w:val="24"/>
          <w:szCs w:val="24"/>
        </w:rPr>
        <w:fldChar w:fldCharType="end"/>
      </w:r>
      <w:r w:rsidR="00B3570C">
        <w:rPr>
          <w:sz w:val="24"/>
          <w:szCs w:val="24"/>
        </w:rPr>
      </w:r>
      <w:r w:rsidR="00B3570C">
        <w:rPr>
          <w:sz w:val="24"/>
          <w:szCs w:val="24"/>
        </w:rPr>
        <w:fldChar w:fldCharType="separate"/>
      </w:r>
      <w:r w:rsidR="00042D5F">
        <w:rPr>
          <w:noProof/>
          <w:sz w:val="24"/>
          <w:szCs w:val="24"/>
        </w:rPr>
        <w:t>(Dıaz, ten Have et al. 2002, Finkers, van Heusden et al. 2007, Ten Have, van Berloo et al. 2007, Rowe and Kliebenstein 2008, Corwin, Copeland et al. 2016)</w:t>
      </w:r>
      <w:r w:rsidR="00B3570C">
        <w:rPr>
          <w:sz w:val="24"/>
          <w:szCs w:val="24"/>
        </w:rPr>
        <w:fldChar w:fldCharType="end"/>
      </w:r>
      <w:r w:rsidR="00EA6EAB" w:rsidRPr="00471076">
        <w:rPr>
          <w:sz w:val="24"/>
          <w:szCs w:val="24"/>
        </w:rPr>
        <w:t xml:space="preserve">. </w:t>
      </w:r>
      <w:r w:rsidRPr="00471076">
        <w:rPr>
          <w:sz w:val="24"/>
          <w:szCs w:val="24"/>
        </w:rPr>
        <w:t xml:space="preserve">Tomato is </w:t>
      </w:r>
      <w:r w:rsidR="00FC7461">
        <w:rPr>
          <w:sz w:val="24"/>
          <w:szCs w:val="24"/>
        </w:rPr>
        <w:t xml:space="preserve">also a key </w:t>
      </w:r>
      <w:r w:rsidRPr="00471076">
        <w:rPr>
          <w:sz w:val="24"/>
          <w:szCs w:val="24"/>
        </w:rPr>
        <w:t xml:space="preserve">model system </w:t>
      </w:r>
      <w:r w:rsidR="00FC7461">
        <w:rPr>
          <w:sz w:val="24"/>
          <w:szCs w:val="24"/>
        </w:rPr>
        <w:t>to study how</w:t>
      </w:r>
      <w:r w:rsidRPr="00471076">
        <w:rPr>
          <w:sz w:val="24"/>
          <w:szCs w:val="24"/>
        </w:rPr>
        <w:t xml:space="preserve"> domestication </w:t>
      </w:r>
      <w:r w:rsidR="00FC7461">
        <w:rPr>
          <w:sz w:val="24"/>
          <w:szCs w:val="24"/>
        </w:rPr>
        <w:t>influences</w:t>
      </w:r>
      <w:r w:rsidR="00FC7461" w:rsidRPr="00471076">
        <w:rPr>
          <w:sz w:val="24"/>
          <w:szCs w:val="24"/>
        </w:rPr>
        <w:t xml:space="preserve"> </w:t>
      </w:r>
      <w:r w:rsidRPr="00471076">
        <w:rPr>
          <w:sz w:val="24"/>
          <w:szCs w:val="24"/>
        </w:rPr>
        <w:t>plant physiology and resistance</w:t>
      </w:r>
      <w:r w:rsidR="00FC7461">
        <w:rPr>
          <w:sz w:val="24"/>
          <w:szCs w:val="24"/>
        </w:rPr>
        <w:t>, including alterations in the circadian clock</w:t>
      </w:r>
      <w:r w:rsidR="00E54248">
        <w:rPr>
          <w:sz w:val="24"/>
          <w:szCs w:val="24"/>
        </w:rPr>
        <w:t xml:space="preserve"> </w:t>
      </w:r>
      <w:r w:rsidR="006E0975">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YmVyPjQ5NjwvcmVjLW51bWJlcj48Zm9yZWlnbi1rZXlzPjxrZXkgYXBwPSJFTiIgZGItaWQ9ImEy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YmVyPjQ5NjwvcmVjLW51bWJlcj48Zm9yZWlnbi1rZXlzPjxrZXkgYXBwPSJFTiIgZGItaWQ9ImEy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E0975">
        <w:rPr>
          <w:sz w:val="24"/>
          <w:szCs w:val="24"/>
        </w:rPr>
      </w:r>
      <w:r w:rsidR="006E0975">
        <w:rPr>
          <w:sz w:val="24"/>
          <w:szCs w:val="24"/>
        </w:rPr>
        <w:fldChar w:fldCharType="separate"/>
      </w:r>
      <w:r w:rsidR="00042D5F">
        <w:rPr>
          <w:noProof/>
          <w:sz w:val="24"/>
          <w:szCs w:val="24"/>
        </w:rPr>
        <w:t>(Tanksley 2004, Bai and Lindhout 2007, Panthee and Chen 2010, Bergougnoux 2014, Müller, Wijnen et al. 2016)</w:t>
      </w:r>
      <w:r w:rsidR="006E0975">
        <w:rPr>
          <w:sz w:val="24"/>
          <w:szCs w:val="24"/>
        </w:rPr>
        <w:fldChar w:fldCharType="end"/>
      </w:r>
      <w:r w:rsidR="00825C40">
        <w:rPr>
          <w:sz w:val="24"/>
          <w:szCs w:val="24"/>
        </w:rPr>
        <w:t xml:space="preserve">, </w:t>
      </w:r>
      <w:r w:rsidR="00EA6EAB" w:rsidRPr="00471076">
        <w:rPr>
          <w:sz w:val="24"/>
          <w:szCs w:val="24"/>
        </w:rPr>
        <w:t xml:space="preserve">which </w:t>
      </w:r>
      <w:r w:rsidRPr="00471076">
        <w:rPr>
          <w:sz w:val="24"/>
          <w:szCs w:val="24"/>
        </w:rPr>
        <w:t xml:space="preserve">can modulate resistance to </w:t>
      </w:r>
      <w:r w:rsidRPr="00471076">
        <w:rPr>
          <w:i/>
          <w:sz w:val="24"/>
          <w:szCs w:val="24"/>
        </w:rPr>
        <w:t xml:space="preserve">B. </w:t>
      </w:r>
      <w:proofErr w:type="spellStart"/>
      <w:r w:rsidRPr="00471076">
        <w:rPr>
          <w:i/>
          <w:sz w:val="24"/>
          <w:szCs w:val="24"/>
        </w:rPr>
        <w:t>cinerea</w:t>
      </w:r>
      <w:proofErr w:type="spellEnd"/>
      <w:r w:rsidR="00EA6EAB" w:rsidRPr="00471076">
        <w:rPr>
          <w:sz w:val="24"/>
          <w:szCs w:val="24"/>
        </w:rPr>
        <w:t xml:space="preserve"> </w: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aWQ9ImEyeDJ0enN6amZkMnpqZWQwZThwc2ZkdGQwZGFhZnd3cjAwMiIgdGltZXN0YW1wPSIwIj40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</w:fldData>
        </w:fldChar>
      </w:r>
      <w:r w:rsidR="005F1A4E">
        <w:rPr>
          <w:sz w:val="24"/>
          <w:szCs w:val="24"/>
        </w:rPr>
        <w:instrText xml:space="preserve"> ADDIN EN.CITE </w:instrText>
      </w:r>
      <w:r w:rsidR="005F1A4E">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aWQ9ImEyeDJ0enN6amZkMnpqZWQwZThwc2ZkdGQwZGFhZnd3cjAwMiIgdGltZXN0YW1wPSIwIj40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(Sauerbrunn and Schlaich 2004, Weyman, Pan et al. 2006, Bhardwaj, Meier et al. 2011, Hevia, Canessa et al. 2015)</w:t>
      </w:r>
      <w:r w:rsidR="009B208D">
        <w:rPr>
          <w:sz w:val="24"/>
          <w:szCs w:val="24"/>
        </w:rPr>
        <w:fldChar w:fldCharType="end"/>
      </w:r>
      <w:r w:rsidR="00BA2199">
        <w:rPr>
          <w:sz w:val="24"/>
          <w:szCs w:val="24"/>
        </w:rPr>
        <w:t xml:space="preserve">. </w:t>
      </w:r>
      <w:r w:rsidR="007A7AF3">
        <w:rPr>
          <w:sz w:val="24"/>
          <w:szCs w:val="24"/>
        </w:rPr>
        <w:t xml:space="preserve">This suggests that </w:t>
      </w:r>
      <w:r w:rsidR="00322463">
        <w:rPr>
          <w:sz w:val="24"/>
          <w:szCs w:val="24"/>
        </w:rPr>
        <w:t xml:space="preserve">host plant </w:t>
      </w:r>
      <w:r w:rsidR="007A7AF3">
        <w:rPr>
          <w:sz w:val="24"/>
          <w:szCs w:val="24"/>
        </w:rPr>
        <w:t>domestication</w:t>
      </w:r>
      <w:r w:rsidR="004766F2">
        <w:rPr>
          <w:sz w:val="24"/>
          <w:szCs w:val="24"/>
        </w:rPr>
        <w:t xml:space="preserve"> within tomato</w:t>
      </w:r>
      <w:r w:rsidR="007A7AF3">
        <w:rPr>
          <w:sz w:val="24"/>
          <w:szCs w:val="24"/>
        </w:rPr>
        <w:t xml:space="preserve"> can alter traits known to influence </w:t>
      </w:r>
      <w:r w:rsidR="007A7AF3" w:rsidRPr="007A7AF3">
        <w:rPr>
          <w:i/>
          <w:sz w:val="24"/>
          <w:szCs w:val="24"/>
        </w:rPr>
        <w:t xml:space="preserve">B. </w:t>
      </w:r>
      <w:proofErr w:type="spellStart"/>
      <w:r w:rsidR="007A7AF3" w:rsidRPr="007A7AF3">
        <w:rPr>
          <w:i/>
          <w:sz w:val="24"/>
          <w:szCs w:val="24"/>
        </w:rPr>
        <w:t>cinerea</w:t>
      </w:r>
      <w:proofErr w:type="spellEnd"/>
      <w:r w:rsidR="007A7AF3">
        <w:rPr>
          <w:sz w:val="24"/>
          <w:szCs w:val="24"/>
        </w:rPr>
        <w:t xml:space="preserve"> resistance </w:t>
      </w:r>
      <w:r w:rsidR="00322463">
        <w:rPr>
          <w:sz w:val="24"/>
          <w:szCs w:val="24"/>
        </w:rPr>
        <w:t>from</w:t>
      </w:r>
      <w:r w:rsidR="007A7AF3">
        <w:rPr>
          <w:sz w:val="24"/>
          <w:szCs w:val="24"/>
        </w:rPr>
        <w:t xml:space="preserve"> other systems.</w:t>
      </w:r>
      <w:r w:rsidR="00EA6EAB" w:rsidRPr="00471076">
        <w:rPr>
          <w:sz w:val="24"/>
          <w:szCs w:val="24"/>
        </w:rPr>
        <w:t xml:space="preserve"> </w:t>
      </w:r>
      <w:ins w:id="0" w:author="N S" w:date="2018-05-10T13:08:00Z">
        <w:r w:rsidR="00540B3E">
          <w:rPr>
            <w:sz w:val="24"/>
            <w:szCs w:val="24"/>
          </w:rPr>
          <w:t>Tomato domestication</w:t>
        </w:r>
        <w:del w:id="1" w:author="Céline" w:date="2018-05-22T14:53:00Z">
          <w:r w:rsidR="00540B3E" w:rsidDel="00FA6FB9">
            <w:rPr>
              <w:sz w:val="24"/>
              <w:szCs w:val="24"/>
            </w:rPr>
            <w:delText xml:space="preserve"> can</w:delText>
          </w:r>
        </w:del>
        <w:r w:rsidR="00540B3E">
          <w:rPr>
            <w:sz w:val="24"/>
            <w:szCs w:val="24"/>
          </w:rPr>
          <w:t xml:space="preserve"> </w:t>
        </w:r>
        <w:del w:id="2" w:author="Dan Kliebenstein" w:date="2018-05-10T16:10:00Z">
          <w:r w:rsidR="00540B3E" w:rsidDel="00E55832">
            <w:rPr>
              <w:sz w:val="24"/>
              <w:szCs w:val="24"/>
            </w:rPr>
            <w:delText>be</w:delText>
          </w:r>
        </w:del>
      </w:ins>
      <w:ins w:id="3" w:author="Dan Kliebenstein" w:date="2018-05-10T16:10:00Z">
        <w:r w:rsidR="00E55832">
          <w:rPr>
            <w:sz w:val="24"/>
            <w:szCs w:val="24"/>
          </w:rPr>
          <w:t xml:space="preserve">is </w:t>
        </w:r>
        <w:r w:rsidR="00E55832">
          <w:rPr>
            <w:sz w:val="24"/>
            <w:szCs w:val="24"/>
          </w:rPr>
          <w:lastRenderedPageBreak/>
          <w:t>typically</w:t>
        </w:r>
      </w:ins>
      <w:ins w:id="4" w:author="N S" w:date="2018-05-10T13:08:00Z">
        <w:r w:rsidR="00540B3E">
          <w:rPr>
            <w:sz w:val="24"/>
            <w:szCs w:val="24"/>
          </w:rPr>
          <w:t xml:space="preserve"> considered </w:t>
        </w:r>
        <w:del w:id="5" w:author="Dan Kliebenstein" w:date="2018-05-10T16:10:00Z">
          <w:r w:rsidR="00540B3E" w:rsidDel="00E55832">
            <w:rPr>
              <w:sz w:val="24"/>
              <w:szCs w:val="24"/>
            </w:rPr>
            <w:delText xml:space="preserve">as </w:delText>
          </w:r>
        </w:del>
        <w:r w:rsidR="00540B3E">
          <w:rPr>
            <w:sz w:val="24"/>
            <w:szCs w:val="24"/>
          </w:rPr>
          <w:t xml:space="preserve">a single event, followed by extensive crop improvement </w:t>
        </w:r>
      </w:ins>
      <w:r w:rsidR="00075FF0">
        <w:rPr>
          <w:sz w:val="24"/>
          <w:szCs w:val="24"/>
        </w:rPr>
        <w:fldChar w:fldCharType="begin"/>
      </w:r>
      <w:r w:rsidR="00190ECE">
        <w:rPr>
          <w:sz w:val="24"/>
          <w:szCs w:val="24"/>
        </w:rPr>
        <w:instrText xml:space="preserve"> ADDIN EN.CITE &lt;EndNote&gt;&lt;Cite&gt;&lt;Author&gt;Lin&lt;/Author&gt;&lt;Year&gt;2014&lt;/Year&gt;&lt;RecNum&gt;602&lt;/RecNum&gt;&lt;DisplayText&gt;(Lin, Zhu et al. 2014, Blanca, Montero-Pau et al. 2015)&lt;/DisplayText&gt;&lt;record&gt;&lt;rec-number&gt;602&lt;/rec-number&gt;&lt;foreign-keys&gt;&lt;key app="EN" db-id="a2x2tzszjfd2zjed0e8psfdtd0daafwwr002" timestamp="0"&gt;602&lt;/key&gt;&lt;/foreign-keys&gt;&lt;ref-type name="Journal Article"&gt;17&lt;/ref-type&gt;&lt;contributors&gt;&lt;authors&gt;&lt;author&gt;Lin, Tao&lt;/author&gt;&lt;author&gt;Zhu, Guangtao&lt;/author&gt;&lt;author&gt;Zhang, Junhong&lt;/author&gt;&lt;author&gt;Xu, Xiangyang&lt;/author&gt;&lt;author&gt;Yu, Qinghui&lt;/author&gt;&lt;author&gt;Zheng, Zheng&lt;/author&gt;&lt;author&gt;Zhang, Zhonghua&lt;/author&gt;&lt;author&gt;Lun, Yaoyao&lt;/author&gt;&lt;author&gt;Li, Shuai&lt;/author&gt;&lt;author&gt;Wang, Xiaoxuan&lt;/author&gt;&lt;/authors&gt;&lt;/contributors&gt;&lt;titles&gt;&lt;title&gt;Genomic analyses provide insights into the history of tomato breeding&lt;/title&gt;&lt;secondary-title&gt;Nature genetics&lt;/secondary-title&gt;&lt;/titles&gt;&lt;pages&gt;1220&lt;/pages&gt;&lt;volume&gt;46&lt;/volume&gt;&lt;number&gt;11&lt;/number&gt;&lt;dates&gt;&lt;year&gt;2014&lt;/year&gt;&lt;/dates&gt;&lt;isbn&gt;1546-1718&lt;/isbn&gt;&lt;urls&gt;&lt;/urls&gt;&lt;/record&gt;&lt;/Cite&gt;&lt;Cite&gt;&lt;Author&gt;Blanca&lt;/Author&gt;&lt;Year&gt;2015&lt;/Year&gt;&lt;RecNum&gt;603&lt;/RecNum&gt;&lt;record&gt;&lt;rec-number&gt;603&lt;/rec-number&gt;&lt;foreign-keys&gt;&lt;key app="EN" db-id="a2x2tzszjfd2zjed0e8psfdtd0daafwwr002" timestamp="0"&gt;603&lt;/key&gt;&lt;/foreign-keys&gt;&lt;ref-type name="Journal Article"&gt;17&lt;/ref-type&gt;&lt;contributors&gt;&lt;authors&gt;&lt;author&gt;Blanca, José&lt;/author&gt;&lt;author&gt;Montero-Pau, Javier&lt;/author&gt;&lt;author&gt;Sauvage, Christopher&lt;/author&gt;&lt;author&gt;Bauchet, Guillaume&lt;/author&gt;&lt;author&gt;Illa, Eudald&lt;/author&gt;&lt;author&gt;Díez, María José&lt;/author&gt;&lt;author&gt;Francis, David&lt;/author&gt;&lt;author&gt;Causse, Mathilde&lt;/author&gt;&lt;author&gt;van der Knaap, Esther&lt;/author&gt;&lt;author&gt;Cañizares, Joaquín&lt;/author&gt;&lt;/authors&gt;&lt;/contributors&gt;&lt;titles&gt;&lt;title&gt;Genomic variation in tomato, from wild ancestors to contemporary breeding accessions&lt;/title&gt;&lt;secondary-title&gt;BMC genomics&lt;/secondary-title&gt;&lt;/titles&gt;&lt;pages&gt;257&lt;/pages&gt;&lt;volume&gt;16&lt;/volume&gt;&lt;number&gt;1&lt;/number&gt;&lt;dates&gt;&lt;year&gt;2015&lt;/year&gt;&lt;/dates&gt;&lt;isbn&gt;1471-2164&lt;/isbn&gt;&lt;urls&gt;&lt;/urls&gt;&lt;/record&gt;&lt;/Cite&gt;&lt;/EndNote&gt;</w:instrText>
      </w:r>
      <w:r w:rsidR="00075FF0">
        <w:rPr>
          <w:sz w:val="24"/>
          <w:szCs w:val="24"/>
        </w:rPr>
        <w:fldChar w:fldCharType="separate"/>
      </w:r>
      <w:r w:rsidR="00190ECE">
        <w:rPr>
          <w:noProof/>
          <w:sz w:val="24"/>
          <w:szCs w:val="24"/>
        </w:rPr>
        <w:t>(Lin, Zhu et al. 2014, Blanca, Montero-Pau et al. 2015)</w:t>
      </w:r>
      <w:r w:rsidR="00075FF0">
        <w:rPr>
          <w:sz w:val="24"/>
          <w:szCs w:val="24"/>
        </w:rPr>
        <w:fldChar w:fldCharType="end"/>
      </w:r>
      <w:ins w:id="6" w:author="N S" w:date="2018-05-10T13:08:00Z">
        <w:r w:rsidR="00540B3E">
          <w:rPr>
            <w:sz w:val="24"/>
            <w:szCs w:val="24"/>
          </w:rPr>
          <w:t xml:space="preserve">. </w:t>
        </w:r>
      </w:ins>
      <w:del w:id="7" w:author="N S" w:date="2018-05-08T11:18:00Z">
        <w:r w:rsidRPr="00471076" w:rsidDel="0053312D">
          <w:rPr>
            <w:sz w:val="24"/>
            <w:szCs w:val="24"/>
          </w:rPr>
          <w:delText>Thus</w:delText>
        </w:r>
      </w:del>
      <w:ins w:id="8" w:author="N S" w:date="2018-05-08T11:18:00Z">
        <w:r w:rsidR="0053312D" w:rsidRPr="00471076">
          <w:rPr>
            <w:sz w:val="24"/>
            <w:szCs w:val="24"/>
          </w:rPr>
          <w:t>Thus,</w:t>
        </w:r>
      </w:ins>
      <w:r w:rsidR="00F442A5">
        <w:rPr>
          <w:sz w:val="24"/>
          <w:szCs w:val="24"/>
        </w:rPr>
        <w:t xml:space="preserve"> we are using</w:t>
      </w:r>
      <w:r w:rsidRPr="00471076">
        <w:rPr>
          <w:sz w:val="24"/>
          <w:szCs w:val="24"/>
        </w:rPr>
        <w:t xml:space="preserve"> the tomato-</w:t>
      </w:r>
      <w:r w:rsidRPr="00471076">
        <w:rPr>
          <w:i/>
          <w:sz w:val="24"/>
          <w:szCs w:val="24"/>
        </w:rPr>
        <w:t xml:space="preserve">B. </w:t>
      </w:r>
      <w:proofErr w:type="spellStart"/>
      <w:proofErr w:type="gramStart"/>
      <w:r w:rsidRPr="00471076">
        <w:rPr>
          <w:i/>
          <w:sz w:val="24"/>
          <w:szCs w:val="24"/>
        </w:rPr>
        <w:t>cinerea</w:t>
      </w:r>
      <w:proofErr w:type="spellEnd"/>
      <w:proofErr w:type="gramEnd"/>
      <w:r w:rsidRPr="00471076">
        <w:rPr>
          <w:sz w:val="24"/>
          <w:szCs w:val="24"/>
        </w:rPr>
        <w:t xml:space="preserve"> </w:t>
      </w:r>
      <w:proofErr w:type="spellStart"/>
      <w:r w:rsidRPr="00471076">
        <w:rPr>
          <w:sz w:val="24"/>
          <w:szCs w:val="24"/>
        </w:rPr>
        <w:t>pathosystem</w:t>
      </w:r>
      <w:proofErr w:type="spellEnd"/>
      <w:r w:rsidRPr="00471076">
        <w:rPr>
          <w:sz w:val="24"/>
          <w:szCs w:val="24"/>
        </w:rPr>
        <w:t xml:space="preserve"> to directly </w:t>
      </w:r>
      <w:r w:rsidR="00F442A5">
        <w:rPr>
          <w:sz w:val="24"/>
          <w:szCs w:val="24"/>
        </w:rPr>
        <w:t xml:space="preserve">measure the interaction of crop domestication with </w:t>
      </w:r>
      <w:r w:rsidRPr="00471076">
        <w:rPr>
          <w:sz w:val="24"/>
          <w:szCs w:val="24"/>
        </w:rPr>
        <w:t xml:space="preserve">genetic variation in a generalist pathogen </w:t>
      </w:r>
      <w:r w:rsidR="00F442A5">
        <w:rPr>
          <w:sz w:val="24"/>
          <w:szCs w:val="24"/>
        </w:rPr>
        <w:t xml:space="preserve">to better understand the evolution of this </w:t>
      </w:r>
      <w:proofErr w:type="spellStart"/>
      <w:r w:rsidR="00F442A5">
        <w:rPr>
          <w:sz w:val="24"/>
          <w:szCs w:val="24"/>
        </w:rPr>
        <w:t>pathosystem</w:t>
      </w:r>
      <w:proofErr w:type="spellEnd"/>
      <w:r w:rsidRPr="00471076">
        <w:rPr>
          <w:sz w:val="24"/>
          <w:szCs w:val="24"/>
        </w:rPr>
        <w:t>.</w:t>
      </w:r>
      <w:r w:rsidR="009836A7">
        <w:rPr>
          <w:sz w:val="24"/>
          <w:szCs w:val="24"/>
        </w:rPr>
        <w:t xml:space="preserve"> </w:t>
      </w:r>
    </w:p>
    <w:p w14:paraId="35B05A4C" w14:textId="2D80D739" w:rsidR="009E7104" w:rsidRDefault="00105CC5" w:rsidP="00AC7BFC">
      <w:pPr>
        <w:spacing w:line="480" w:lineRule="auto"/>
        <w:ind w:firstLine="720"/>
        <w:rPr>
          <w:sz w:val="24"/>
          <w:szCs w:val="24"/>
        </w:rPr>
      </w:pPr>
      <w:r w:rsidRPr="00471076">
        <w:rPr>
          <w:sz w:val="24"/>
          <w:szCs w:val="24"/>
        </w:rPr>
        <w:t xml:space="preserve">In this study, we </w:t>
      </w:r>
      <w:r w:rsidR="00F442A5">
        <w:rPr>
          <w:sz w:val="24"/>
          <w:szCs w:val="24"/>
        </w:rPr>
        <w:t>infected 9</w:t>
      </w:r>
      <w:r w:rsidR="00FA4ED9">
        <w:rPr>
          <w:sz w:val="24"/>
          <w:szCs w:val="24"/>
        </w:rPr>
        <w:t>7</w:t>
      </w:r>
      <w:r w:rsidR="00F442A5">
        <w:rPr>
          <w:sz w:val="24"/>
          <w:szCs w:val="24"/>
        </w:rPr>
        <w:t xml:space="preserve"> genetically diverse </w:t>
      </w:r>
      <w:r w:rsidR="00F442A5">
        <w:rPr>
          <w:i/>
          <w:sz w:val="24"/>
          <w:szCs w:val="24"/>
        </w:rPr>
        <w:t xml:space="preserve">B. </w:t>
      </w:r>
      <w:proofErr w:type="spellStart"/>
      <w:r w:rsidR="00F442A5" w:rsidRPr="00CE6D3B">
        <w:rPr>
          <w:i/>
          <w:sz w:val="24"/>
          <w:szCs w:val="24"/>
        </w:rPr>
        <w:t>cinerea</w:t>
      </w:r>
      <w:proofErr w:type="spellEnd"/>
      <w:r w:rsidR="00F442A5">
        <w:rPr>
          <w:sz w:val="24"/>
          <w:szCs w:val="24"/>
        </w:rPr>
        <w:t xml:space="preserve"> isolates on a collection of domestic</w:t>
      </w:r>
      <w:r w:rsidR="00CE6D3B">
        <w:rPr>
          <w:sz w:val="24"/>
          <w:szCs w:val="24"/>
        </w:rPr>
        <w:t>ated tomato</w:t>
      </w:r>
      <w:r w:rsidR="00F442A5">
        <w:rPr>
          <w:sz w:val="24"/>
          <w:szCs w:val="24"/>
        </w:rPr>
        <w:t xml:space="preserve">, </w:t>
      </w:r>
      <w:r w:rsidR="00D02CC3">
        <w:rPr>
          <w:i/>
          <w:sz w:val="24"/>
          <w:szCs w:val="24"/>
        </w:rPr>
        <w:t xml:space="preserve">S. </w:t>
      </w:r>
      <w:proofErr w:type="spellStart"/>
      <w:r w:rsidR="00D02CC3">
        <w:rPr>
          <w:i/>
          <w:sz w:val="24"/>
          <w:szCs w:val="24"/>
        </w:rPr>
        <w:t>lycopersicum</w:t>
      </w:r>
      <w:proofErr w:type="spellEnd"/>
      <w:r w:rsidR="00F442A5">
        <w:rPr>
          <w:sz w:val="24"/>
          <w:szCs w:val="24"/>
        </w:rPr>
        <w:t xml:space="preserve">, and wild tomato, </w:t>
      </w:r>
      <w:r w:rsidR="00D02CC3">
        <w:rPr>
          <w:i/>
          <w:sz w:val="24"/>
          <w:szCs w:val="24"/>
        </w:rPr>
        <w:t xml:space="preserve">S. </w:t>
      </w:r>
      <w:proofErr w:type="spellStart"/>
      <w:r w:rsidR="00D02CC3">
        <w:rPr>
          <w:i/>
          <w:sz w:val="24"/>
          <w:szCs w:val="24"/>
        </w:rPr>
        <w:t>pimpinellifolium</w:t>
      </w:r>
      <w:proofErr w:type="spellEnd"/>
      <w:r w:rsidR="00F442A5">
        <w:rPr>
          <w:sz w:val="24"/>
          <w:szCs w:val="24"/>
        </w:rPr>
        <w:t xml:space="preserve">, and </w:t>
      </w:r>
      <w:r w:rsidR="00FA6EF3">
        <w:rPr>
          <w:sz w:val="24"/>
          <w:szCs w:val="24"/>
        </w:rPr>
        <w:t xml:space="preserve">quantified the interaction through </w:t>
      </w:r>
      <w:r w:rsidR="00F442A5">
        <w:rPr>
          <w:sz w:val="24"/>
          <w:szCs w:val="24"/>
        </w:rPr>
        <w:t>lesion size</w:t>
      </w:r>
      <w:r w:rsidR="00FA6EF3">
        <w:rPr>
          <w:sz w:val="24"/>
          <w:szCs w:val="24"/>
        </w:rPr>
        <w:t xml:space="preserve"> in a detached leaf assay</w:t>
      </w:r>
      <w:r w:rsidR="00F442A5">
        <w:rPr>
          <w:sz w:val="24"/>
          <w:szCs w:val="24"/>
        </w:rPr>
        <w:t xml:space="preserve">. </w:t>
      </w:r>
      <w:r w:rsidR="00890F0E">
        <w:rPr>
          <w:sz w:val="24"/>
          <w:szCs w:val="24"/>
        </w:rPr>
        <w:t xml:space="preserve">Previous studies have examined </w:t>
      </w:r>
      <w:r w:rsidR="00890F0E">
        <w:rPr>
          <w:i/>
          <w:sz w:val="24"/>
          <w:szCs w:val="24"/>
        </w:rPr>
        <w:t xml:space="preserve">B. </w:t>
      </w:r>
      <w:proofErr w:type="spellStart"/>
      <w:r w:rsidR="00890F0E">
        <w:rPr>
          <w:i/>
          <w:sz w:val="24"/>
          <w:szCs w:val="24"/>
        </w:rPr>
        <w:t>cinerea</w:t>
      </w:r>
      <w:proofErr w:type="spellEnd"/>
      <w:r w:rsidR="00890F0E">
        <w:rPr>
          <w:sz w:val="24"/>
          <w:szCs w:val="24"/>
        </w:rPr>
        <w:t xml:space="preserve"> resistance between domesticated and distantly related wild tomato species (i.e. </w:t>
      </w:r>
      <w:r w:rsidR="00890F0E" w:rsidRPr="00685345">
        <w:rPr>
          <w:i/>
          <w:sz w:val="24"/>
          <w:szCs w:val="24"/>
        </w:rPr>
        <w:t xml:space="preserve">S. </w:t>
      </w:r>
      <w:proofErr w:type="spellStart"/>
      <w:r w:rsidR="00890F0E" w:rsidRPr="00685345">
        <w:rPr>
          <w:i/>
          <w:sz w:val="24"/>
          <w:szCs w:val="24"/>
        </w:rPr>
        <w:t>lycopersicum</w:t>
      </w:r>
      <w:proofErr w:type="spellEnd"/>
      <w:r w:rsidR="00890F0E" w:rsidRPr="00685345">
        <w:rPr>
          <w:i/>
          <w:sz w:val="24"/>
          <w:szCs w:val="24"/>
        </w:rPr>
        <w:t xml:space="preserve"> </w:t>
      </w:r>
      <w:r w:rsidR="00890F0E">
        <w:rPr>
          <w:sz w:val="24"/>
          <w:szCs w:val="24"/>
        </w:rPr>
        <w:t xml:space="preserve">and </w:t>
      </w:r>
      <w:r w:rsidR="00890F0E" w:rsidRPr="00685345">
        <w:rPr>
          <w:i/>
          <w:sz w:val="24"/>
          <w:szCs w:val="24"/>
        </w:rPr>
        <w:t xml:space="preserve">S. </w:t>
      </w:r>
      <w:proofErr w:type="spellStart"/>
      <w:r w:rsidR="00890F0E" w:rsidRPr="00685345">
        <w:rPr>
          <w:i/>
          <w:sz w:val="24"/>
          <w:szCs w:val="24"/>
        </w:rPr>
        <w:t>pimpinellifolium</w:t>
      </w:r>
      <w:proofErr w:type="spellEnd"/>
      <w:r w:rsidR="00890F0E">
        <w:rPr>
          <w:sz w:val="24"/>
          <w:szCs w:val="24"/>
        </w:rPr>
        <w:t xml:space="preserve">) using single isolates of pathogens </w:t>
      </w:r>
      <w:r w:rsidR="00890F0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Yy1udW1iZXI+PGZvcmVpZ24ta2V5cz48a2V5IGFwcD0iRU4iIGRiLWlkPSJhMngydHpzempmZDJ6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Yy1udW1iZXI+PGZvcmVpZ24ta2V5cz48a2V5IGFwcD0iRU4iIGRiLWlkPSJhMngydHpzempmZDJ6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890F0E">
        <w:rPr>
          <w:sz w:val="24"/>
          <w:szCs w:val="24"/>
        </w:rPr>
      </w:r>
      <w:r w:rsidR="00890F0E">
        <w:rPr>
          <w:sz w:val="24"/>
          <w:szCs w:val="24"/>
        </w:rPr>
        <w:fldChar w:fldCharType="separate"/>
      </w:r>
      <w:r w:rsidR="00890F0E">
        <w:rPr>
          <w:noProof/>
          <w:sz w:val="24"/>
          <w:szCs w:val="24"/>
        </w:rPr>
        <w:t>(Egashira, Kuwashima et al. 2000, Nicot, Moretti et al. 2002, Guimaraes, Chetelat et al. 2004, Ten Have, van Berloo et al. 2007, Finkers, Bai et al. 2008)</w:t>
      </w:r>
      <w:r w:rsidR="00890F0E">
        <w:rPr>
          <w:sz w:val="24"/>
          <w:szCs w:val="24"/>
        </w:rPr>
        <w:fldChar w:fldCharType="end"/>
      </w:r>
      <w:r w:rsidR="00890F0E">
        <w:rPr>
          <w:sz w:val="24"/>
          <w:szCs w:val="24"/>
        </w:rPr>
        <w:t xml:space="preserve">. These previous studies typically used individual wild and domesticated tomato accessions that were the founders of mapping populations, and found a wide range of </w:t>
      </w:r>
      <w:r w:rsidR="00890F0E" w:rsidRPr="00685345">
        <w:rPr>
          <w:i/>
          <w:sz w:val="24"/>
          <w:szCs w:val="24"/>
        </w:rPr>
        <w:t xml:space="preserve">B. </w:t>
      </w:r>
      <w:proofErr w:type="spellStart"/>
      <w:r w:rsidR="00890F0E" w:rsidRPr="00685345">
        <w:rPr>
          <w:i/>
          <w:sz w:val="24"/>
          <w:szCs w:val="24"/>
        </w:rPr>
        <w:t>cinerea</w:t>
      </w:r>
      <w:proofErr w:type="spellEnd"/>
      <w:r w:rsidR="00890F0E">
        <w:rPr>
          <w:sz w:val="24"/>
          <w:szCs w:val="24"/>
        </w:rPr>
        <w:t xml:space="preserve"> resistance. However, it is still unknown how domesticated and closely related wild tomatoes compare for </w:t>
      </w:r>
      <w:r w:rsidR="00890F0E" w:rsidRPr="003D26E5">
        <w:rPr>
          <w:i/>
          <w:sz w:val="24"/>
          <w:szCs w:val="24"/>
        </w:rPr>
        <w:t xml:space="preserve">B. </w:t>
      </w:r>
      <w:proofErr w:type="spellStart"/>
      <w:r w:rsidR="00890F0E" w:rsidRPr="003D26E5">
        <w:rPr>
          <w:i/>
          <w:sz w:val="24"/>
          <w:szCs w:val="24"/>
        </w:rPr>
        <w:t>cinerea</w:t>
      </w:r>
      <w:proofErr w:type="spellEnd"/>
      <w:r w:rsidR="00890F0E">
        <w:rPr>
          <w:sz w:val="24"/>
          <w:szCs w:val="24"/>
        </w:rPr>
        <w:t xml:space="preserve"> resistance using multiple plant genotypes and a population of the pathogen. </w:t>
      </w:r>
      <w:ins w:id="9" w:author="N S" w:date="2018-05-08T13:02:00Z">
        <w:r w:rsidR="0064046D">
          <w:rPr>
            <w:sz w:val="24"/>
            <w:szCs w:val="24"/>
          </w:rPr>
          <w:t>We selected accessions to sample major geographic origins of the progenitor</w:t>
        </w:r>
      </w:ins>
      <w:ins w:id="10" w:author="Dan Kliebenstein" w:date="2018-05-10T16:10:00Z">
        <w:r w:rsidR="00E55832">
          <w:rPr>
            <w:sz w:val="24"/>
            <w:szCs w:val="24"/>
          </w:rPr>
          <w:t xml:space="preserve"> species</w:t>
        </w:r>
      </w:ins>
      <w:ins w:id="11" w:author="N S" w:date="2018-05-08T13:02:00Z">
        <w:r w:rsidR="0064046D">
          <w:rPr>
            <w:sz w:val="24"/>
            <w:szCs w:val="24"/>
          </w:rPr>
          <w:t xml:space="preserve">, and </w:t>
        </w:r>
      </w:ins>
      <w:ins w:id="12" w:author="N S" w:date="2018-05-08T13:03:00Z">
        <w:del w:id="13" w:author="Dan Kliebenstein" w:date="2018-05-10T16:10:00Z">
          <w:r w:rsidR="0064046D" w:rsidDel="00E55832">
            <w:rPr>
              <w:sz w:val="24"/>
              <w:szCs w:val="24"/>
            </w:rPr>
            <w:delText>a focus</w:delText>
          </w:r>
        </w:del>
      </w:ins>
      <w:ins w:id="14" w:author="Dan Kliebenstein" w:date="2018-05-10T16:10:00Z">
        <w:r w:rsidR="00E55832">
          <w:rPr>
            <w:sz w:val="24"/>
            <w:szCs w:val="24"/>
          </w:rPr>
          <w:t xml:space="preserve">focused the domesticated </w:t>
        </w:r>
        <w:proofErr w:type="spellStart"/>
        <w:r w:rsidR="00E55832">
          <w:rPr>
            <w:sz w:val="24"/>
            <w:szCs w:val="24"/>
          </w:rPr>
          <w:t>germplasm</w:t>
        </w:r>
      </w:ins>
      <w:proofErr w:type="spellEnd"/>
      <w:ins w:id="15" w:author="N S" w:date="2018-05-08T13:03:00Z">
        <w:r w:rsidR="0064046D">
          <w:rPr>
            <w:sz w:val="24"/>
            <w:szCs w:val="24"/>
          </w:rPr>
          <w:t xml:space="preserve"> on </w:t>
        </w:r>
      </w:ins>
      <w:ins w:id="16" w:author="N S" w:date="2018-05-10T10:56:00Z">
        <w:r w:rsidR="0054531C">
          <w:rPr>
            <w:sz w:val="24"/>
            <w:szCs w:val="24"/>
          </w:rPr>
          <w:t xml:space="preserve">diverse </w:t>
        </w:r>
      </w:ins>
      <w:ins w:id="17" w:author="N S" w:date="2018-05-08T13:03:00Z">
        <w:r w:rsidR="0064046D">
          <w:rPr>
            <w:sz w:val="24"/>
            <w:szCs w:val="24"/>
          </w:rPr>
          <w:t>mid- to late- 20</w:t>
        </w:r>
        <w:r w:rsidR="0064046D" w:rsidRPr="0064046D">
          <w:rPr>
            <w:sz w:val="24"/>
            <w:szCs w:val="24"/>
            <w:vertAlign w:val="superscript"/>
            <w:rPrChange w:id="18" w:author="N S" w:date="2018-05-08T13:03:00Z">
              <w:rPr>
                <w:sz w:val="24"/>
                <w:szCs w:val="24"/>
              </w:rPr>
            </w:rPrChange>
          </w:rPr>
          <w:t>th</w:t>
        </w:r>
        <w:r w:rsidR="0064046D">
          <w:rPr>
            <w:sz w:val="24"/>
            <w:szCs w:val="24"/>
          </w:rPr>
          <w:t xml:space="preserve"> century improved </w:t>
        </w:r>
        <w:proofErr w:type="spellStart"/>
        <w:r w:rsidR="0064046D">
          <w:rPr>
            <w:sz w:val="24"/>
            <w:szCs w:val="24"/>
          </w:rPr>
          <w:t>germplasm</w:t>
        </w:r>
      </w:ins>
      <w:proofErr w:type="spellEnd"/>
      <w:ins w:id="19" w:author="N S" w:date="2018-05-08T13:17:00Z">
        <w:r w:rsidR="0064046D">
          <w:rPr>
            <w:sz w:val="24"/>
            <w:szCs w:val="24"/>
          </w:rPr>
          <w:t xml:space="preserve"> </w:t>
        </w:r>
      </w:ins>
      <w:r w:rsidR="00075FF0">
        <w:rPr>
          <w:sz w:val="24"/>
          <w:szCs w:val="24"/>
        </w:rPr>
        <w:fldChar w:fldCharType="begin"/>
      </w:r>
      <w:r w:rsidR="00510E9C">
        <w:rPr>
          <w:sz w:val="24"/>
          <w:szCs w:val="24"/>
        </w:rPr>
        <w:instrText xml:space="preserve"> ADDIN EN.CITE &lt;EndNote&gt;&lt;Cite&gt;&lt;Author&gt;Blanca&lt;/Author&gt;&lt;Year&gt;2015&lt;/Year&gt;&lt;RecNum&gt;603&lt;/RecNum&gt;&lt;DisplayText&gt;(Lin, Zhu et al. 2014, Blanca, Montero-Pau et al. 2015)&lt;/DisplayText&gt;&lt;record&gt;&lt;rec-number&gt;603&lt;/rec-number&gt;&lt;foreign-keys&gt;&lt;key app="EN" db-id="a2x2tzszjfd2zjed0e8psfdtd0daafwwr002" timestamp="0"&gt;603&lt;/key&gt;&lt;/foreign-keys&gt;&lt;ref-type name="Journal Article"&gt;17&lt;/ref-type&gt;&lt;contributors&gt;&lt;authors&gt;&lt;author&gt;Blanca, José&lt;/author&gt;&lt;author&gt;Montero-Pau, Javier&lt;/author&gt;&lt;author&gt;Sauvage, Christopher&lt;/author&gt;&lt;author&gt;Bauchet, Guillaume&lt;/author&gt;&lt;author&gt;Illa, Eudald&lt;/author&gt;&lt;author&gt;Díez, María José&lt;/author&gt;&lt;author&gt;Francis, David&lt;/author&gt;&lt;author&gt;Causse, Mathilde&lt;/author&gt;&lt;author&gt;van der Knaap, Esther&lt;/author&gt;&lt;author&gt;Cañizares, Joaquín&lt;/author&gt;&lt;/authors&gt;&lt;/contributors&gt;&lt;titles&gt;&lt;title&gt;Genomic variation in tomato, from wild ancestors to contemporary breeding accessions&lt;/title&gt;&lt;secondary-title&gt;BMC genomics&lt;/secondary-title&gt;&lt;/titles&gt;&lt;pages&gt;257&lt;/pages&gt;&lt;volume&gt;16&lt;/volume&gt;&lt;number&gt;1&lt;/number&gt;&lt;dates&gt;&lt;year&gt;2015&lt;/year&gt;&lt;/dates&gt;&lt;isbn&gt;1471-2164&lt;/isbn&gt;&lt;urls&gt;&lt;/urls&gt;&lt;/record&gt;&lt;/Cite&gt;&lt;Cite&gt;&lt;Author&gt;Lin&lt;/Author&gt;&lt;Year&gt;2014&lt;/Year&gt;&lt;RecNum&gt;602&lt;/RecNum&gt;&lt;record&gt;&lt;rec-number&gt;602&lt;/rec-number&gt;&lt;foreign-keys&gt;&lt;key app="EN" db-id="a2x2tzszjfd2zjed0e8psfdtd0daafwwr002" timestamp="0"&gt;602&lt;/key&gt;&lt;/foreign-keys&gt;&lt;ref-type name="Journal Article"&gt;17&lt;/ref-type&gt;&lt;contributors&gt;&lt;authors&gt;&lt;author&gt;Lin, Tao&lt;/author&gt;&lt;author&gt;Zhu, Guangtao&lt;/author&gt;&lt;author&gt;Zhang, Junhong&lt;/author&gt;&lt;author&gt;Xu, Xiangyang&lt;/author&gt;&lt;author&gt;Yu, Qinghui&lt;/author&gt;&lt;author&gt;Zheng, Zheng&lt;/author&gt;&lt;author&gt;Zhang, Zhonghua&lt;/author&gt;&lt;author&gt;Lun, Yaoyao&lt;/author&gt;&lt;author&gt;Li, Shuai&lt;/author&gt;&lt;author&gt;Wang, Xiaoxuan&lt;/author&gt;&lt;/authors&gt;&lt;/contributors&gt;&lt;titles&gt;&lt;title&gt;Genomic analyses provide insights into the history of tomato breeding&lt;/title&gt;&lt;secondary-title&gt;Nature genetics&lt;/secondary-title&gt;&lt;/titles&gt;&lt;pages&gt;1220&lt;/pages&gt;&lt;volume&gt;46&lt;/volume&gt;&lt;number&gt;11&lt;/number&gt;&lt;dates&gt;&lt;year&gt;2014&lt;/year&gt;&lt;/dates&gt;&lt;isbn&gt;1546-1718&lt;/isbn&gt;&lt;urls&gt;&lt;/urls&gt;&lt;/record&gt;&lt;/Cite&gt;&lt;/EndNote&gt;</w:instrText>
      </w:r>
      <w:r w:rsidR="00075FF0">
        <w:rPr>
          <w:sz w:val="24"/>
          <w:szCs w:val="24"/>
        </w:rPr>
        <w:fldChar w:fldCharType="separate"/>
      </w:r>
      <w:r w:rsidR="00510E9C">
        <w:rPr>
          <w:noProof/>
          <w:sz w:val="24"/>
          <w:szCs w:val="24"/>
        </w:rPr>
        <w:t>(Lin, Zhu et al. 2014, Blanca, Montero-Pau et al. 2015)</w:t>
      </w:r>
      <w:r w:rsidR="00075FF0">
        <w:rPr>
          <w:sz w:val="24"/>
          <w:szCs w:val="24"/>
        </w:rPr>
        <w:fldChar w:fldCharType="end"/>
      </w:r>
      <w:ins w:id="20" w:author="N S" w:date="2018-05-08T13:03:00Z">
        <w:r w:rsidR="0064046D">
          <w:rPr>
            <w:sz w:val="24"/>
            <w:szCs w:val="24"/>
          </w:rPr>
          <w:t xml:space="preserve">. </w:t>
        </w:r>
      </w:ins>
      <w:r w:rsidR="00890F0E">
        <w:rPr>
          <w:sz w:val="24"/>
          <w:szCs w:val="24"/>
        </w:rPr>
        <w:t xml:space="preserve">In this study, we </w:t>
      </w:r>
      <w:r w:rsidR="002579BB">
        <w:rPr>
          <w:sz w:val="24"/>
          <w:szCs w:val="24"/>
        </w:rPr>
        <w:t xml:space="preserve">asked whether </w:t>
      </w:r>
      <w:r w:rsidR="002579BB" w:rsidRPr="009D2979">
        <w:rPr>
          <w:i/>
          <w:sz w:val="24"/>
          <w:szCs w:val="24"/>
        </w:rPr>
        <w:t xml:space="preserve">B. </w:t>
      </w:r>
      <w:proofErr w:type="spellStart"/>
      <w:r w:rsidR="002579BB" w:rsidRPr="009D2979">
        <w:rPr>
          <w:i/>
          <w:sz w:val="24"/>
          <w:szCs w:val="24"/>
        </w:rPr>
        <w:t>cinerea</w:t>
      </w:r>
      <w:proofErr w:type="spellEnd"/>
      <w:r w:rsidR="002579BB" w:rsidRPr="009D2979">
        <w:rPr>
          <w:i/>
          <w:sz w:val="24"/>
          <w:szCs w:val="24"/>
        </w:rPr>
        <w:t xml:space="preserve"> </w:t>
      </w:r>
      <w:r w:rsidR="002579BB">
        <w:rPr>
          <w:sz w:val="24"/>
          <w:szCs w:val="24"/>
        </w:rPr>
        <w:t xml:space="preserve">virulence was controlled by host variation, pathogen variation, or </w:t>
      </w:r>
      <w:r w:rsidR="00CB67E3">
        <w:rPr>
          <w:sz w:val="24"/>
          <w:szCs w:val="24"/>
        </w:rPr>
        <w:t>the interaction between them</w:t>
      </w:r>
      <w:r w:rsidR="002579BB">
        <w:rPr>
          <w:sz w:val="24"/>
          <w:szCs w:val="24"/>
        </w:rPr>
        <w:t xml:space="preserve">. </w:t>
      </w:r>
      <w:r w:rsidR="004C372B" w:rsidRPr="00471076">
        <w:rPr>
          <w:sz w:val="24"/>
          <w:szCs w:val="24"/>
        </w:rPr>
        <w:t xml:space="preserve">Lesion size of </w:t>
      </w:r>
      <w:r w:rsidR="004C372B" w:rsidRPr="00471076">
        <w:rPr>
          <w:i/>
          <w:sz w:val="24"/>
          <w:szCs w:val="24"/>
        </w:rPr>
        <w:t xml:space="preserve">B. </w:t>
      </w:r>
      <w:proofErr w:type="spellStart"/>
      <w:r w:rsidR="004C372B" w:rsidRPr="00471076">
        <w:rPr>
          <w:i/>
          <w:sz w:val="24"/>
          <w:szCs w:val="24"/>
        </w:rPr>
        <w:t>cinerea</w:t>
      </w:r>
      <w:proofErr w:type="spellEnd"/>
      <w:r w:rsidR="004C372B" w:rsidRPr="00471076">
        <w:rPr>
          <w:i/>
          <w:sz w:val="24"/>
          <w:szCs w:val="24"/>
        </w:rPr>
        <w:t xml:space="preserve"> </w:t>
      </w:r>
      <w:r w:rsidR="004C372B" w:rsidRPr="00471076">
        <w:rPr>
          <w:sz w:val="24"/>
          <w:szCs w:val="24"/>
        </w:rPr>
        <w:t>is a quantitative trait</w:t>
      </w:r>
      <w:r w:rsidR="00F442A5">
        <w:rPr>
          <w:sz w:val="24"/>
          <w:szCs w:val="24"/>
        </w:rPr>
        <w:t xml:space="preserve"> that was controlled by plant domestication status, plant genotype and pathogen </w:t>
      </w:r>
      <w:r w:rsidR="00E54CEE">
        <w:rPr>
          <w:sz w:val="24"/>
          <w:szCs w:val="24"/>
        </w:rPr>
        <w:t>isolate</w:t>
      </w:r>
      <w:r w:rsidR="00EA6EAB" w:rsidRPr="00471076">
        <w:rPr>
          <w:sz w:val="24"/>
          <w:szCs w:val="24"/>
        </w:rPr>
        <w:t xml:space="preserve">. </w:t>
      </w:r>
      <w:r w:rsidR="002579BB">
        <w:rPr>
          <w:sz w:val="24"/>
          <w:szCs w:val="24"/>
        </w:rPr>
        <w:t xml:space="preserve">We looked for evidence of specialization within our generalist pathogen population. </w:t>
      </w:r>
      <w:r w:rsidR="00F442A5" w:rsidRPr="00471076">
        <w:rPr>
          <w:sz w:val="24"/>
          <w:szCs w:val="24"/>
        </w:rPr>
        <w:t>W</w:t>
      </w:r>
      <w:r w:rsidR="00CB67E3">
        <w:rPr>
          <w:sz w:val="24"/>
          <w:szCs w:val="24"/>
        </w:rPr>
        <w:t xml:space="preserve">hile our </w:t>
      </w:r>
      <w:r w:rsidR="00CB67E3" w:rsidRPr="00CB67E3">
        <w:rPr>
          <w:i/>
          <w:sz w:val="24"/>
          <w:szCs w:val="24"/>
        </w:rPr>
        <w:t xml:space="preserve">B. </w:t>
      </w:r>
      <w:proofErr w:type="spellStart"/>
      <w:r w:rsidR="00CB67E3" w:rsidRPr="00CB67E3">
        <w:rPr>
          <w:i/>
          <w:sz w:val="24"/>
          <w:szCs w:val="24"/>
        </w:rPr>
        <w:t>cinerea</w:t>
      </w:r>
      <w:proofErr w:type="spellEnd"/>
      <w:r w:rsidR="00CB67E3">
        <w:rPr>
          <w:sz w:val="24"/>
          <w:szCs w:val="24"/>
        </w:rPr>
        <w:t xml:space="preserve"> isolates appear to be</w:t>
      </w:r>
      <w:r w:rsidR="00EA6EAB" w:rsidRPr="00471076">
        <w:rPr>
          <w:sz w:val="24"/>
          <w:szCs w:val="24"/>
        </w:rPr>
        <w:t xml:space="preserve"> generalists across domestication in </w:t>
      </w:r>
      <w:proofErr w:type="spellStart"/>
      <w:r w:rsidR="00EA6EAB" w:rsidRPr="00471076">
        <w:rPr>
          <w:i/>
          <w:sz w:val="24"/>
          <w:szCs w:val="24"/>
        </w:rPr>
        <w:t>Solanum</w:t>
      </w:r>
      <w:proofErr w:type="spellEnd"/>
      <w:r w:rsidR="00F442A5">
        <w:rPr>
          <w:i/>
          <w:sz w:val="24"/>
          <w:szCs w:val="24"/>
        </w:rPr>
        <w:t xml:space="preserve">, </w:t>
      </w:r>
      <w:r w:rsidR="00F442A5">
        <w:rPr>
          <w:sz w:val="24"/>
          <w:szCs w:val="24"/>
        </w:rPr>
        <w:t>a</w:t>
      </w:r>
      <w:r w:rsidR="00EA6EAB" w:rsidRPr="00471076">
        <w:rPr>
          <w:sz w:val="24"/>
          <w:szCs w:val="24"/>
        </w:rPr>
        <w:t xml:space="preserve"> subset of isolates </w:t>
      </w:r>
      <w:del w:id="21" w:author="N S" w:date="2018-05-08T11:19:00Z">
        <w:r w:rsidR="00EA6EAB" w:rsidRPr="00471076" w:rsidDel="0053312D">
          <w:rPr>
            <w:sz w:val="24"/>
            <w:szCs w:val="24"/>
          </w:rPr>
          <w:delText>are</w:delText>
        </w:r>
      </w:del>
      <w:ins w:id="22" w:author="N S" w:date="2018-05-08T11:19:00Z">
        <w:r w:rsidR="0053312D" w:rsidRPr="00471076">
          <w:rPr>
            <w:sz w:val="24"/>
            <w:szCs w:val="24"/>
          </w:rPr>
          <w:t>is</w:t>
        </w:r>
      </w:ins>
      <w:r w:rsidR="00EA6EAB" w:rsidRPr="00471076">
        <w:rPr>
          <w:sz w:val="24"/>
          <w:szCs w:val="24"/>
        </w:rPr>
        <w:t xml:space="preserve"> </w:t>
      </w:r>
      <w:r w:rsidR="00EA6EAB" w:rsidRPr="00471076">
        <w:rPr>
          <w:sz w:val="24"/>
          <w:szCs w:val="24"/>
        </w:rPr>
        <w:lastRenderedPageBreak/>
        <w:t>sensitive to tomato domestication.</w:t>
      </w:r>
      <w:r w:rsidR="00F442A5" w:rsidRPr="00F442A5">
        <w:rPr>
          <w:sz w:val="24"/>
          <w:szCs w:val="24"/>
        </w:rPr>
        <w:t xml:space="preserve"> </w:t>
      </w:r>
      <w:r w:rsidR="002579BB">
        <w:rPr>
          <w:sz w:val="24"/>
          <w:szCs w:val="24"/>
        </w:rPr>
        <w:t xml:space="preserve">Finally, we aimed to identify the genetic basis of variation in </w:t>
      </w:r>
      <w:r w:rsidR="002579BB" w:rsidRPr="00CB67E3">
        <w:rPr>
          <w:i/>
          <w:sz w:val="24"/>
          <w:szCs w:val="24"/>
        </w:rPr>
        <w:t xml:space="preserve">B. </w:t>
      </w:r>
      <w:proofErr w:type="spellStart"/>
      <w:r w:rsidR="002579BB" w:rsidRPr="00CB67E3">
        <w:rPr>
          <w:i/>
          <w:sz w:val="24"/>
          <w:szCs w:val="24"/>
        </w:rPr>
        <w:t>cinerea</w:t>
      </w:r>
      <w:proofErr w:type="spellEnd"/>
      <w:r w:rsidR="002579BB">
        <w:rPr>
          <w:sz w:val="24"/>
          <w:szCs w:val="24"/>
        </w:rPr>
        <w:t xml:space="preserve"> virulence on domesticated and wild tomato. </w:t>
      </w:r>
      <w:r w:rsidR="00F442A5">
        <w:rPr>
          <w:sz w:val="24"/>
          <w:szCs w:val="24"/>
        </w:rPr>
        <w:t xml:space="preserve">We </w:t>
      </w:r>
      <w:r w:rsidR="00F442A5" w:rsidRPr="00EE2856">
        <w:rPr>
          <w:sz w:val="24"/>
          <w:szCs w:val="24"/>
        </w:rPr>
        <w:t>conducted</w:t>
      </w:r>
      <w:r w:rsidR="00F442A5" w:rsidRPr="00471076">
        <w:rPr>
          <w:sz w:val="24"/>
          <w:szCs w:val="24"/>
        </w:rPr>
        <w:t xml:space="preserve"> </w:t>
      </w:r>
      <w:r w:rsidR="00F442A5">
        <w:rPr>
          <w:sz w:val="24"/>
          <w:szCs w:val="24"/>
        </w:rPr>
        <w:t>genome-wide association (</w:t>
      </w:r>
      <w:r w:rsidR="00F442A5" w:rsidRPr="00471076">
        <w:rPr>
          <w:sz w:val="24"/>
          <w:szCs w:val="24"/>
        </w:rPr>
        <w:t>GWA</w:t>
      </w:r>
      <w:r w:rsidR="00F442A5">
        <w:rPr>
          <w:sz w:val="24"/>
          <w:szCs w:val="24"/>
        </w:rPr>
        <w:t>)</w:t>
      </w:r>
      <w:r w:rsidR="00F442A5" w:rsidRPr="00471076">
        <w:rPr>
          <w:sz w:val="24"/>
          <w:szCs w:val="24"/>
        </w:rPr>
        <w:t xml:space="preserve"> in </w:t>
      </w:r>
      <w:r w:rsidR="00F442A5" w:rsidRPr="00471076">
        <w:rPr>
          <w:i/>
          <w:sz w:val="24"/>
          <w:szCs w:val="24"/>
        </w:rPr>
        <w:t xml:space="preserve">B. </w:t>
      </w:r>
      <w:proofErr w:type="spellStart"/>
      <w:r w:rsidR="00F442A5" w:rsidRPr="00471076">
        <w:rPr>
          <w:i/>
          <w:sz w:val="24"/>
          <w:szCs w:val="24"/>
        </w:rPr>
        <w:t>cinerea</w:t>
      </w:r>
      <w:proofErr w:type="spellEnd"/>
      <w:r w:rsidR="00273A10">
        <w:rPr>
          <w:sz w:val="24"/>
          <w:szCs w:val="24"/>
        </w:rPr>
        <w:t xml:space="preserve"> to </w:t>
      </w:r>
      <w:r w:rsidR="00F442A5">
        <w:rPr>
          <w:sz w:val="24"/>
          <w:szCs w:val="24"/>
        </w:rPr>
        <w:t xml:space="preserve">identify pathogen loci where genetic variation </w:t>
      </w:r>
      <w:r w:rsidR="00FC7461">
        <w:rPr>
          <w:sz w:val="24"/>
          <w:szCs w:val="24"/>
        </w:rPr>
        <w:t>leads to altered virulence across the host genotypes</w:t>
      </w:r>
      <w:r w:rsidR="00825C40">
        <w:rPr>
          <w:sz w:val="24"/>
          <w:szCs w:val="24"/>
        </w:rPr>
        <w:t>,</w:t>
      </w:r>
      <w:r w:rsidR="00FC7461">
        <w:rPr>
          <w:sz w:val="24"/>
          <w:szCs w:val="24"/>
        </w:rPr>
        <w:t xml:space="preserve"> including a specific test for loci that influence responses to crop domestication</w:t>
      </w:r>
      <w:r w:rsidR="00AC7BFC">
        <w:rPr>
          <w:sz w:val="24"/>
          <w:szCs w:val="24"/>
        </w:rPr>
        <w:t xml:space="preserve">. </w:t>
      </w:r>
      <w:r w:rsidR="00397ECB">
        <w:rPr>
          <w:sz w:val="24"/>
          <w:szCs w:val="24"/>
        </w:rPr>
        <w:t xml:space="preserve">Few </w:t>
      </w:r>
      <w:r w:rsidR="00AC7BFC">
        <w:rPr>
          <w:sz w:val="24"/>
          <w:szCs w:val="24"/>
        </w:rPr>
        <w:t>studies have conducted GWA in plant pathogens for virulence phenotypes,</w:t>
      </w:r>
      <w:r w:rsidR="00397ECB">
        <w:rPr>
          <w:sz w:val="24"/>
          <w:szCs w:val="24"/>
        </w:rPr>
        <w:t xml:space="preserve"> and most of </w:t>
      </w:r>
      <w:r w:rsidR="00AC7BFC">
        <w:rPr>
          <w:sz w:val="24"/>
          <w:szCs w:val="24"/>
        </w:rPr>
        <w:t xml:space="preserve">these were limited by few variable loci or few genetically distinct isolates </w: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bWJlcj41OTY8L3JlYy1udW1iZXI+PGZvcmVpZ24ta2V5cz48a2V5IGFwcD0iRU4iIGRiLWlkPSJh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=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bWJlcj41OTY8L3JlYy1udW1iZXI+PGZvcmVpZ24ta2V5cz48a2V5IGFwcD0iRU4iIGRiLWlkPSJh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=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8869A9">
        <w:rPr>
          <w:sz w:val="24"/>
          <w:szCs w:val="24"/>
        </w:rPr>
      </w:r>
      <w:r w:rsidR="008869A9">
        <w:rPr>
          <w:sz w:val="24"/>
          <w:szCs w:val="24"/>
        </w:rPr>
        <w:fldChar w:fldCharType="separate"/>
      </w:r>
      <w:r w:rsidR="008869A9">
        <w:rPr>
          <w:noProof/>
          <w:sz w:val="24"/>
          <w:szCs w:val="24"/>
        </w:rPr>
        <w:t>(Dalman, Himmelstrand et al. 2013, Gao, Liu et al. 2016, Talas, Kalih et al. 2016, Wu, Sakthikumar et al. 2017)</w:t>
      </w:r>
      <w:r w:rsidR="008869A9">
        <w:rPr>
          <w:sz w:val="24"/>
          <w:szCs w:val="24"/>
        </w:rPr>
        <w:fldChar w:fldCharType="end"/>
      </w:r>
      <w:r w:rsidR="00AC7BFC">
        <w:rPr>
          <w:sz w:val="24"/>
          <w:szCs w:val="24"/>
        </w:rPr>
        <w:t>.</w:t>
      </w:r>
      <w:r w:rsidR="008869A9">
        <w:rPr>
          <w:sz w:val="24"/>
          <w:szCs w:val="24"/>
        </w:rPr>
        <w:t xml:space="preserve"> </w:t>
      </w:r>
      <w:ins w:id="23" w:author="nesol" w:date="2018-04-20T11:48:00Z">
        <w:r w:rsidR="00B376C6">
          <w:rPr>
            <w:sz w:val="24"/>
            <w:szCs w:val="24"/>
          </w:rPr>
          <w:t>To</w:t>
        </w:r>
      </w:ins>
      <w:ins w:id="24" w:author="nesol" w:date="2018-04-20T11:49:00Z">
        <w:r w:rsidR="00B376C6">
          <w:rPr>
            <w:sz w:val="24"/>
            <w:szCs w:val="24"/>
          </w:rPr>
          <w:t xml:space="preserve"> </w:t>
        </w:r>
      </w:ins>
      <w:ins w:id="25" w:author="nesol" w:date="2018-04-20T11:52:00Z">
        <w:del w:id="26" w:author="Dan Kliebenstein" w:date="2018-05-10T16:13:00Z">
          <w:r w:rsidR="00B376C6" w:rsidDel="00E55832">
            <w:rPr>
              <w:sz w:val="24"/>
              <w:szCs w:val="24"/>
            </w:rPr>
            <w:delText>improve</w:delText>
          </w:r>
        </w:del>
      </w:ins>
      <w:ins w:id="27" w:author="Dan Kliebenstein" w:date="2018-05-10T16:13:00Z">
        <w:r w:rsidR="00E55832">
          <w:rPr>
            <w:sz w:val="24"/>
            <w:szCs w:val="24"/>
          </w:rPr>
          <w:t>ensure that</w:t>
        </w:r>
      </w:ins>
      <w:ins w:id="28" w:author="nesol" w:date="2018-04-20T11:52:00Z">
        <w:r w:rsidR="00B376C6">
          <w:rPr>
            <w:sz w:val="24"/>
            <w:szCs w:val="24"/>
          </w:rPr>
          <w:t xml:space="preserve"> genetic inference</w:t>
        </w:r>
      </w:ins>
      <w:ins w:id="29" w:author="Dan Kliebenstein" w:date="2018-05-10T16:13:00Z">
        <w:r w:rsidR="00E55832">
          <w:rPr>
            <w:sz w:val="24"/>
            <w:szCs w:val="24"/>
          </w:rPr>
          <w:t xml:space="preserve"> was</w:t>
        </w:r>
      </w:ins>
      <w:ins w:id="30" w:author="nesol" w:date="2018-04-20T11:50:00Z">
        <w:r w:rsidR="00B376C6">
          <w:rPr>
            <w:sz w:val="24"/>
            <w:szCs w:val="24"/>
          </w:rPr>
          <w:t xml:space="preserve"> independent of</w:t>
        </w:r>
      </w:ins>
      <w:ins w:id="31" w:author="Dan Kliebenstein" w:date="2018-05-10T16:13:00Z">
        <w:r w:rsidR="00E55832">
          <w:rPr>
            <w:sz w:val="24"/>
            <w:szCs w:val="24"/>
          </w:rPr>
          <w:t xml:space="preserve"> the</w:t>
        </w:r>
      </w:ins>
      <w:ins w:id="32" w:author="nesol" w:date="2018-04-20T11:50:00Z">
        <w:r w:rsidR="00B376C6">
          <w:rPr>
            <w:sz w:val="24"/>
            <w:szCs w:val="24"/>
          </w:rPr>
          <w:t xml:space="preserve"> GWA method</w:t>
        </w:r>
      </w:ins>
      <w:ins w:id="33" w:author="Dan Kliebenstein" w:date="2018-05-10T16:13:00Z">
        <w:r w:rsidR="00E55832">
          <w:rPr>
            <w:sz w:val="24"/>
            <w:szCs w:val="24"/>
          </w:rPr>
          <w:t xml:space="preserve"> or SNP diversity reference</w:t>
        </w:r>
      </w:ins>
      <w:ins w:id="34" w:author="nesol" w:date="2018-04-20T11:50:00Z">
        <w:r w:rsidR="00B376C6">
          <w:rPr>
            <w:sz w:val="24"/>
            <w:szCs w:val="24"/>
          </w:rPr>
          <w:t xml:space="preserve">, we repeated genetic analysis with </w:t>
        </w:r>
      </w:ins>
      <w:ins w:id="35" w:author="nesol" w:date="2018-04-20T11:51:00Z">
        <w:r w:rsidR="00B376C6">
          <w:rPr>
            <w:sz w:val="24"/>
            <w:szCs w:val="24"/>
          </w:rPr>
          <w:t xml:space="preserve">two different association methods </w:t>
        </w:r>
      </w:ins>
      <w:ins w:id="36" w:author="N S" w:date="2018-05-08T13:17:00Z">
        <w:r w:rsidR="00B2599B">
          <w:rPr>
            <w:sz w:val="24"/>
            <w:szCs w:val="24"/>
          </w:rPr>
          <w:t>(</w:t>
        </w:r>
        <w:proofErr w:type="spellStart"/>
        <w:r w:rsidR="00B2599B">
          <w:rPr>
            <w:sz w:val="24"/>
            <w:szCs w:val="24"/>
          </w:rPr>
          <w:t>bigRR</w:t>
        </w:r>
        <w:proofErr w:type="spellEnd"/>
        <w:r w:rsidR="00B2599B">
          <w:rPr>
            <w:sz w:val="24"/>
            <w:szCs w:val="24"/>
          </w:rPr>
          <w:t xml:space="preserve"> and GEMMA) </w:t>
        </w:r>
      </w:ins>
      <w:ins w:id="37" w:author="nesol" w:date="2018-04-20T11:51:00Z">
        <w:del w:id="38" w:author="Dan Kliebenstein" w:date="2018-05-10T16:13:00Z">
          <w:r w:rsidR="00B376C6" w:rsidDel="00E55832">
            <w:rPr>
              <w:sz w:val="24"/>
              <w:szCs w:val="24"/>
            </w:rPr>
            <w:delText>on</w:delText>
          </w:r>
        </w:del>
      </w:ins>
      <w:ins w:id="39" w:author="Dan Kliebenstein" w:date="2018-05-10T16:13:00Z">
        <w:r w:rsidR="00E55832">
          <w:rPr>
            <w:sz w:val="24"/>
            <w:szCs w:val="24"/>
          </w:rPr>
          <w:t>using SNPs called in comparison to</w:t>
        </w:r>
      </w:ins>
      <w:ins w:id="40" w:author="nesol" w:date="2018-04-20T11:51:00Z">
        <w:del w:id="41" w:author="Dan Kliebenstein" w:date="2018-05-10T16:13:00Z">
          <w:r w:rsidR="00B376C6" w:rsidDel="00E55832">
            <w:rPr>
              <w:sz w:val="24"/>
              <w:szCs w:val="24"/>
            </w:rPr>
            <w:delText xml:space="preserve"> the</w:delText>
          </w:r>
        </w:del>
        <w:r w:rsidR="00B376C6">
          <w:rPr>
            <w:sz w:val="24"/>
            <w:szCs w:val="24"/>
          </w:rPr>
          <w:t xml:space="preserve"> two published </w:t>
        </w:r>
        <w:r w:rsidR="00B376C6" w:rsidRPr="00473114">
          <w:rPr>
            <w:i/>
            <w:sz w:val="24"/>
            <w:szCs w:val="24"/>
          </w:rPr>
          <w:t xml:space="preserve">B. </w:t>
        </w:r>
        <w:proofErr w:type="spellStart"/>
        <w:r w:rsidR="00B376C6" w:rsidRPr="00473114">
          <w:rPr>
            <w:i/>
            <w:sz w:val="24"/>
            <w:szCs w:val="24"/>
          </w:rPr>
          <w:t>cinerea</w:t>
        </w:r>
        <w:proofErr w:type="spellEnd"/>
        <w:r w:rsidR="00B376C6">
          <w:rPr>
            <w:sz w:val="24"/>
            <w:szCs w:val="24"/>
          </w:rPr>
          <w:t xml:space="preserve"> genomes</w:t>
        </w:r>
      </w:ins>
      <w:ins w:id="42" w:author="N S" w:date="2018-05-08T13:17:00Z">
        <w:r w:rsidR="00B2599B">
          <w:rPr>
            <w:sz w:val="24"/>
            <w:szCs w:val="24"/>
          </w:rPr>
          <w:t xml:space="preserve"> (</w:t>
        </w:r>
      </w:ins>
      <w:ins w:id="43" w:author="N S" w:date="2018-05-08T13:18:00Z">
        <w:r w:rsidR="00B2599B">
          <w:rPr>
            <w:sz w:val="24"/>
            <w:szCs w:val="24"/>
          </w:rPr>
          <w:t>T4 and B05.10)</w:t>
        </w:r>
      </w:ins>
      <w:ins w:id="44" w:author="nesol" w:date="2018-04-20T11:51:00Z">
        <w:del w:id="45" w:author="Dan Kliebenstein" w:date="2018-05-10T16:13:00Z">
          <w:r w:rsidR="00B376C6" w:rsidDel="00E55832">
            <w:rPr>
              <w:sz w:val="24"/>
              <w:szCs w:val="24"/>
            </w:rPr>
            <w:delText>, respectively</w:delText>
          </w:r>
        </w:del>
        <w:r w:rsidR="00B376C6">
          <w:rPr>
            <w:sz w:val="24"/>
            <w:szCs w:val="24"/>
          </w:rPr>
          <w:t xml:space="preserve">. </w:t>
        </w:r>
      </w:ins>
      <w:ins w:id="46" w:author="Dan Kliebenstein" w:date="2018-05-10T16:13:00Z">
        <w:r w:rsidR="00E55832">
          <w:rPr>
            <w:sz w:val="24"/>
            <w:szCs w:val="24"/>
          </w:rPr>
          <w:t>All methods converged on the same image of genetic architecture</w:t>
        </w:r>
      </w:ins>
      <w:del w:id="47" w:author="Dan Kliebenstein" w:date="2018-05-10T16:14:00Z">
        <w:r w:rsidR="00847ADB" w:rsidDel="00E55832">
          <w:rPr>
            <w:sz w:val="24"/>
            <w:szCs w:val="24"/>
          </w:rPr>
          <w:delText>At the genetic level</w:delText>
        </w:r>
      </w:del>
      <w:del w:id="48" w:author="N S" w:date="2018-05-15T15:54:00Z">
        <w:r w:rsidR="00847ADB" w:rsidDel="002B7378">
          <w:rPr>
            <w:sz w:val="24"/>
            <w:szCs w:val="24"/>
          </w:rPr>
          <w:delText xml:space="preserve">, </w:delText>
        </w:r>
      </w:del>
      <w:ins w:id="49" w:author="N S" w:date="2018-05-15T15:54:00Z">
        <w:r w:rsidR="002B7378">
          <w:rPr>
            <w:sz w:val="24"/>
            <w:szCs w:val="24"/>
          </w:rPr>
          <w:t xml:space="preserve">; </w:t>
        </w:r>
      </w:ins>
      <w:r w:rsidR="00847ADB">
        <w:rPr>
          <w:sz w:val="24"/>
          <w:szCs w:val="24"/>
        </w:rPr>
        <w:t xml:space="preserve">virulence of </w:t>
      </w:r>
      <w:r w:rsidR="00847ADB" w:rsidRPr="00847ADB">
        <w:rPr>
          <w:i/>
          <w:sz w:val="24"/>
          <w:szCs w:val="24"/>
        </w:rPr>
        <w:t xml:space="preserve">B. </w:t>
      </w:r>
      <w:proofErr w:type="spellStart"/>
      <w:r w:rsidR="00847ADB" w:rsidRPr="00847ADB">
        <w:rPr>
          <w:i/>
          <w:sz w:val="24"/>
          <w:szCs w:val="24"/>
        </w:rPr>
        <w:t>cinerea</w:t>
      </w:r>
      <w:proofErr w:type="spellEnd"/>
      <w:r w:rsidR="00847ADB" w:rsidRPr="00847ADB">
        <w:rPr>
          <w:i/>
          <w:sz w:val="24"/>
          <w:szCs w:val="24"/>
        </w:rPr>
        <w:t xml:space="preserve"> </w:t>
      </w:r>
      <w:r w:rsidR="00847ADB">
        <w:rPr>
          <w:sz w:val="24"/>
          <w:szCs w:val="24"/>
        </w:rPr>
        <w:t xml:space="preserve">is highly quantitative, with hundreds of significant SNPs with small effect sizes associated with lesion area on each tomato genotype. </w:t>
      </w:r>
      <w:r w:rsidR="00F442A5">
        <w:rPr>
          <w:sz w:val="24"/>
          <w:szCs w:val="24"/>
        </w:rPr>
        <w:t xml:space="preserve">Importantly, there </w:t>
      </w:r>
      <w:r w:rsidR="00C3507D">
        <w:rPr>
          <w:sz w:val="24"/>
          <w:szCs w:val="24"/>
        </w:rPr>
        <w:t>is</w:t>
      </w:r>
      <w:r w:rsidR="00F442A5">
        <w:rPr>
          <w:sz w:val="24"/>
          <w:szCs w:val="24"/>
        </w:rPr>
        <w:t xml:space="preserve"> a subset of loci in the pathogen </w:t>
      </w:r>
      <w:r w:rsidR="00FC7461">
        <w:rPr>
          <w:sz w:val="24"/>
          <w:szCs w:val="24"/>
        </w:rPr>
        <w:t xml:space="preserve">where allelic variation </w:t>
      </w:r>
      <w:r w:rsidR="00825C40">
        <w:rPr>
          <w:sz w:val="24"/>
          <w:szCs w:val="24"/>
        </w:rPr>
        <w:t>gives the</w:t>
      </w:r>
      <w:r w:rsidR="00FC7461">
        <w:rPr>
          <w:sz w:val="24"/>
          <w:szCs w:val="24"/>
        </w:rPr>
        <w:t xml:space="preserve"> isolates opposing responses to crop domestication. These pathogen loci could provide </w:t>
      </w:r>
      <w:r w:rsidR="00F442A5">
        <w:rPr>
          <w:sz w:val="24"/>
          <w:szCs w:val="24"/>
        </w:rPr>
        <w:t xml:space="preserve">tools for </w:t>
      </w:r>
      <w:r w:rsidR="00CB67E3">
        <w:rPr>
          <w:sz w:val="24"/>
          <w:szCs w:val="24"/>
        </w:rPr>
        <w:t>understanding</w:t>
      </w:r>
      <w:r w:rsidR="00825C40">
        <w:rPr>
          <w:sz w:val="24"/>
          <w:szCs w:val="24"/>
        </w:rPr>
        <w:t xml:space="preserve"> </w:t>
      </w:r>
      <w:r w:rsidR="00FC7461">
        <w:rPr>
          <w:sz w:val="24"/>
          <w:szCs w:val="24"/>
        </w:rPr>
        <w:t>how domestication in tomato has influenced generalist pathogen resistance</w:t>
      </w:r>
      <w:r w:rsidR="00825C40">
        <w:rPr>
          <w:sz w:val="24"/>
          <w:szCs w:val="24"/>
        </w:rPr>
        <w:t>,</w:t>
      </w:r>
      <w:r w:rsidR="00FC7461">
        <w:rPr>
          <w:sz w:val="24"/>
          <w:szCs w:val="24"/>
        </w:rPr>
        <w:t xml:space="preserve"> to inform </w:t>
      </w:r>
      <w:r w:rsidR="00F442A5">
        <w:rPr>
          <w:sz w:val="24"/>
          <w:szCs w:val="24"/>
        </w:rPr>
        <w:t xml:space="preserve">breeding </w:t>
      </w:r>
      <w:r w:rsidR="00FC7461">
        <w:rPr>
          <w:sz w:val="24"/>
          <w:szCs w:val="24"/>
        </w:rPr>
        <w:t>efforts</w:t>
      </w:r>
      <w:r w:rsidR="00F442A5">
        <w:rPr>
          <w:sz w:val="24"/>
          <w:szCs w:val="24"/>
        </w:rPr>
        <w:t>.</w:t>
      </w:r>
    </w:p>
    <w:p w14:paraId="1A52BEE2" w14:textId="77777777" w:rsidR="00352371" w:rsidRPr="000D6362" w:rsidRDefault="00352371" w:rsidP="00D91DB6">
      <w:pPr>
        <w:spacing w:line="480" w:lineRule="auto"/>
        <w:rPr>
          <w:sz w:val="24"/>
          <w:szCs w:val="24"/>
        </w:rPr>
      </w:pPr>
    </w:p>
    <w:p w14:paraId="5C64D2CD" w14:textId="77777777" w:rsidR="0097612A" w:rsidRDefault="0097612A" w:rsidP="00473ACC">
      <w:pPr>
        <w:spacing w:line="480" w:lineRule="auto"/>
        <w:rPr>
          <w:b/>
          <w:sz w:val="24"/>
          <w:szCs w:val="24"/>
        </w:rPr>
      </w:pPr>
      <w:r w:rsidRPr="00791691">
        <w:rPr>
          <w:b/>
          <w:sz w:val="24"/>
          <w:szCs w:val="24"/>
        </w:rPr>
        <w:t>Results</w:t>
      </w:r>
    </w:p>
    <w:p w14:paraId="22F7E0F6" w14:textId="77777777" w:rsidR="0097612A" w:rsidRDefault="0097612A" w:rsidP="00473ACC">
      <w:pPr>
        <w:spacing w:line="480" w:lineRule="auto"/>
        <w:rPr>
          <w:b/>
          <w:sz w:val="24"/>
          <w:szCs w:val="24"/>
        </w:rPr>
      </w:pPr>
      <w:r w:rsidRPr="00791691">
        <w:rPr>
          <w:b/>
          <w:sz w:val="24"/>
          <w:szCs w:val="24"/>
        </w:rPr>
        <w:t>Experimental Design</w:t>
      </w:r>
    </w:p>
    <w:p w14:paraId="1A7DF2B8" w14:textId="31F6BC5E" w:rsidR="00F126CA" w:rsidRDefault="00A33EE1" w:rsidP="00890F0E">
      <w:pPr>
        <w:spacing w:line="480" w:lineRule="auto"/>
        <w:ind w:firstLine="720"/>
        <w:rPr>
          <w:sz w:val="24"/>
          <w:szCs w:val="24"/>
        </w:rPr>
      </w:pPr>
      <w:r>
        <w:rPr>
          <w:sz w:val="24"/>
          <w:szCs w:val="24"/>
        </w:rPr>
        <w:t>To</w:t>
      </w:r>
      <w:r w:rsidR="00F126CA">
        <w:rPr>
          <w:sz w:val="24"/>
          <w:szCs w:val="24"/>
        </w:rPr>
        <w:t xml:space="preserve"> </w:t>
      </w:r>
      <w:r w:rsidR="00FC7461">
        <w:rPr>
          <w:sz w:val="24"/>
          <w:szCs w:val="24"/>
        </w:rPr>
        <w:t>measure</w:t>
      </w:r>
      <w:r w:rsidR="00B436E4">
        <w:rPr>
          <w:sz w:val="24"/>
          <w:szCs w:val="24"/>
        </w:rPr>
        <w:t xml:space="preserve"> </w:t>
      </w:r>
      <w:r w:rsidR="009F5A9F">
        <w:rPr>
          <w:sz w:val="24"/>
          <w:szCs w:val="24"/>
        </w:rPr>
        <w:t>how</w:t>
      </w:r>
      <w:r w:rsidR="00F126CA">
        <w:rPr>
          <w:sz w:val="24"/>
          <w:szCs w:val="24"/>
        </w:rPr>
        <w:t xml:space="preserve"> tomato </w:t>
      </w:r>
      <w:r w:rsidR="00870D27">
        <w:rPr>
          <w:sz w:val="24"/>
          <w:szCs w:val="24"/>
        </w:rPr>
        <w:t>domestication</w:t>
      </w:r>
      <w:r w:rsidR="007B711D">
        <w:rPr>
          <w:sz w:val="24"/>
          <w:szCs w:val="24"/>
        </w:rPr>
        <w:t xml:space="preserve"> </w:t>
      </w:r>
      <w:r w:rsidR="009F5A9F">
        <w:rPr>
          <w:sz w:val="24"/>
          <w:szCs w:val="24"/>
        </w:rPr>
        <w:t xml:space="preserve">affects </w:t>
      </w:r>
      <w:r w:rsidR="00F126CA">
        <w:rPr>
          <w:sz w:val="24"/>
          <w:szCs w:val="24"/>
        </w:rPr>
        <w:t>quantitative resistance</w:t>
      </w:r>
      <w:r w:rsidR="00B436E4">
        <w:rPr>
          <w:sz w:val="24"/>
          <w:szCs w:val="24"/>
        </w:rPr>
        <w:t xml:space="preserve"> to a population of a generalist pathogen</w:t>
      </w:r>
      <w:r w:rsidR="00F126CA">
        <w:rPr>
          <w:sz w:val="24"/>
          <w:szCs w:val="24"/>
        </w:rPr>
        <w:t xml:space="preserve">, we infected </w:t>
      </w:r>
      <w:r>
        <w:rPr>
          <w:sz w:val="24"/>
          <w:szCs w:val="24"/>
        </w:rPr>
        <w:t>a collection of 9</w:t>
      </w:r>
      <w:r w:rsidR="00FA4ED9">
        <w:rPr>
          <w:sz w:val="24"/>
          <w:szCs w:val="24"/>
        </w:rPr>
        <w:t>7</w:t>
      </w:r>
      <w:r>
        <w:rPr>
          <w:sz w:val="24"/>
          <w:szCs w:val="24"/>
        </w:rPr>
        <w:t xml:space="preserve"> diverse </w:t>
      </w:r>
      <w:r w:rsidRPr="00854928">
        <w:rPr>
          <w:i/>
          <w:sz w:val="24"/>
          <w:szCs w:val="24"/>
        </w:rPr>
        <w:t xml:space="preserve">B. </w:t>
      </w:r>
      <w:proofErr w:type="spellStart"/>
      <w:r w:rsidRPr="00854928">
        <w:rPr>
          <w:i/>
          <w:sz w:val="24"/>
          <w:szCs w:val="24"/>
        </w:rPr>
        <w:t>cinerea</w:t>
      </w:r>
      <w:proofErr w:type="spellEnd"/>
      <w:r w:rsidRPr="00854928">
        <w:rPr>
          <w:i/>
          <w:sz w:val="24"/>
          <w:szCs w:val="24"/>
        </w:rPr>
        <w:t xml:space="preserve"> </w:t>
      </w:r>
      <w:r>
        <w:rPr>
          <w:sz w:val="24"/>
          <w:szCs w:val="24"/>
        </w:rPr>
        <w:t>isolates</w:t>
      </w:r>
      <w:r w:rsidR="00170827">
        <w:rPr>
          <w:sz w:val="24"/>
          <w:szCs w:val="24"/>
        </w:rPr>
        <w:t xml:space="preserve"> (genotypes)</w:t>
      </w:r>
      <w:r>
        <w:rPr>
          <w:sz w:val="24"/>
          <w:szCs w:val="24"/>
        </w:rPr>
        <w:t xml:space="preserve"> on wild and domesticated tomato genotypes</w:t>
      </w:r>
      <w:r w:rsidR="00890F0E">
        <w:rPr>
          <w:sz w:val="24"/>
          <w:szCs w:val="24"/>
        </w:rPr>
        <w:t xml:space="preserve">. We compared domesticated and closely related </w:t>
      </w:r>
      <w:r w:rsidR="00890F0E">
        <w:rPr>
          <w:sz w:val="24"/>
          <w:szCs w:val="24"/>
        </w:rPr>
        <w:lastRenderedPageBreak/>
        <w:t xml:space="preserve">wild tomatoes for </w:t>
      </w:r>
      <w:r w:rsidR="00890F0E" w:rsidRPr="003D26E5">
        <w:rPr>
          <w:i/>
          <w:sz w:val="24"/>
          <w:szCs w:val="24"/>
        </w:rPr>
        <w:t xml:space="preserve">B. </w:t>
      </w:r>
      <w:proofErr w:type="spellStart"/>
      <w:r w:rsidR="00890F0E" w:rsidRPr="003D26E5">
        <w:rPr>
          <w:i/>
          <w:sz w:val="24"/>
          <w:szCs w:val="24"/>
        </w:rPr>
        <w:t>cinerea</w:t>
      </w:r>
      <w:proofErr w:type="spellEnd"/>
      <w:r w:rsidR="00890F0E">
        <w:rPr>
          <w:sz w:val="24"/>
          <w:szCs w:val="24"/>
        </w:rPr>
        <w:t xml:space="preserve"> resistance using multiple plant genotypes and a population of the pathogen. </w:t>
      </w:r>
      <w:r w:rsidR="00F126CA">
        <w:rPr>
          <w:sz w:val="24"/>
          <w:szCs w:val="24"/>
        </w:rPr>
        <w:t xml:space="preserve">We selected </w:t>
      </w:r>
      <w:r w:rsidR="009F5A9F">
        <w:rPr>
          <w:sz w:val="24"/>
          <w:szCs w:val="24"/>
        </w:rPr>
        <w:t xml:space="preserve">6 domesticated </w:t>
      </w:r>
      <w:proofErr w:type="spellStart"/>
      <w:r w:rsidR="009F5A9F" w:rsidRPr="00854928">
        <w:rPr>
          <w:i/>
          <w:sz w:val="24"/>
          <w:szCs w:val="24"/>
        </w:rPr>
        <w:t>Solanum</w:t>
      </w:r>
      <w:proofErr w:type="spellEnd"/>
      <w:r w:rsidR="009F5A9F" w:rsidRPr="00854928">
        <w:rPr>
          <w:i/>
          <w:sz w:val="24"/>
          <w:szCs w:val="24"/>
        </w:rPr>
        <w:t xml:space="preserve"> </w:t>
      </w:r>
      <w:proofErr w:type="spellStart"/>
      <w:r w:rsidR="009F5A9F" w:rsidRPr="00854928">
        <w:rPr>
          <w:i/>
          <w:sz w:val="24"/>
          <w:szCs w:val="24"/>
        </w:rPr>
        <w:t>lycopersicum</w:t>
      </w:r>
      <w:proofErr w:type="spellEnd"/>
      <w:r w:rsidR="009F5A9F">
        <w:rPr>
          <w:sz w:val="24"/>
          <w:szCs w:val="24"/>
        </w:rPr>
        <w:t xml:space="preserve"> and 6 wild </w:t>
      </w:r>
      <w:r w:rsidR="009F5A9F" w:rsidRPr="00854928">
        <w:rPr>
          <w:i/>
          <w:sz w:val="24"/>
          <w:szCs w:val="24"/>
        </w:rPr>
        <w:t xml:space="preserve">S. </w:t>
      </w:r>
      <w:proofErr w:type="spellStart"/>
      <w:r w:rsidR="009F5A9F" w:rsidRPr="00854928">
        <w:rPr>
          <w:i/>
          <w:sz w:val="24"/>
          <w:szCs w:val="24"/>
        </w:rPr>
        <w:t>pimpinellifolium</w:t>
      </w:r>
      <w:proofErr w:type="spellEnd"/>
      <w:r w:rsidR="009F5A9F">
        <w:rPr>
          <w:sz w:val="24"/>
          <w:szCs w:val="24"/>
        </w:rPr>
        <w:t xml:space="preserve"> </w:t>
      </w:r>
      <w:r w:rsidR="00685345">
        <w:rPr>
          <w:sz w:val="24"/>
          <w:szCs w:val="24"/>
        </w:rPr>
        <w:t>accessions</w:t>
      </w:r>
      <w:r w:rsidR="00F126CA">
        <w:rPr>
          <w:sz w:val="24"/>
          <w:szCs w:val="24"/>
        </w:rPr>
        <w:t xml:space="preserve">, the closest wild </w:t>
      </w:r>
      <w:r w:rsidR="00DA16B0">
        <w:rPr>
          <w:sz w:val="24"/>
          <w:szCs w:val="24"/>
        </w:rPr>
        <w:t>relative</w:t>
      </w:r>
      <w:r w:rsidR="00F126CA">
        <w:rPr>
          <w:sz w:val="24"/>
          <w:szCs w:val="24"/>
        </w:rPr>
        <w:t xml:space="preserve"> of </w:t>
      </w:r>
      <w:r w:rsidR="00F126CA" w:rsidRPr="00854928">
        <w:rPr>
          <w:i/>
          <w:sz w:val="24"/>
          <w:szCs w:val="24"/>
        </w:rPr>
        <w:t xml:space="preserve">S. </w:t>
      </w:r>
      <w:proofErr w:type="spellStart"/>
      <w:r w:rsidR="00F126CA" w:rsidRPr="00854928">
        <w:rPr>
          <w:i/>
          <w:sz w:val="24"/>
          <w:szCs w:val="24"/>
        </w:rPr>
        <w:t>lycopersicum</w:t>
      </w:r>
      <w:proofErr w:type="spellEnd"/>
      <w:r w:rsidR="00F126CA">
        <w:rPr>
          <w:sz w:val="24"/>
          <w:szCs w:val="24"/>
        </w:rPr>
        <w:t>, to d</w:t>
      </w:r>
      <w:r w:rsidR="00D36B3C">
        <w:rPr>
          <w:sz w:val="24"/>
          <w:szCs w:val="24"/>
        </w:rPr>
        <w:t xml:space="preserve">irectly study </w:t>
      </w:r>
      <w:r w:rsidR="00B436E4">
        <w:rPr>
          <w:sz w:val="24"/>
          <w:szCs w:val="24"/>
        </w:rPr>
        <w:t>how</w:t>
      </w:r>
      <w:r w:rsidR="00DA16B0">
        <w:rPr>
          <w:sz w:val="24"/>
          <w:szCs w:val="24"/>
        </w:rPr>
        <w:t xml:space="preserve"> domestication</w:t>
      </w:r>
      <w:r w:rsidR="00B436E4">
        <w:rPr>
          <w:sz w:val="24"/>
          <w:szCs w:val="24"/>
        </w:rPr>
        <w:t xml:space="preserve"> has influence</w:t>
      </w:r>
      <w:r w:rsidR="00685345">
        <w:rPr>
          <w:sz w:val="24"/>
          <w:szCs w:val="24"/>
        </w:rPr>
        <w:t>d</w:t>
      </w:r>
      <w:r w:rsidR="00B436E4">
        <w:rPr>
          <w:sz w:val="24"/>
          <w:szCs w:val="24"/>
        </w:rPr>
        <w:t xml:space="preserve"> resistance to </w:t>
      </w:r>
      <w:r w:rsidR="00B436E4" w:rsidRPr="00685345">
        <w:rPr>
          <w:i/>
          <w:sz w:val="24"/>
          <w:szCs w:val="24"/>
        </w:rPr>
        <w:t xml:space="preserve">B. </w:t>
      </w:r>
      <w:proofErr w:type="spellStart"/>
      <w:r w:rsidR="00B436E4" w:rsidRPr="00685345">
        <w:rPr>
          <w:i/>
          <w:sz w:val="24"/>
          <w:szCs w:val="24"/>
        </w:rPr>
        <w:t>cinerea</w:t>
      </w:r>
      <w:proofErr w:type="spellEnd"/>
      <w:r w:rsidR="005D3F95">
        <w:rPr>
          <w:sz w:val="24"/>
          <w:szCs w:val="24"/>
        </w:rPr>
        <w:t xml:space="preserve"> </w:t>
      </w:r>
      <w:r w:rsidR="00B3570C">
        <w:rPr>
          <w:sz w:val="24"/>
          <w:szCs w:val="24"/>
        </w:rPr>
        <w:fldChar w:fldCharType="begin"/>
      </w:r>
      <w:r w:rsidR="005F1A4E">
        <w:rPr>
          <w:sz w:val="24"/>
          <w:szCs w:val="24"/>
        </w:rPr>
        <w:instrText xml:space="preserve"> ADDIN EN.CITE &lt;EndNote&gt;&lt;Cite&gt;&lt;Author&gt;Peralta&lt;/Author&gt;&lt;Year&gt;2008&lt;/Year&gt;&lt;RecNum&gt;462&lt;/RecNum&gt;&lt;DisplayText&gt;(Peralta, Spooner et al. 2008, Müller, Wijnen et al. 2016)&lt;/DisplayText&gt;&lt;record&gt;&lt;rec-number&gt;462&lt;/rec-number&gt;&lt;foreign-keys&gt;&lt;key app="EN" db-id="a2x2tzszjfd2zjed0e8psfdtd0daafwwr002" timestamp="0"&gt;462&lt;/key&gt;&lt;/foreign-keys&gt;&lt;ref-type name="Journal Article"&gt;17&lt;/ref-type&gt;&lt;contributors&gt;&lt;authors&gt;&lt;author&gt;Peralta, IE&lt;/author&gt;&lt;author&gt;Spooner, DM&lt;/author&gt;&lt;author&gt;Knapp, S&lt;/author&gt;&lt;/authors&gt;&lt;/contributors&gt;&lt;titles&gt;&lt;title&gt;The taxonomy of tomatoes: a revision of wild tomatoes (Solanum section Lycopersicon) and their outgroup relatives in sections Juglandifolium and Lycopersicoides&lt;/title&gt;&lt;secondary-title&gt;Syst Bot Monogr&lt;/secondary-title&gt;&lt;/titles&gt;&lt;pages&gt;1-186&lt;/pages&gt;&lt;volume&gt;84&lt;/volume&gt;&lt;dates&gt;&lt;year&gt;2008&lt;/year&gt;&lt;/dates&gt;&lt;urls&gt;&lt;/urls&gt;&lt;/record&gt;&lt;/Cite&gt;&lt;Cite&gt;&lt;Author&gt;Müller&lt;/Author&gt;&lt;Year&gt;2016&lt;/Year&gt;&lt;RecNum&gt;480&lt;/RecNum&gt;&lt;record&gt;&lt;rec-number&gt;480&lt;/rec-number&gt;&lt;foreign-keys&gt;&lt;key app="EN" db-id="a2x2tzszjfd2zjed0e8psfdtd0daafwwr002" timestamp="0"&gt;480&lt;/key&gt;&lt;/foreign-keys&gt;&lt;ref-type name="Journal Article"&gt;17&lt;/ref-type&gt;&lt;contributors&gt;&lt;authors&gt;&lt;author&gt;Müller, Niels A&lt;/author&gt;&lt;author&gt;Wijnen, Cris L&lt;/author&gt;&lt;author&gt;Srinivasan, Arunkumar&lt;/author&gt;&lt;author&gt;Ryngajllo, Malgorzata&lt;/author&gt;&lt;author&gt;Ofner, Itai&lt;/author&gt;&lt;author&gt;Lin, Tao&lt;/author&gt;&lt;author&gt;Ranjan, Aashish&lt;/author&gt;&lt;author&gt;West, Donnelly&lt;/author&gt;&lt;author&gt;Maloof, Julin N&lt;/author&gt;&lt;author&gt;Sinha, Neelima R&lt;/author&gt;&lt;/authors&gt;&lt;/contributors&gt;&lt;titles&gt;&lt;title&gt;Domestication selected for deceleration of the circadian clock in cultivated tomato&lt;/title&gt;&lt;secondary-title&gt;Nature genetics&lt;/secondary-title&gt;&lt;/titles&gt;&lt;pages&gt;89-93&lt;/pages&gt;&lt;volume&gt;48&lt;/volume&gt;&lt;number&gt;1&lt;/number&gt;&lt;dates&gt;&lt;year&gt;2016&lt;/year&gt;&lt;/dates&gt;&lt;isbn&gt;1061-4036&lt;/isbn&gt;&lt;urls&gt;&lt;/urls&gt;&lt;/record&gt;&lt;/Cite&gt;&lt;/EndNote&gt;</w:instrText>
      </w:r>
      <w:r w:rsidR="00B3570C">
        <w:rPr>
          <w:sz w:val="24"/>
          <w:szCs w:val="24"/>
        </w:rPr>
        <w:fldChar w:fldCharType="separate"/>
      </w:r>
      <w:r w:rsidR="00042D5F">
        <w:rPr>
          <w:noProof/>
          <w:sz w:val="24"/>
          <w:szCs w:val="24"/>
        </w:rPr>
        <w:t>(Peralta, Spooner et al. 2008, Müller, Wijnen et al. 2016)</w:t>
      </w:r>
      <w:r w:rsidR="00B3570C">
        <w:rPr>
          <w:sz w:val="24"/>
          <w:szCs w:val="24"/>
        </w:rPr>
        <w:fldChar w:fldCharType="end"/>
      </w:r>
      <w:ins w:id="50" w:author="N S" w:date="2018-05-10T10:56:00Z">
        <w:r w:rsidR="00402360">
          <w:rPr>
            <w:sz w:val="24"/>
            <w:szCs w:val="24"/>
          </w:rPr>
          <w:t>(Figure S</w:t>
        </w:r>
      </w:ins>
      <w:ins w:id="51" w:author="N S" w:date="2018-05-10T12:49:00Z">
        <w:r w:rsidR="007028AA">
          <w:rPr>
            <w:sz w:val="24"/>
            <w:szCs w:val="24"/>
          </w:rPr>
          <w:t>1</w:t>
        </w:r>
      </w:ins>
      <w:ins w:id="52" w:author="N S" w:date="2018-05-10T10:56:00Z">
        <w:r w:rsidR="00402360">
          <w:rPr>
            <w:sz w:val="24"/>
            <w:szCs w:val="24"/>
          </w:rPr>
          <w:t>)</w:t>
        </w:r>
      </w:ins>
      <w:r w:rsidR="00890F0E">
        <w:rPr>
          <w:sz w:val="24"/>
          <w:szCs w:val="24"/>
        </w:rPr>
        <w:t xml:space="preserve">. Our </w:t>
      </w:r>
      <w:r w:rsidR="00CB67E3">
        <w:rPr>
          <w:sz w:val="24"/>
          <w:szCs w:val="24"/>
        </w:rPr>
        <w:t xml:space="preserve">previously collected </w:t>
      </w:r>
      <w:r w:rsidR="00890F0E" w:rsidRPr="00890F0E">
        <w:rPr>
          <w:i/>
          <w:sz w:val="24"/>
          <w:szCs w:val="24"/>
        </w:rPr>
        <w:t xml:space="preserve">B. </w:t>
      </w:r>
      <w:proofErr w:type="spellStart"/>
      <w:r w:rsidR="00890F0E" w:rsidRPr="00890F0E">
        <w:rPr>
          <w:i/>
          <w:sz w:val="24"/>
          <w:szCs w:val="24"/>
        </w:rPr>
        <w:t>cinerea</w:t>
      </w:r>
      <w:proofErr w:type="spellEnd"/>
      <w:r w:rsidR="00890F0E">
        <w:rPr>
          <w:sz w:val="24"/>
          <w:szCs w:val="24"/>
        </w:rPr>
        <w:t xml:space="preserve"> </w:t>
      </w:r>
      <w:r w:rsidR="00F75570">
        <w:rPr>
          <w:sz w:val="24"/>
          <w:szCs w:val="24"/>
        </w:rPr>
        <w:t>sample</w:t>
      </w:r>
      <w:r w:rsidR="009F5A9F">
        <w:rPr>
          <w:sz w:val="24"/>
          <w:szCs w:val="24"/>
        </w:rPr>
        <w:t xml:space="preserve"> </w:t>
      </w:r>
      <w:r w:rsidR="00CB67E3">
        <w:rPr>
          <w:sz w:val="24"/>
          <w:szCs w:val="24"/>
        </w:rPr>
        <w:t xml:space="preserve">includes </w:t>
      </w:r>
      <w:r w:rsidR="00B56BCA">
        <w:rPr>
          <w:sz w:val="24"/>
          <w:szCs w:val="24"/>
        </w:rPr>
        <w:t>9</w:t>
      </w:r>
      <w:r w:rsidR="00FA4ED9">
        <w:rPr>
          <w:sz w:val="24"/>
          <w:szCs w:val="24"/>
        </w:rPr>
        <w:t>7</w:t>
      </w:r>
      <w:r w:rsidR="00B56BCA">
        <w:rPr>
          <w:sz w:val="24"/>
          <w:szCs w:val="24"/>
        </w:rPr>
        <w:t xml:space="preserve"> </w:t>
      </w:r>
      <w:r w:rsidR="009F5A9F">
        <w:rPr>
          <w:sz w:val="24"/>
          <w:szCs w:val="24"/>
        </w:rPr>
        <w:t xml:space="preserve">isolates obtained </w:t>
      </w:r>
      <w:r w:rsidR="00B56BCA">
        <w:rPr>
          <w:sz w:val="24"/>
          <w:szCs w:val="24"/>
        </w:rPr>
        <w:t xml:space="preserve">from various </w:t>
      </w:r>
      <w:proofErr w:type="spellStart"/>
      <w:r w:rsidR="00B56BCA">
        <w:rPr>
          <w:sz w:val="24"/>
          <w:szCs w:val="24"/>
        </w:rPr>
        <w:t>eudicot</w:t>
      </w:r>
      <w:proofErr w:type="spellEnd"/>
      <w:r w:rsidR="00B56BCA">
        <w:rPr>
          <w:sz w:val="24"/>
          <w:szCs w:val="24"/>
        </w:rPr>
        <w:t xml:space="preserve"> plant hosts, including tomato stem tissue (2 isolates; T3, KT) and tomato fruit (3 isolates; KGB1, KGB2, </w:t>
      </w:r>
      <w:proofErr w:type="spellStart"/>
      <w:r w:rsidR="00B56BCA">
        <w:rPr>
          <w:sz w:val="24"/>
          <w:szCs w:val="24"/>
        </w:rPr>
        <w:t>Supersteak</w:t>
      </w:r>
      <w:proofErr w:type="spellEnd"/>
      <w:r w:rsidR="00B56BCA">
        <w:rPr>
          <w:sz w:val="24"/>
          <w:szCs w:val="24"/>
        </w:rPr>
        <w:t>)</w:t>
      </w:r>
      <w:r w:rsidR="001C5DE1">
        <w:rPr>
          <w:sz w:val="24"/>
          <w:szCs w:val="24"/>
        </w:rPr>
        <w:fldChar w:fldCharType="begin"/>
      </w:r>
      <w:r w:rsidR="005F1A4E">
        <w:rPr>
          <w:sz w:val="24"/>
          <w:szCs w:val="24"/>
        </w:rPr>
        <w:instrText xml:space="preserve"> ADDIN EN.CITE &lt;EndNote&gt;&lt;Cite&gt;&lt;Author&gt;Atwell&lt;/Author&gt;&lt;Year&gt;2017&lt;/Year&gt;&lt;RecNum&gt;565&lt;/RecNum&gt;&lt;DisplayText&gt;(Atwell, Soltis et al. 2017)&lt;/DisplayText&gt;&lt;record&gt;&lt;rec-number&gt;565&lt;/rec-number&gt;&lt;foreign-keys&gt;&lt;key app="EN" db-id="a2x2tzszjfd2zjed0e8psfdtd0daafwwr002" timestamp="0"&gt;565&lt;/key&gt;&lt;/foreign-keys&gt;&lt;ref-type name="Journal Article"&gt;17&lt;/ref-type&gt;&lt;contributors&gt;&lt;authors&gt;&lt;author&gt;Atwell, Susanna&lt;/author&gt;&lt;author&gt;Soltis, Nicole&lt;/author&gt;&lt;author&gt;Kliebenstein, Daniel J&lt;/author&gt;&lt;/authors&gt;&lt;/contributors&gt;&lt;titles&gt;&lt;title&gt;Genetic Diversity in 97 Botrytis cinerea Isolates&lt;/title&gt;&lt;secondary-title&gt;in prep.&lt;/secondary-title&gt;&lt;/titles&gt;&lt;dates&gt;&lt;year&gt;2017&lt;/year&gt;&lt;/dates&gt;&lt;urls&gt;&lt;/urls&gt;&lt;/record&gt;&lt;/Cite&gt;&lt;/EndNote&gt;</w:instrText>
      </w:r>
      <w:r w:rsidR="001C5DE1">
        <w:rPr>
          <w:sz w:val="24"/>
          <w:szCs w:val="24"/>
        </w:rPr>
        <w:fldChar w:fldCharType="separate"/>
      </w:r>
      <w:r w:rsidR="009810DC">
        <w:rPr>
          <w:noProof/>
          <w:sz w:val="24"/>
          <w:szCs w:val="24"/>
        </w:rPr>
        <w:t>(Atwell, Soltis et al. 2017)</w:t>
      </w:r>
      <w:r w:rsidR="001C5DE1">
        <w:rPr>
          <w:sz w:val="24"/>
          <w:szCs w:val="24"/>
        </w:rPr>
        <w:fldChar w:fldCharType="end"/>
      </w:r>
      <w:r w:rsidR="00B56BCA">
        <w:rPr>
          <w:sz w:val="24"/>
          <w:szCs w:val="24"/>
        </w:rPr>
        <w:t xml:space="preserve">. </w:t>
      </w:r>
      <w:r w:rsidR="00F126CA">
        <w:rPr>
          <w:sz w:val="24"/>
          <w:szCs w:val="24"/>
        </w:rPr>
        <w:t>We infected all 9</w:t>
      </w:r>
      <w:r w:rsidR="00FA4ED9">
        <w:rPr>
          <w:sz w:val="24"/>
          <w:szCs w:val="24"/>
        </w:rPr>
        <w:t>7</w:t>
      </w:r>
      <w:r w:rsidR="00F126CA">
        <w:rPr>
          <w:sz w:val="24"/>
          <w:szCs w:val="24"/>
        </w:rPr>
        <w:t xml:space="preserve"> </w:t>
      </w:r>
      <w:r w:rsidR="00F126CA" w:rsidRPr="00854928">
        <w:rPr>
          <w:i/>
          <w:sz w:val="24"/>
          <w:szCs w:val="24"/>
        </w:rPr>
        <w:t xml:space="preserve">B. </w:t>
      </w:r>
      <w:proofErr w:type="spellStart"/>
      <w:r w:rsidR="00F126CA" w:rsidRPr="00854928">
        <w:rPr>
          <w:i/>
          <w:sz w:val="24"/>
          <w:szCs w:val="24"/>
        </w:rPr>
        <w:t>cinerea</w:t>
      </w:r>
      <w:proofErr w:type="spellEnd"/>
      <w:r w:rsidR="00F126CA">
        <w:rPr>
          <w:sz w:val="24"/>
          <w:szCs w:val="24"/>
        </w:rPr>
        <w:t xml:space="preserve"> isolates onto each</w:t>
      </w:r>
      <w:r w:rsidR="00F86FAA">
        <w:rPr>
          <w:sz w:val="24"/>
          <w:szCs w:val="24"/>
        </w:rPr>
        <w:t xml:space="preserve"> of the 12</w:t>
      </w:r>
      <w:r w:rsidR="00F126CA">
        <w:rPr>
          <w:sz w:val="24"/>
          <w:szCs w:val="24"/>
        </w:rPr>
        <w:t xml:space="preserve"> plant genotype</w:t>
      </w:r>
      <w:r w:rsidR="00F86FAA">
        <w:rPr>
          <w:sz w:val="24"/>
          <w:szCs w:val="24"/>
        </w:rPr>
        <w:t>s</w:t>
      </w:r>
      <w:r w:rsidR="00F126CA">
        <w:rPr>
          <w:sz w:val="24"/>
          <w:szCs w:val="24"/>
        </w:rPr>
        <w:t xml:space="preserve"> in 3-fold </w:t>
      </w:r>
      <w:r w:rsidR="00854928">
        <w:rPr>
          <w:sz w:val="24"/>
          <w:szCs w:val="24"/>
        </w:rPr>
        <w:t xml:space="preserve">replication across 2 independent experiments in a randomized complete block design, giving 6 measurements per plant-pathogen combination, for a total of 3,276 lesions. </w:t>
      </w:r>
      <w:r>
        <w:rPr>
          <w:sz w:val="24"/>
          <w:szCs w:val="24"/>
        </w:rPr>
        <w:t>Digital measurement of the area of the developing</w:t>
      </w:r>
      <w:r w:rsidR="00E14E45">
        <w:rPr>
          <w:sz w:val="24"/>
          <w:szCs w:val="24"/>
        </w:rPr>
        <w:t xml:space="preserve"> </w:t>
      </w:r>
      <w:r>
        <w:rPr>
          <w:sz w:val="24"/>
          <w:szCs w:val="24"/>
        </w:rPr>
        <w:t>lesion provides</w:t>
      </w:r>
      <w:r w:rsidR="00854928">
        <w:rPr>
          <w:sz w:val="24"/>
          <w:szCs w:val="24"/>
        </w:rPr>
        <w:t xml:space="preserve"> a composite phenotype </w:t>
      </w:r>
      <w:r>
        <w:rPr>
          <w:sz w:val="24"/>
          <w:szCs w:val="24"/>
        </w:rPr>
        <w:t xml:space="preserve">controlled by </w:t>
      </w:r>
      <w:r w:rsidR="00854928">
        <w:rPr>
          <w:sz w:val="24"/>
          <w:szCs w:val="24"/>
        </w:rPr>
        <w:t>the interaction</w:t>
      </w:r>
      <w:r w:rsidR="00B738AF">
        <w:rPr>
          <w:sz w:val="24"/>
          <w:szCs w:val="24"/>
        </w:rPr>
        <w:t xml:space="preserve"> of host and pathogen genetics</w:t>
      </w:r>
      <w:r>
        <w:rPr>
          <w:sz w:val="24"/>
          <w:szCs w:val="24"/>
        </w:rPr>
        <w:t xml:space="preserve">. </w:t>
      </w:r>
      <w:proofErr w:type="gramStart"/>
      <w:r>
        <w:rPr>
          <w:sz w:val="24"/>
          <w:szCs w:val="24"/>
        </w:rPr>
        <w:t>This measurement of the plant-</w:t>
      </w:r>
      <w:r w:rsidRPr="00B738AF">
        <w:rPr>
          <w:i/>
          <w:sz w:val="24"/>
          <w:szCs w:val="24"/>
        </w:rPr>
        <w:t>B</w:t>
      </w:r>
      <w:r w:rsidR="007704D1">
        <w:rPr>
          <w:i/>
          <w:sz w:val="24"/>
          <w:szCs w:val="24"/>
        </w:rPr>
        <w:t>.</w:t>
      </w:r>
      <w:proofErr w:type="gramEnd"/>
      <w:r w:rsidR="00DD51E1">
        <w:rPr>
          <w:i/>
          <w:sz w:val="24"/>
          <w:szCs w:val="24"/>
        </w:rPr>
        <w:t xml:space="preserve"> </w:t>
      </w:r>
      <w:proofErr w:type="spellStart"/>
      <w:proofErr w:type="gramStart"/>
      <w:r w:rsidR="00DD51E1">
        <w:rPr>
          <w:i/>
          <w:sz w:val="24"/>
          <w:szCs w:val="24"/>
        </w:rPr>
        <w:t>cinerea</w:t>
      </w:r>
      <w:proofErr w:type="spellEnd"/>
      <w:proofErr w:type="gramEnd"/>
      <w:r>
        <w:rPr>
          <w:sz w:val="24"/>
          <w:szCs w:val="24"/>
        </w:rPr>
        <w:t xml:space="preserve"> interaction </w:t>
      </w:r>
      <w:r w:rsidR="00B738AF">
        <w:rPr>
          <w:sz w:val="24"/>
          <w:szCs w:val="24"/>
        </w:rPr>
        <w:t xml:space="preserve">has been </w:t>
      </w:r>
      <w:r w:rsidR="00961651">
        <w:rPr>
          <w:sz w:val="24"/>
          <w:szCs w:val="24"/>
        </w:rPr>
        <w:t xml:space="preserve">used </w:t>
      </w:r>
      <w:r>
        <w:rPr>
          <w:sz w:val="24"/>
          <w:szCs w:val="24"/>
        </w:rPr>
        <w:t>successfully</w:t>
      </w:r>
      <w:r w:rsidR="00961651">
        <w:rPr>
          <w:sz w:val="24"/>
          <w:szCs w:val="24"/>
        </w:rPr>
        <w:t xml:space="preserve"> </w:t>
      </w:r>
      <w:r w:rsidR="00B738AF">
        <w:rPr>
          <w:sz w:val="24"/>
          <w:szCs w:val="24"/>
        </w:rPr>
        <w:t xml:space="preserve">in a number of </w:t>
      </w:r>
      <w:r>
        <w:rPr>
          <w:sz w:val="24"/>
          <w:szCs w:val="24"/>
        </w:rPr>
        <w:t xml:space="preserve">molecular and quantitative genetic </w:t>
      </w:r>
      <w:r w:rsidR="00B738AF">
        <w:rPr>
          <w:sz w:val="24"/>
          <w:szCs w:val="24"/>
        </w:rPr>
        <w:t>studies</w:t>
      </w:r>
      <w:r w:rsidR="001C0C1B">
        <w:rPr>
          <w:sz w:val="24"/>
          <w:szCs w:val="24"/>
        </w:rPr>
        <w:t xml:space="preserve"> </w:t>
      </w:r>
      <w:r w:rsidR="00B3570C">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TiIgZGItaWQ9ImEyeDJ0enN6amZkMnpqZWQwZThwc2ZkdGQwZGFhZnd3cjAwMiIgdGltZXN0YW1w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PGtleSBhcHA9IkVOIiBkYi1pZD0iYTJ4MnR6c3pqZmQyemplZDBlOHBzZmR0ZDBkYWFmd3dyMDAy
IiB0aW1lc3RhbXA9IjAiPjQ0NTwva2V5PjwvZm9yZWlnbi1rZXlzPjxyZWYtdHlwZSBuYW1lPSJK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LXRpdGxlPjwvdGl0bGVzPjxwYWdlcz4zNjctMzc5PC9wYWdlcz48dm9sdW1lPjE0NDwvdm9sdW1l
PjxudW1iZXI+MTwvbnVtYmVyPjxkYXRlcz48eWVhcj4yMDA3PC95ZWFyPjwvZGF0ZXM+PGlzYm4+
MTUzMi0yNTQ4PC9pc2JuPjx1cmxzPjwvdXJscz48L3JlY29yZD48L0NpdGU+PENpdGU+PEF1dGhv
cj5UZW4gSGF2ZTwvQXV0aG9yPjxZZWFyPjIwMDc8L1llYXI+PFJlY051bT40MzQ8L1JlY051bT48
cmVjb3JkPjxyZWMtbnVtYmVyPjQzNDwvcmVjLW51bWJlcj48Zm9yZWlnbi1rZXlzPjxrZXkgYXBw
PSJFTiIgZGItaWQ9ImEyeDJ0enN6amZkMnpqZWQwZThwc2ZkdGQwZGFhZnd3cjAwMiIgdGltZXN0
YW1wPSIwIj40MzQ8L2tleT48L2ZvcmVpZ24ta2V5cz48cmVmLXR5cGUgbmFtZT0iSm91cm5hbCBB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dGxlcz48cGFnZXM+MTUzLTE2NjwvcGFnZXM+PHZvbHVtZT4xMTc8L3ZvbHVtZT48bnVtYmVyPjI8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b3I+TGl1PC9BdXRob3I+PFllYXI+MjAxNDwvWWVhcj48UmVjTnVtPjU3MjwvUmVjTnVtPjxyZWNv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</w:fldData>
        </w:fldChar>
      </w:r>
      <w:r w:rsidR="00190ECE">
        <w:rPr>
          <w:sz w:val="24"/>
          <w:szCs w:val="24"/>
        </w:rPr>
        <w:instrText xml:space="preserve"> ADDIN EN.CITE </w:instrText>
      </w:r>
      <w:r w:rsidR="00190ECE">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TiIgZGItaWQ9ImEyeDJ0enN6amZkMnpqZWQwZThwc2ZkdGQwZGFhZnd3cjAwMiIgdGltZXN0YW1w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PGtleSBhcHA9IkVOIiBkYi1pZD0iYTJ4MnR6c3pqZmQyemplZDBlOHBzZmR0ZDBkYWFmd3dyMDAy
IiB0aW1lc3RhbXA9IjAiPjQ0NTwva2V5PjwvZm9yZWlnbi1rZXlzPjxyZWYtdHlwZSBuYW1lPSJK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LXRpdGxlPjwvdGl0bGVzPjxwYWdlcz4zNjctMzc5PC9wYWdlcz48dm9sdW1lPjE0NDwvdm9sdW1l
PjxudW1iZXI+MTwvbnVtYmVyPjxkYXRlcz48eWVhcj4yMDA3PC95ZWFyPjwvZGF0ZXM+PGlzYm4+
MTUzMi0yNTQ4PC9pc2JuPjx1cmxzPjwvdXJscz48L3JlY29yZD48L0NpdGU+PENpdGU+PEF1dGhv
cj5UZW4gSGF2ZTwvQXV0aG9yPjxZZWFyPjIwMDc8L1llYXI+PFJlY051bT40MzQ8L1JlY051bT48
cmVjb3JkPjxyZWMtbnVtYmVyPjQzNDwvcmVjLW51bWJlcj48Zm9yZWlnbi1rZXlzPjxrZXkgYXBw
PSJFTiIgZGItaWQ9ImEyeDJ0enN6amZkMnpqZWQwZThwc2ZkdGQwZGFhZnd3cjAwMiIgdGltZXN0
YW1wPSIwIj40MzQ8L2tleT48L2ZvcmVpZ24ta2V5cz48cmVmLXR5cGUgbmFtZT0iSm91cm5hbCBB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dGxlcz48cGFnZXM+MTUzLTE2NjwvcGFnZXM+PHZvbHVtZT4xMTc8L3ZvbHVtZT48bnVtYmVyPjI8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b3I+TGl1PC9BdXRob3I+PFllYXI+MjAxNDwvWWVhcj48UmVjTnVtPjU3MjwvUmVjTnVtPjxyZWNv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</w:fldData>
        </w:fldChar>
      </w:r>
      <w:r w:rsidR="00190ECE">
        <w:rPr>
          <w:sz w:val="24"/>
          <w:szCs w:val="24"/>
        </w:rPr>
        <w:instrText xml:space="preserve"> ADDIN EN.CITE.DATA </w:instrText>
      </w:r>
      <w:r w:rsidR="00190ECE">
        <w:rPr>
          <w:sz w:val="24"/>
          <w:szCs w:val="24"/>
        </w:rPr>
      </w:r>
      <w:r w:rsidR="00190ECE">
        <w:rPr>
          <w:sz w:val="24"/>
          <w:szCs w:val="24"/>
        </w:rPr>
        <w:fldChar w:fldCharType="end"/>
      </w:r>
      <w:r w:rsidR="00B3570C">
        <w:rPr>
          <w:sz w:val="24"/>
          <w:szCs w:val="24"/>
        </w:rPr>
      </w:r>
      <w:r w:rsidR="00B3570C">
        <w:rPr>
          <w:sz w:val="24"/>
          <w:szCs w:val="24"/>
        </w:rPr>
        <w:fldChar w:fldCharType="separate"/>
      </w:r>
      <w:r w:rsidR="00042D5F">
        <w:rPr>
          <w:noProof/>
          <w:sz w:val="24"/>
          <w:szCs w:val="24"/>
        </w:rPr>
        <w:t>(Ferrari, Plotnikova et al. 2003, Denby, Kumar et al. 2004, Kliebenstein, Rowe et al. 2005, Ferrari, Galletti et al. 2007, Ten Have, van Berloo et al. 2007, AbuQamar, Chai et al. 2008, Rowe and Kliebenstein 2008, Liu, Hong et al. 2014)</w:t>
      </w:r>
      <w:r w:rsidR="00B3570C">
        <w:rPr>
          <w:sz w:val="24"/>
          <w:szCs w:val="24"/>
        </w:rPr>
        <w:fldChar w:fldCharType="end"/>
      </w:r>
      <w:r w:rsidR="00B80A8C">
        <w:rPr>
          <w:sz w:val="24"/>
          <w:szCs w:val="24"/>
        </w:rPr>
        <w:t>.</w:t>
      </w:r>
      <w:ins w:id="53" w:author="Dan Kliebenstein" w:date="2018-05-11T15:39:00Z">
        <w:r w:rsidR="004A6AE6">
          <w:rPr>
            <w:sz w:val="24"/>
            <w:szCs w:val="24"/>
          </w:rPr>
          <w:t xml:space="preserve"> It should be noted that we are not focusing on MAMP or PAMP specific host/pathogen interactions with this study</w:t>
        </w:r>
      </w:ins>
      <w:ins w:id="54" w:author="N S" w:date="2018-05-15T15:54:00Z">
        <w:r w:rsidR="002B7378">
          <w:rPr>
            <w:sz w:val="24"/>
            <w:szCs w:val="24"/>
          </w:rPr>
          <w:t>,</w:t>
        </w:r>
      </w:ins>
      <w:ins w:id="55" w:author="Dan Kliebenstein" w:date="2018-05-11T15:39:00Z">
        <w:r w:rsidR="004A6AE6">
          <w:rPr>
            <w:sz w:val="24"/>
            <w:szCs w:val="24"/>
          </w:rPr>
          <w:t xml:space="preserve"> we are instead allowing the identification of any mechanism that may influence the host/pathogen interaction including metabolism, development or any other </w:t>
        </w:r>
      </w:ins>
      <w:ins w:id="56" w:author="Dan Kliebenstein" w:date="2018-05-11T15:40:00Z">
        <w:r w:rsidR="004A6AE6">
          <w:rPr>
            <w:sz w:val="24"/>
            <w:szCs w:val="24"/>
          </w:rPr>
          <w:t>unknown</w:t>
        </w:r>
      </w:ins>
      <w:ins w:id="57" w:author="Dan Kliebenstein" w:date="2018-05-11T15:39:00Z">
        <w:r w:rsidR="004A6AE6">
          <w:rPr>
            <w:sz w:val="24"/>
            <w:szCs w:val="24"/>
          </w:rPr>
          <w:t xml:space="preserve"> </w:t>
        </w:r>
      </w:ins>
      <w:ins w:id="58" w:author="Dan Kliebenstein" w:date="2018-05-11T15:40:00Z">
        <w:r w:rsidR="004A6AE6">
          <w:rPr>
            <w:sz w:val="24"/>
            <w:szCs w:val="24"/>
          </w:rPr>
          <w:t xml:space="preserve">component. </w:t>
        </w:r>
      </w:ins>
      <w:ins w:id="59" w:author="Dan Kliebenstein" w:date="2018-05-11T15:41:00Z">
        <w:r w:rsidR="004A6AE6">
          <w:rPr>
            <w:sz w:val="24"/>
            <w:szCs w:val="24"/>
          </w:rPr>
          <w:t>As long as there is genetic variation affecting the trait</w:t>
        </w:r>
      </w:ins>
      <w:ins w:id="60" w:author="N S" w:date="2018-05-18T14:55:00Z">
        <w:r w:rsidR="00510E9C">
          <w:rPr>
            <w:sz w:val="24"/>
            <w:szCs w:val="24"/>
          </w:rPr>
          <w:t>,</w:t>
        </w:r>
      </w:ins>
      <w:ins w:id="61" w:author="Dan Kliebenstein" w:date="2018-05-11T15:41:00Z">
        <w:r w:rsidR="004A6AE6">
          <w:rPr>
            <w:sz w:val="24"/>
            <w:szCs w:val="24"/>
          </w:rPr>
          <w:t xml:space="preserve"> and the trait influences the interaction of host and pathogen</w:t>
        </w:r>
      </w:ins>
      <w:ins w:id="62" w:author="N S" w:date="2018-05-18T14:55:00Z">
        <w:r w:rsidR="00510E9C">
          <w:rPr>
            <w:sz w:val="24"/>
            <w:szCs w:val="24"/>
          </w:rPr>
          <w:t>,</w:t>
        </w:r>
      </w:ins>
      <w:ins w:id="63" w:author="Dan Kliebenstein" w:date="2018-05-11T15:41:00Z">
        <w:r w:rsidR="004A6AE6">
          <w:rPr>
            <w:sz w:val="24"/>
            <w:szCs w:val="24"/>
          </w:rPr>
          <w:t xml:space="preserve"> it will be a </w:t>
        </w:r>
      </w:ins>
      <w:ins w:id="64" w:author="Dan Kliebenstein" w:date="2018-05-11T15:42:00Z">
        <w:r w:rsidR="004A6AE6">
          <w:rPr>
            <w:sz w:val="24"/>
            <w:szCs w:val="24"/>
          </w:rPr>
          <w:t>component</w:t>
        </w:r>
      </w:ins>
      <w:ins w:id="65" w:author="Dan Kliebenstein" w:date="2018-05-11T15:41:00Z">
        <w:r w:rsidR="004A6AE6">
          <w:rPr>
            <w:sz w:val="24"/>
            <w:szCs w:val="24"/>
          </w:rPr>
          <w:t xml:space="preserve"> </w:t>
        </w:r>
      </w:ins>
      <w:ins w:id="66" w:author="Dan Kliebenstein" w:date="2018-05-11T15:42:00Z">
        <w:r w:rsidR="004A6AE6">
          <w:rPr>
            <w:sz w:val="24"/>
            <w:szCs w:val="24"/>
          </w:rPr>
          <w:t xml:space="preserve">of the experiment. This fits with the recently developing view that growth, development and resistance in plants are highly integrated processes that may not be as distinct as once believed </w:t>
        </w:r>
      </w:ins>
      <w:bookmarkStart w:id="67" w:name="_Hlk514241228"/>
      <w:r w:rsidR="00075FF0">
        <w:rPr>
          <w:sz w:val="24"/>
          <w:szCs w:val="24"/>
        </w:rPr>
        <w:lastRenderedPageBreak/>
        <w:fldChar w:fldCharType="begin">
          <w:fldData xml:space="preserve">PEVuZE5vdGU+PENpdGU+PEF1dGhvcj5DYW1wb3M8L0F1dGhvcj48WWVhcj4yMDE2PC9ZZWFyPjxS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</w:fldData>
        </w:fldChar>
      </w:r>
      <w:r w:rsidR="005F1A4E">
        <w:rPr>
          <w:sz w:val="24"/>
          <w:szCs w:val="24"/>
        </w:rPr>
        <w:instrText xml:space="preserve"> ADDIN EN.CITE </w:instrText>
      </w:r>
      <w:r w:rsidR="005F1A4E">
        <w:rPr>
          <w:sz w:val="24"/>
          <w:szCs w:val="24"/>
        </w:rPr>
        <w:fldChar w:fldCharType="begin">
          <w:fldData xml:space="preserve">PEVuZE5vdGU+PENpdGU+PEF1dGhvcj5DYW1wb3M8L0F1dGhvcj48WWVhcj4yMDE2PC9ZZWFyPjxS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</w:fldData>
        </w:fldChar>
      </w:r>
      <w:r w:rsidR="005F1A4E">
        <w:rPr>
          <w:sz w:val="24"/>
          <w:szCs w:val="24"/>
        </w:rPr>
        <w:instrText xml:space="preserve"> ADDIN EN.CITE.DATA </w:instrText>
      </w:r>
      <w:r w:rsidR="005F1A4E">
        <w:rPr>
          <w:sz w:val="24"/>
          <w:szCs w:val="24"/>
        </w:rPr>
      </w:r>
      <w:r w:rsidR="005F1A4E">
        <w:rPr>
          <w:sz w:val="24"/>
          <w:szCs w:val="24"/>
        </w:rPr>
        <w:fldChar w:fldCharType="end"/>
      </w:r>
      <w:r w:rsidR="00075FF0">
        <w:rPr>
          <w:sz w:val="24"/>
          <w:szCs w:val="24"/>
        </w:rPr>
      </w:r>
      <w:r w:rsidR="00075FF0">
        <w:rPr>
          <w:sz w:val="24"/>
          <w:szCs w:val="24"/>
        </w:rPr>
        <w:fldChar w:fldCharType="separate"/>
      </w:r>
      <w:r w:rsidR="005F1A4E">
        <w:rPr>
          <w:noProof/>
          <w:sz w:val="24"/>
          <w:szCs w:val="24"/>
        </w:rPr>
        <w:t>(Campos, Yoshida et al. 2016, Ballaré and Pierik 2017, Karasov, Chae et al. 2017, Züst and Agrawal 2017)</w:t>
      </w:r>
      <w:r w:rsidR="00075FF0">
        <w:rPr>
          <w:sz w:val="24"/>
          <w:szCs w:val="24"/>
        </w:rPr>
        <w:fldChar w:fldCharType="end"/>
      </w:r>
      <w:r w:rsidR="004A6AE6">
        <w:rPr>
          <w:sz w:val="24"/>
          <w:szCs w:val="24"/>
        </w:rPr>
        <w:t>.</w:t>
      </w:r>
      <w:bookmarkEnd w:id="67"/>
    </w:p>
    <w:p w14:paraId="0970C135" w14:textId="77777777" w:rsidR="00A50C30" w:rsidRPr="00890F0E" w:rsidRDefault="00A50C30" w:rsidP="00890F0E">
      <w:pPr>
        <w:spacing w:line="480" w:lineRule="auto"/>
        <w:ind w:firstLine="720"/>
        <w:rPr>
          <w:sz w:val="16"/>
          <w:szCs w:val="16"/>
        </w:rPr>
      </w:pPr>
    </w:p>
    <w:p w14:paraId="5B7E0916" w14:textId="0A1E32D8" w:rsidR="00F803BC" w:rsidRDefault="005862D6" w:rsidP="00EB1234">
      <w:pPr>
        <w:spacing w:line="480" w:lineRule="auto"/>
        <w:rPr>
          <w:b/>
          <w:sz w:val="24"/>
          <w:szCs w:val="24"/>
        </w:rPr>
      </w:pPr>
      <w:r w:rsidRPr="00EB1234">
        <w:rPr>
          <w:b/>
          <w:sz w:val="24"/>
          <w:szCs w:val="24"/>
        </w:rPr>
        <w:t>Lesion size</w:t>
      </w:r>
      <w:r w:rsidR="008B76F7">
        <w:rPr>
          <w:b/>
          <w:sz w:val="24"/>
          <w:szCs w:val="24"/>
        </w:rPr>
        <w:t xml:space="preserve"> (</w:t>
      </w:r>
      <w:r w:rsidR="00A00D39">
        <w:rPr>
          <w:b/>
          <w:sz w:val="24"/>
          <w:szCs w:val="24"/>
        </w:rPr>
        <w:t>p</w:t>
      </w:r>
      <w:r w:rsidRPr="00EB1234">
        <w:rPr>
          <w:b/>
          <w:sz w:val="24"/>
          <w:szCs w:val="24"/>
        </w:rPr>
        <w:t>henotyp</w:t>
      </w:r>
      <w:r w:rsidR="008B76F7">
        <w:rPr>
          <w:b/>
          <w:sz w:val="24"/>
          <w:szCs w:val="24"/>
        </w:rPr>
        <w:t>ic) variation</w:t>
      </w:r>
    </w:p>
    <w:p w14:paraId="4B1B4149" w14:textId="1121872B" w:rsidR="005862D6" w:rsidRPr="00A00D39" w:rsidRDefault="00C2121E" w:rsidP="00804495">
      <w:pPr>
        <w:spacing w:line="480" w:lineRule="auto"/>
        <w:ind w:firstLine="720"/>
        <w:rPr>
          <w:sz w:val="24"/>
          <w:szCs w:val="24"/>
        </w:rPr>
      </w:pPr>
      <w:r>
        <w:rPr>
          <w:sz w:val="24"/>
          <w:szCs w:val="24"/>
        </w:rPr>
        <w:t>We collected images of all lesions at 24, 48, and 72 hours post inoculation. At 24 hours, no visible lesion</w:t>
      </w:r>
      <w:r w:rsidR="002D569C">
        <w:rPr>
          <w:sz w:val="24"/>
          <w:szCs w:val="24"/>
        </w:rPr>
        <w:t>s</w:t>
      </w:r>
      <w:r>
        <w:rPr>
          <w:sz w:val="24"/>
          <w:szCs w:val="24"/>
        </w:rPr>
        <w:t xml:space="preserve"> </w:t>
      </w:r>
      <w:r w:rsidR="002D569C">
        <w:rPr>
          <w:sz w:val="24"/>
          <w:szCs w:val="24"/>
        </w:rPr>
        <w:t>were</w:t>
      </w:r>
      <w:r>
        <w:rPr>
          <w:sz w:val="24"/>
          <w:szCs w:val="24"/>
        </w:rPr>
        <w:t xml:space="preserve"> present on the tomato leaves. At 48 hours, a thin ring of primary lesion becomes visible surrounding the location of the spore droplet, but no expansion is visible. </w:t>
      </w:r>
      <w:r w:rsidR="00A00D39">
        <w:rPr>
          <w:sz w:val="24"/>
          <w:szCs w:val="24"/>
        </w:rPr>
        <w:t xml:space="preserve">At 72 hours significant lesion growth was visible, but no lesions had spread to infect over half of the leaflet. </w:t>
      </w:r>
      <w:r w:rsidR="005862D6">
        <w:rPr>
          <w:sz w:val="24"/>
          <w:szCs w:val="24"/>
        </w:rPr>
        <w:t>We digitally measured the area of all developing lesions at 72 hour</w:t>
      </w:r>
      <w:r w:rsidR="007C2567">
        <w:rPr>
          <w:sz w:val="24"/>
          <w:szCs w:val="24"/>
        </w:rPr>
        <w:t xml:space="preserve">s post infection (HPI) </w:t>
      </w:r>
      <w:r w:rsidR="00CB598B">
        <w:rPr>
          <w:sz w:val="24"/>
          <w:szCs w:val="24"/>
        </w:rPr>
        <w:t xml:space="preserve">as a measure of virulence </w:t>
      </w:r>
      <w:r w:rsidR="007C2567">
        <w:rPr>
          <w:sz w:val="24"/>
          <w:szCs w:val="24"/>
        </w:rPr>
        <w:t xml:space="preserve">(Figure </w:t>
      </w:r>
      <w:r w:rsidR="005862D6">
        <w:rPr>
          <w:sz w:val="24"/>
          <w:szCs w:val="24"/>
        </w:rPr>
        <w:t xml:space="preserve">1). </w:t>
      </w:r>
      <w:r w:rsidR="00561797">
        <w:rPr>
          <w:sz w:val="24"/>
          <w:szCs w:val="24"/>
        </w:rPr>
        <w:t xml:space="preserve">We observed a mean </w:t>
      </w:r>
      <w:r w:rsidR="00A00D39">
        <w:rPr>
          <w:sz w:val="24"/>
          <w:szCs w:val="24"/>
        </w:rPr>
        <w:t xml:space="preserve">lesion size of </w:t>
      </w:r>
      <w:r w:rsidR="00561797">
        <w:rPr>
          <w:sz w:val="24"/>
          <w:szCs w:val="24"/>
        </w:rPr>
        <w:t>0.67 cm</w:t>
      </w:r>
      <w:r w:rsidR="00561797" w:rsidRPr="002652A8">
        <w:rPr>
          <w:sz w:val="24"/>
          <w:szCs w:val="24"/>
          <w:vertAlign w:val="superscript"/>
        </w:rPr>
        <w:t>2</w:t>
      </w:r>
      <w:r w:rsidR="00561797">
        <w:rPr>
          <w:sz w:val="24"/>
          <w:szCs w:val="24"/>
        </w:rPr>
        <w:t xml:space="preserve"> </w:t>
      </w:r>
      <w:r w:rsidR="00A00D39">
        <w:rPr>
          <w:sz w:val="24"/>
          <w:szCs w:val="24"/>
        </w:rPr>
        <w:t xml:space="preserve">across the </w:t>
      </w:r>
      <w:r w:rsidR="00B65FBE">
        <w:rPr>
          <w:sz w:val="24"/>
          <w:szCs w:val="24"/>
        </w:rPr>
        <w:t>full</w:t>
      </w:r>
      <w:r w:rsidR="00A00D39">
        <w:rPr>
          <w:sz w:val="24"/>
          <w:szCs w:val="24"/>
        </w:rPr>
        <w:t xml:space="preserve"> experiment, with </w:t>
      </w:r>
      <w:r w:rsidR="00561797">
        <w:rPr>
          <w:sz w:val="24"/>
          <w:szCs w:val="24"/>
        </w:rPr>
        <w:t>0.94 CV across the full isolate population on all tomato genotypes</w:t>
      </w:r>
      <w:r w:rsidR="00A00D39">
        <w:rPr>
          <w:sz w:val="24"/>
          <w:szCs w:val="24"/>
        </w:rPr>
        <w:t xml:space="preserve">. </w:t>
      </w:r>
      <w:r w:rsidR="00561797">
        <w:rPr>
          <w:sz w:val="24"/>
          <w:szCs w:val="24"/>
        </w:rPr>
        <w:t>Individual isolates were highly variable</w:t>
      </w:r>
      <w:r w:rsidR="00B65FBE">
        <w:rPr>
          <w:sz w:val="24"/>
          <w:szCs w:val="24"/>
        </w:rPr>
        <w:t xml:space="preserve"> </w:t>
      </w:r>
      <w:r w:rsidR="00CE722A">
        <w:rPr>
          <w:sz w:val="24"/>
          <w:szCs w:val="24"/>
        </w:rPr>
        <w:t>in their lesion size across tomato genotypes</w:t>
      </w:r>
      <w:r w:rsidR="00D03A16">
        <w:rPr>
          <w:sz w:val="24"/>
          <w:szCs w:val="24"/>
        </w:rPr>
        <w:t xml:space="preserve"> (Figure 1 c-h</w:t>
      </w:r>
      <w:r w:rsidR="00B65FBE">
        <w:rPr>
          <w:sz w:val="24"/>
          <w:szCs w:val="24"/>
        </w:rPr>
        <w:t>)</w:t>
      </w:r>
      <w:r w:rsidR="00561797">
        <w:rPr>
          <w:sz w:val="24"/>
          <w:szCs w:val="24"/>
        </w:rPr>
        <w:t>, with mean lesion size per isolate of 0.14 cm</w:t>
      </w:r>
      <w:r w:rsidR="002652A8" w:rsidRPr="00A24D33">
        <w:rPr>
          <w:sz w:val="24"/>
          <w:szCs w:val="24"/>
          <w:vertAlign w:val="superscript"/>
        </w:rPr>
        <w:t>2</w:t>
      </w:r>
      <w:r w:rsidR="00561797">
        <w:rPr>
          <w:sz w:val="24"/>
          <w:szCs w:val="24"/>
        </w:rPr>
        <w:t xml:space="preserve"> to 1.29 cm</w:t>
      </w:r>
      <w:r w:rsidR="002652A8" w:rsidRPr="00A24D33">
        <w:rPr>
          <w:sz w:val="24"/>
          <w:szCs w:val="24"/>
          <w:vertAlign w:val="superscript"/>
        </w:rPr>
        <w:t>2</w:t>
      </w:r>
      <w:r w:rsidR="002652A8">
        <w:rPr>
          <w:sz w:val="24"/>
          <w:szCs w:val="24"/>
        </w:rPr>
        <w:t xml:space="preserve">, and individual isolate </w:t>
      </w:r>
      <w:r w:rsidR="00CE722A">
        <w:rPr>
          <w:sz w:val="24"/>
          <w:szCs w:val="24"/>
        </w:rPr>
        <w:t xml:space="preserve">coefficient of variation </w:t>
      </w:r>
      <w:r w:rsidR="002652A8">
        <w:rPr>
          <w:sz w:val="24"/>
          <w:szCs w:val="24"/>
        </w:rPr>
        <w:t>CV from 0.51 to 1.68</w:t>
      </w:r>
      <w:r w:rsidR="00B65FBE">
        <w:rPr>
          <w:sz w:val="24"/>
          <w:szCs w:val="24"/>
        </w:rPr>
        <w:t xml:space="preserve"> across </w:t>
      </w:r>
      <w:r w:rsidR="00CE722A">
        <w:rPr>
          <w:sz w:val="24"/>
          <w:szCs w:val="24"/>
        </w:rPr>
        <w:t>all observations on all tomato genotypes</w:t>
      </w:r>
      <w:r w:rsidR="00FF4C2B">
        <w:rPr>
          <w:sz w:val="24"/>
          <w:szCs w:val="24"/>
        </w:rPr>
        <w:t xml:space="preserve"> (Table S1)</w:t>
      </w:r>
      <w:r w:rsidR="002652A8">
        <w:rPr>
          <w:sz w:val="24"/>
          <w:szCs w:val="24"/>
        </w:rPr>
        <w:t xml:space="preserve">. </w:t>
      </w:r>
      <w:proofErr w:type="gramStart"/>
      <w:r w:rsidR="00B65FBE">
        <w:rPr>
          <w:sz w:val="24"/>
          <w:szCs w:val="24"/>
        </w:rPr>
        <w:t>A subset of these isolates are</w:t>
      </w:r>
      <w:proofErr w:type="gramEnd"/>
      <w:r w:rsidR="00B65FBE">
        <w:rPr>
          <w:sz w:val="24"/>
          <w:szCs w:val="24"/>
        </w:rPr>
        <w:t xml:space="preserve"> highly virulent on tomato (mean lesion size &gt; 1.05 cm</w:t>
      </w:r>
      <w:r w:rsidR="00B65FBE" w:rsidRPr="002652A8">
        <w:rPr>
          <w:sz w:val="24"/>
          <w:szCs w:val="24"/>
          <w:vertAlign w:val="superscript"/>
        </w:rPr>
        <w:t>2</w:t>
      </w:r>
      <w:r w:rsidR="00B65FBE">
        <w:rPr>
          <w:sz w:val="24"/>
          <w:szCs w:val="24"/>
        </w:rPr>
        <w:t xml:space="preserve">, Figure </w:t>
      </w:r>
      <w:r w:rsidR="00D03A16">
        <w:rPr>
          <w:sz w:val="24"/>
          <w:szCs w:val="24"/>
        </w:rPr>
        <w:t>1e</w:t>
      </w:r>
      <w:r w:rsidR="00B65FBE">
        <w:rPr>
          <w:sz w:val="24"/>
          <w:szCs w:val="24"/>
        </w:rPr>
        <w:t>), and a subset can be considered saprophytic (mean lesion size &lt; 0.3 cm</w:t>
      </w:r>
      <w:r w:rsidR="00B65FBE" w:rsidRPr="002652A8">
        <w:rPr>
          <w:sz w:val="24"/>
          <w:szCs w:val="24"/>
          <w:vertAlign w:val="superscript"/>
        </w:rPr>
        <w:t>2</w:t>
      </w:r>
      <w:r w:rsidR="00B65FBE">
        <w:rPr>
          <w:sz w:val="24"/>
          <w:szCs w:val="24"/>
        </w:rPr>
        <w:t xml:space="preserve">, Figure </w:t>
      </w:r>
      <w:r w:rsidR="00D03A16">
        <w:rPr>
          <w:sz w:val="24"/>
          <w:szCs w:val="24"/>
        </w:rPr>
        <w:t>1f</w:t>
      </w:r>
      <w:r w:rsidR="00B65FBE">
        <w:rPr>
          <w:sz w:val="24"/>
          <w:szCs w:val="24"/>
        </w:rPr>
        <w:t xml:space="preserve">). </w:t>
      </w:r>
    </w:p>
    <w:p w14:paraId="6FA46795" w14:textId="69858C49" w:rsidR="00726003" w:rsidRDefault="00726003">
      <w:pPr>
        <w:rPr>
          <w:b/>
          <w:sz w:val="24"/>
          <w:szCs w:val="24"/>
        </w:rPr>
      </w:pPr>
      <w:r>
        <w:rPr>
          <w:b/>
          <w:sz w:val="24"/>
          <w:szCs w:val="24"/>
        </w:rPr>
        <w:br w:type="page"/>
      </w:r>
    </w:p>
    <w:p w14:paraId="3669E8B9" w14:textId="77777777" w:rsidR="00726003" w:rsidRDefault="00726003">
      <w:pPr>
        <w:rPr>
          <w:b/>
          <w:sz w:val="24"/>
          <w:szCs w:val="24"/>
        </w:rPr>
      </w:pPr>
    </w:p>
    <w:p w14:paraId="46133F92" w14:textId="3B4E9B2E" w:rsidR="00726003" w:rsidRDefault="00726003">
      <w:pPr>
        <w:rPr>
          <w:b/>
          <w:sz w:val="24"/>
          <w:szCs w:val="24"/>
        </w:rPr>
      </w:pPr>
      <w:r w:rsidRPr="00726003">
        <w:rPr>
          <w:b/>
          <w:noProof/>
          <w:sz w:val="24"/>
          <w:szCs w:val="24"/>
        </w:rPr>
        <mc:AlternateContent>
          <mc:Choice Requires="wpg">
            <w:drawing>
              <wp:anchor distT="0" distB="0" distL="114300" distR="114300" simplePos="0" relativeHeight="251659264" behindDoc="0" locked="0" layoutInCell="1" allowOverlap="1" wp14:anchorId="51A41172" wp14:editId="1E3E252C">
                <wp:simplePos x="0" y="0"/>
                <wp:positionH relativeFrom="column">
                  <wp:posOffset>-762000</wp:posOffset>
                </wp:positionH>
                <wp:positionV relativeFrom="paragraph">
                  <wp:posOffset>-948055</wp:posOffset>
                </wp:positionV>
                <wp:extent cx="6927012" cy="9166895"/>
                <wp:effectExtent l="0" t="0" r="7620" b="0"/>
                <wp:wrapNone/>
                <wp:docPr id="2" name="Group 1"/>
                <wp:cNvGraphicFramePr/>
                <a:graphic xmlns:a="http://schemas.openxmlformats.org/drawingml/2006/main">
                  <a:graphicData uri="http://schemas.microsoft.com/office/word/2010/wordprocessingGroup">
                    <wpg:wgp>
                      <wpg:cNvGrpSpPr/>
                      <wpg:grpSpPr>
                        <a:xfrm>
                          <a:off x="0" y="0"/>
                          <a:ext cx="6927012" cy="9166895"/>
                          <a:chOff x="0" y="0"/>
                          <a:chExt cx="6927012" cy="9166895"/>
                        </a:xfrm>
                      </wpg:grpSpPr>
                      <pic:pic xmlns:pic="http://schemas.openxmlformats.org/drawingml/2006/picture">
                        <pic:nvPicPr>
                          <pic:cNvPr id="3" name="Picture 3" descr="C:\Users\nesoltis\Documents\Projects\BcSolGWAS\paper\plots\FigR4\Sl_LesionSize_Intx_c.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3925" b="26944"/>
                          <a:stretch/>
                        </pic:blipFill>
                        <pic:spPr bwMode="auto">
                          <a:xfrm>
                            <a:off x="1" y="4870663"/>
                            <a:ext cx="3657600" cy="1497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descr="C:\Users\nesoltis\Documents\Projects\BcSolGWAS\paper\plots\FigR4\Sl_LesionSize_Intx_d.tif"/>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817" b="27778"/>
                          <a:stretch/>
                        </pic:blipFill>
                        <pic:spPr bwMode="auto">
                          <a:xfrm>
                            <a:off x="3582649" y="4539155"/>
                            <a:ext cx="3298542" cy="1828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 descr="C:\Users\nesoltis\Documents\Projects\BcSolGWAS\paper\plots\FigR4\Sl_LesionSize_Intx_e.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0640" b="10430"/>
                          <a:stretch/>
                        </pic:blipFill>
                        <pic:spPr bwMode="auto">
                          <a:xfrm>
                            <a:off x="0" y="6901466"/>
                            <a:ext cx="3657600" cy="19986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descr="C:\Users\nesoltis\Documents\Projects\BcSolGWAS\paper\plots\FigR4\Sl_LesionSize_greyIntx_f.ti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613"/>
                          <a:stretch/>
                        </pic:blipFill>
                        <pic:spPr bwMode="auto">
                          <a:xfrm>
                            <a:off x="3657601" y="6634710"/>
                            <a:ext cx="3269411" cy="25321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descr="C:\Users\nesoltis\Documents\Projects\BcSolGWAS\paper\plots\FigR4\Sl_LesionSize_Intx_a.tif"/>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0317"/>
                          <a:stretch/>
                        </pic:blipFill>
                        <pic:spPr bwMode="auto">
                          <a:xfrm>
                            <a:off x="1" y="2633965"/>
                            <a:ext cx="3657601" cy="17645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8" descr="C:\Users\nesoltis\Documents\Projects\BcSolGWAS\paper\plots\FigR4\Sl_LesionSize_Intx_b.tif"/>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267" b="29726"/>
                          <a:stretch/>
                        </pic:blipFill>
                        <pic:spPr bwMode="auto">
                          <a:xfrm>
                            <a:off x="3525947" y="2633965"/>
                            <a:ext cx="3355244" cy="1779474"/>
                          </a:xfrm>
                          <a:prstGeom prst="rect">
                            <a:avLst/>
                          </a:prstGeom>
                          <a:noFill/>
                          <a:extLst>
                            <a:ext uri="{909E8E84-426E-40dd-AFC4-6F175D3DCCD1}">
                              <a14:hiddenFill xmlns:a14="http://schemas.microsoft.com/office/drawing/2010/main">
                                <a:solidFill>
                                  <a:srgbClr val="FFFFFF"/>
                                </a:solidFill>
                              </a14:hiddenFill>
                            </a:ext>
                          </a:extLst>
                        </pic:spPr>
                      </pic:pic>
                      <wps:wsp>
                        <wps:cNvPr id="9" name="TextBox 9"/>
                        <wps:cNvSpPr txBox="1"/>
                        <wps:spPr>
                          <a:xfrm>
                            <a:off x="571780" y="2577699"/>
                            <a:ext cx="282450" cy="369332"/>
                          </a:xfrm>
                          <a:prstGeom prst="rect">
                            <a:avLst/>
                          </a:prstGeom>
                          <a:noFill/>
                        </wps:spPr>
                        <wps:txbx>
                          <w:txbxContent>
                            <w:p w14:paraId="7F89FD32" w14:textId="77777777" w:rsidR="00272E80" w:rsidRDefault="00272E8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wps:txbx>
                        <wps:bodyPr wrap="none" rtlCol="0">
                          <a:spAutoFit/>
                        </wps:bodyPr>
                      </wps:wsp>
                      <wps:wsp>
                        <wps:cNvPr id="10" name="TextBox 10"/>
                        <wps:cNvSpPr txBox="1"/>
                        <wps:spPr>
                          <a:xfrm>
                            <a:off x="3850944" y="2597061"/>
                            <a:ext cx="306494" cy="369332"/>
                          </a:xfrm>
                          <a:prstGeom prst="rect">
                            <a:avLst/>
                          </a:prstGeom>
                          <a:noFill/>
                        </wps:spPr>
                        <wps:txbx>
                          <w:txbxContent>
                            <w:p w14:paraId="6BC36FFB" w14:textId="77777777" w:rsidR="00272E80" w:rsidRDefault="00272E8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d</w:t>
                              </w:r>
                              <w:proofErr w:type="gramEnd"/>
                            </w:p>
                          </w:txbxContent>
                        </wps:txbx>
                        <wps:bodyPr wrap="none" rtlCol="0">
                          <a:spAutoFit/>
                        </wps:bodyPr>
                      </wps:wsp>
                      <wps:wsp>
                        <wps:cNvPr id="11" name="TextBox 11"/>
                        <wps:cNvSpPr txBox="1"/>
                        <wps:spPr>
                          <a:xfrm>
                            <a:off x="571357" y="4561158"/>
                            <a:ext cx="300082" cy="369332"/>
                          </a:xfrm>
                          <a:prstGeom prst="rect">
                            <a:avLst/>
                          </a:prstGeom>
                          <a:noFill/>
                        </wps:spPr>
                        <wps:txbx>
                          <w:txbxContent>
                            <w:p w14:paraId="43ABE3F3" w14:textId="77777777" w:rsidR="00272E80" w:rsidRDefault="00272E8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e</w:t>
                              </w:r>
                              <w:proofErr w:type="gramEnd"/>
                            </w:p>
                          </w:txbxContent>
                        </wps:txbx>
                        <wps:bodyPr wrap="none" rtlCol="0">
                          <a:spAutoFit/>
                        </wps:bodyPr>
                      </wps:wsp>
                      <wps:wsp>
                        <wps:cNvPr id="12" name="TextBox 12"/>
                        <wps:cNvSpPr txBox="1"/>
                        <wps:spPr>
                          <a:xfrm>
                            <a:off x="3891888" y="4583848"/>
                            <a:ext cx="258404" cy="369332"/>
                          </a:xfrm>
                          <a:prstGeom prst="rect">
                            <a:avLst/>
                          </a:prstGeom>
                          <a:noFill/>
                        </wps:spPr>
                        <wps:txbx>
                          <w:txbxContent>
                            <w:p w14:paraId="3454AD2E" w14:textId="77777777" w:rsidR="00272E80" w:rsidRDefault="00272E8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f</w:t>
                              </w:r>
                              <w:proofErr w:type="gramEnd"/>
                            </w:p>
                          </w:txbxContent>
                        </wps:txbx>
                        <wps:bodyPr wrap="none" rtlCol="0">
                          <a:spAutoFit/>
                        </wps:bodyPr>
                      </wps:wsp>
                      <wps:wsp>
                        <wps:cNvPr id="13" name="TextBox 14"/>
                        <wps:cNvSpPr txBox="1"/>
                        <wps:spPr>
                          <a:xfrm>
                            <a:off x="571357" y="6649309"/>
                            <a:ext cx="293670" cy="369332"/>
                          </a:xfrm>
                          <a:prstGeom prst="rect">
                            <a:avLst/>
                          </a:prstGeom>
                          <a:noFill/>
                        </wps:spPr>
                        <wps:txbx>
                          <w:txbxContent>
                            <w:p w14:paraId="2F8497A0" w14:textId="77777777" w:rsidR="00272E80" w:rsidRDefault="00272E8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g</w:t>
                              </w:r>
                              <w:proofErr w:type="gramEnd"/>
                            </w:p>
                          </w:txbxContent>
                        </wps:txbx>
                        <wps:bodyPr wrap="none" rtlCol="0">
                          <a:spAutoFit/>
                        </wps:bodyPr>
                      </wps:wsp>
                      <wps:wsp>
                        <wps:cNvPr id="14" name="TextBox 16"/>
                        <wps:cNvSpPr txBox="1"/>
                        <wps:spPr>
                          <a:xfrm>
                            <a:off x="3818812" y="6648900"/>
                            <a:ext cx="306494" cy="369332"/>
                          </a:xfrm>
                          <a:prstGeom prst="rect">
                            <a:avLst/>
                          </a:prstGeom>
                          <a:noFill/>
                        </wps:spPr>
                        <wps:txbx>
                          <w:txbxContent>
                            <w:p w14:paraId="0CB9ADC5" w14:textId="77777777" w:rsidR="00272E80" w:rsidRDefault="00272E8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h</w:t>
                              </w:r>
                              <w:proofErr w:type="gramEnd"/>
                            </w:p>
                          </w:txbxContent>
                        </wps:txbx>
                        <wps:bodyPr wrap="none" rtlCol="0">
                          <a:spAutoFit/>
                        </wps:bodyPr>
                      </wps:wsp>
                      <pic:pic xmlns:pic="http://schemas.openxmlformats.org/drawingml/2006/picture">
                        <pic:nvPicPr>
                          <pic:cNvPr id="15" name="Picture 15" descr="C:\Users\nesoltis\Documents\Projects\BcSolGWAS\paper\plots\ActualPaper\FigR1\FigR1_127_05a_maskedexample.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281" t="6663" r="32925" b="55119"/>
                          <a:stretch/>
                        </pic:blipFill>
                        <pic:spPr bwMode="auto">
                          <a:xfrm>
                            <a:off x="3526810" y="319026"/>
                            <a:ext cx="3331191" cy="20953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6" descr="C:\Users\nesoltis\Documents\Projects\BcSolGWAS\paper\plots\ActualPaper\FigR1\127_05a.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9234" t="6859" r="32971" b="55000"/>
                          <a:stretch/>
                        </pic:blipFill>
                        <pic:spPr bwMode="auto">
                          <a:xfrm>
                            <a:off x="21609" y="321680"/>
                            <a:ext cx="3331190" cy="2091164"/>
                          </a:xfrm>
                          <a:prstGeom prst="rect">
                            <a:avLst/>
                          </a:prstGeom>
                          <a:noFill/>
                          <a:extLst>
                            <a:ext uri="{909E8E84-426E-40dd-AFC4-6F175D3DCCD1}">
                              <a14:hiddenFill xmlns:a14="http://schemas.microsoft.com/office/drawing/2010/main">
                                <a:solidFill>
                                  <a:srgbClr val="FFFFFF"/>
                                </a:solidFill>
                              </a14:hiddenFill>
                            </a:ext>
                          </a:extLst>
                        </pic:spPr>
                      </pic:pic>
                      <wps:wsp>
                        <wps:cNvPr id="17" name="TextBox 17"/>
                        <wps:cNvSpPr txBox="1"/>
                        <wps:spPr>
                          <a:xfrm>
                            <a:off x="457200" y="33665"/>
                            <a:ext cx="300420" cy="369332"/>
                          </a:xfrm>
                          <a:prstGeom prst="rect">
                            <a:avLst/>
                          </a:prstGeom>
                          <a:noFill/>
                        </wps:spPr>
                        <wps:txbx>
                          <w:txbxContent>
                            <w:p w14:paraId="4A4C0D79" w14:textId="77777777" w:rsidR="00272E80" w:rsidRDefault="00272E8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square" rtlCol="0">
                          <a:spAutoFit/>
                        </wps:bodyPr>
                      </wps:wsp>
                      <wps:wsp>
                        <wps:cNvPr id="18" name="TextBox 18"/>
                        <wps:cNvSpPr txBox="1"/>
                        <wps:spPr>
                          <a:xfrm>
                            <a:off x="3747112" y="0"/>
                            <a:ext cx="291488" cy="369332"/>
                          </a:xfrm>
                          <a:prstGeom prst="rect">
                            <a:avLst/>
                          </a:prstGeom>
                          <a:noFill/>
                        </wps:spPr>
                        <wps:txbx>
                          <w:txbxContent>
                            <w:p w14:paraId="62ADA98E" w14:textId="77777777" w:rsidR="00272E80" w:rsidRDefault="00272E8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square" rtlCol="0">
                          <a:spAutoFit/>
                        </wps:bodyPr>
                      </wps:wsp>
                    </wpg:wgp>
                  </a:graphicData>
                </a:graphic>
              </wp:anchor>
            </w:drawing>
          </mc:Choice>
          <mc:Fallback xmlns:w16se="http://schemas.microsoft.com/office/word/2015/wordml/symex" xmlns:w15="http://schemas.microsoft.com/office/word/2012/wordml" xmlns:cx1="http://schemas.microsoft.com/office/drawing/2015/9/8/chartex" xmlns:cx="http://schemas.microsoft.com/office/drawing/2014/chartex">
            <w:pict>
              <v:group w14:anchorId="51A41172" id="_x0000_s1026" style="position:absolute;margin-left:-60pt;margin-top:-74.65pt;width:545.45pt;height:721.8pt;z-index:251659264" coordsize="69270,91668" o:gfxdata="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8706;width:36576;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">
                  <v:imagedata r:id="rId17" o:title="Sl_LesionSize_Intx_c" croptop="9126f" cropbottom="17658f"/>
                </v:shape>
                <v:shape id="Picture 4" o:spid="_x0000_s1028" type="#_x0000_t75" style="position:absolute;left:35826;top:45391;width:3298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">
                  <v:imagedata r:id="rId18" o:title="Sl_LesionSize_Intx_d" cropbottom="18205f" cropleft="6434f"/>
                </v:shape>
                <v:shape id="Picture 5" o:spid="_x0000_s1029" type="#_x0000_t75" style="position:absolute;top:69014;width:36576;height:19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">
                  <v:imagedata r:id="rId19" o:title="Sl_LesionSize_Intx_e" croptop="6973f" cropbottom="6835f"/>
                </v:shape>
                <v:shape id="Picture 6" o:spid="_x0000_s1030" type="#_x0000_t75" style="position:absolute;left:36576;top:66347;width:32694;height:2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">
                  <v:imagedata r:id="rId20" o:title="Sl_LesionSize_greyIntx_f" cropleft="6955f"/>
                </v:shape>
                <v:shape id="Picture 7" o:spid="_x0000_s1031" type="#_x0000_t75" style="position:absolute;top:26339;width:36576;height:1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">
                  <v:imagedata r:id="rId21" o:title="Sl_LesionSize_Intx_a" cropbottom="19869f"/>
                </v:shape>
                <v:shape id="Picture 8" o:spid="_x0000_s1032" type="#_x0000_t75" style="position:absolute;left:35259;top:26339;width:33552;height:1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">
                  <v:imagedata r:id="rId22" o:title="Sl_LesionSize_Intx_b" cropbottom="19481f" cropleft="5418f"/>
                </v:shape>
                <v:shapetype id="_x0000_t202" coordsize="21600,21600" o:spt="202" path="m,l,21600r21600,l21600,xe">
                  <v:stroke joinstyle="miter"/>
                  <v:path gradientshapeok="t" o:connecttype="rect"/>
                </v:shapetype>
                <v:shape id="TextBox 9" o:spid="_x0000_s1033" type="#_x0000_t202" style="position:absolute;left:5717;top:25776;width:2825;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" filled="f" stroked="f">
                  <v:textbox style="mso-fit-shape-to-text:t">
                    <w:txbxContent>
                      <w:p w14:paraId="7F89FD32"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TextBox 10" o:spid="_x0000_s1034" type="#_x0000_t202" style="position:absolute;left:38509;top:25970;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" filled="f" stroked="f">
                  <v:textbox style="mso-fit-shape-to-text:t">
                    <w:txbxContent>
                      <w:p w14:paraId="6BC36FFB"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v:textbox>
                </v:shape>
                <v:shape id="TextBox 11" o:spid="_x0000_s1035" type="#_x0000_t202" style="position:absolute;left:5713;top:45611;width:3001;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" filled="f" stroked="f">
                  <v:textbox style="mso-fit-shape-to-text:t">
                    <w:txbxContent>
                      <w:p w14:paraId="43ABE3F3"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v:textbox>
                </v:shape>
                <v:shape id="TextBox 12" o:spid="_x0000_s1036" type="#_x0000_t202" style="position:absolute;left:38918;top:45838;width:2584;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" filled="f" stroked="f">
                  <v:textbox style="mso-fit-shape-to-text:t">
                    <w:txbxContent>
                      <w:p w14:paraId="3454AD2E"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v:textbox>
                </v:shape>
                <v:shape id="TextBox 14" o:spid="_x0000_s1037" type="#_x0000_t202" style="position:absolute;left:5713;top:66493;width:2937;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2F8497A0"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v:textbox>
                </v:shape>
                <v:shape id="TextBox 16" o:spid="_x0000_s1038" type="#_x0000_t202" style="position:absolute;left:38188;top:66489;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" filled="f" stroked="f">
                  <v:textbox style="mso-fit-shape-to-text:t">
                    <w:txbxContent>
                      <w:p w14:paraId="0CB9ADC5"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v:textbox>
                </v:shape>
                <v:shape id="Picture 15" o:spid="_x0000_s1039" type="#_x0000_t75" style="position:absolute;left:35268;top:3190;width:33312;height:20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">
                  <v:imagedata r:id="rId23" o:title="FigR1_127_05a_maskedexample" croptop="4367f" cropbottom="36123f" cropleft="25743f" cropright="21578f"/>
                </v:shape>
                <v:shape id="Picture 16" o:spid="_x0000_s1040" type="#_x0000_t75" style="position:absolute;left:216;top:3216;width:33311;height:20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">
                  <v:imagedata r:id="rId24" o:title="127_05a" croptop="4495f" cropbottom="36045f" cropleft="25712f" cropright="21608f"/>
                </v:shape>
                <v:shape id="TextBox 17" o:spid="_x0000_s1041" type="#_x0000_t202" style="position:absolute;left:4572;top:336;width:300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4A4C0D79"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2" type="#_x0000_t202" style="position:absolute;left:37471;width:291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14:paraId="62ADA98E"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group>
            </w:pict>
          </mc:Fallback>
        </mc:AlternateContent>
      </w:r>
      <w:r>
        <w:rPr>
          <w:b/>
          <w:sz w:val="24"/>
          <w:szCs w:val="24"/>
        </w:rPr>
        <w:br w:type="page"/>
      </w:r>
    </w:p>
    <w:p w14:paraId="7FB8841E" w14:textId="5D4BF56D" w:rsidR="00726003" w:rsidRDefault="00726003" w:rsidP="00726003">
      <w:pPr>
        <w:rPr>
          <w:sz w:val="24"/>
          <w:szCs w:val="24"/>
        </w:rPr>
      </w:pPr>
      <w:r>
        <w:rPr>
          <w:b/>
          <w:sz w:val="24"/>
          <w:szCs w:val="24"/>
        </w:rPr>
        <w:lastRenderedPageBreak/>
        <w:t xml:space="preserve">Figure </w:t>
      </w:r>
      <w:r w:rsidRPr="00650319">
        <w:rPr>
          <w:b/>
          <w:sz w:val="24"/>
          <w:szCs w:val="24"/>
        </w:rPr>
        <w:t xml:space="preserve">1. </w:t>
      </w:r>
      <w:r w:rsidRPr="00650319">
        <w:rPr>
          <w:b/>
          <w:i/>
          <w:sz w:val="24"/>
          <w:szCs w:val="24"/>
        </w:rPr>
        <w:t xml:space="preserve">Botrytis </w:t>
      </w:r>
      <w:proofErr w:type="spellStart"/>
      <w:r w:rsidRPr="00650319">
        <w:rPr>
          <w:b/>
          <w:i/>
          <w:sz w:val="24"/>
          <w:szCs w:val="24"/>
        </w:rPr>
        <w:t>cinerea</w:t>
      </w:r>
      <w:proofErr w:type="spellEnd"/>
      <w:r w:rsidRPr="00650319">
        <w:rPr>
          <w:b/>
          <w:sz w:val="24"/>
          <w:szCs w:val="24"/>
        </w:rPr>
        <w:t xml:space="preserve"> x tomato </w:t>
      </w:r>
      <w:r>
        <w:rPr>
          <w:b/>
          <w:sz w:val="24"/>
          <w:szCs w:val="24"/>
        </w:rPr>
        <w:t xml:space="preserve">diversity in </w:t>
      </w:r>
      <w:r w:rsidRPr="00650319">
        <w:rPr>
          <w:b/>
          <w:sz w:val="24"/>
          <w:szCs w:val="24"/>
        </w:rPr>
        <w:t xml:space="preserve">detached leaf assay and digital image analysis. </w:t>
      </w:r>
      <w:r>
        <w:rPr>
          <w:sz w:val="24"/>
          <w:szCs w:val="24"/>
        </w:rPr>
        <w:t xml:space="preserve">a) </w:t>
      </w:r>
      <w:r w:rsidRPr="00650319">
        <w:rPr>
          <w:sz w:val="24"/>
          <w:szCs w:val="24"/>
        </w:rPr>
        <w:t xml:space="preserve">Individual tomato leaflets of 6 </w:t>
      </w:r>
      <w:r w:rsidRPr="00650319">
        <w:rPr>
          <w:i/>
          <w:sz w:val="24"/>
          <w:szCs w:val="24"/>
        </w:rPr>
        <w:t xml:space="preserve">S. </w:t>
      </w:r>
      <w:proofErr w:type="spellStart"/>
      <w:r w:rsidRPr="00650319">
        <w:rPr>
          <w:i/>
          <w:sz w:val="24"/>
          <w:szCs w:val="24"/>
        </w:rPr>
        <w:t>lycopersicum</w:t>
      </w:r>
      <w:proofErr w:type="spellEnd"/>
      <w:r w:rsidRPr="00650319">
        <w:rPr>
          <w:sz w:val="24"/>
          <w:szCs w:val="24"/>
        </w:rPr>
        <w:t xml:space="preserve"> genotypes and 6 </w:t>
      </w:r>
      <w:r w:rsidRPr="00650319">
        <w:rPr>
          <w:i/>
          <w:sz w:val="24"/>
          <w:szCs w:val="24"/>
        </w:rPr>
        <w:t xml:space="preserve">S. </w:t>
      </w:r>
      <w:proofErr w:type="spellStart"/>
      <w:r w:rsidRPr="00650319">
        <w:rPr>
          <w:i/>
          <w:sz w:val="24"/>
          <w:szCs w:val="24"/>
        </w:rPr>
        <w:t>pimpinellifolium</w:t>
      </w:r>
      <w:proofErr w:type="spellEnd"/>
      <w:r w:rsidRPr="00650319">
        <w:rPr>
          <w:sz w:val="24"/>
          <w:szCs w:val="24"/>
        </w:rPr>
        <w:t xml:space="preserve"> genotypes are in randomized rows, spore droplets of individual </w:t>
      </w:r>
      <w:r w:rsidRPr="00650319">
        <w:rPr>
          <w:i/>
          <w:sz w:val="24"/>
          <w:szCs w:val="24"/>
        </w:rPr>
        <w:t xml:space="preserve">B. </w:t>
      </w:r>
      <w:proofErr w:type="spellStart"/>
      <w:r w:rsidRPr="00650319">
        <w:rPr>
          <w:i/>
          <w:sz w:val="24"/>
          <w:szCs w:val="24"/>
        </w:rPr>
        <w:t>cinerea</w:t>
      </w:r>
      <w:proofErr w:type="spellEnd"/>
      <w:r w:rsidRPr="00650319">
        <w:rPr>
          <w:sz w:val="24"/>
          <w:szCs w:val="24"/>
        </w:rPr>
        <w:t xml:space="preserve"> isol</w:t>
      </w:r>
      <w:r>
        <w:rPr>
          <w:sz w:val="24"/>
          <w:szCs w:val="24"/>
        </w:rPr>
        <w:t xml:space="preserve">ates are in randomized columns. </w:t>
      </w:r>
      <w:r w:rsidRPr="00650319">
        <w:rPr>
          <w:sz w:val="24"/>
          <w:szCs w:val="24"/>
        </w:rPr>
        <w:t>Digital images are collected 72 hours post inoculation</w:t>
      </w:r>
      <w:r>
        <w:rPr>
          <w:sz w:val="24"/>
          <w:szCs w:val="24"/>
        </w:rPr>
        <w:t xml:space="preserve">. Single droplets of 40 </w:t>
      </w:r>
      <w:r>
        <w:rPr>
          <w:i/>
          <w:sz w:val="24"/>
          <w:szCs w:val="24"/>
        </w:rPr>
        <w:t xml:space="preserve">B. </w:t>
      </w:r>
      <w:proofErr w:type="spellStart"/>
      <w:r>
        <w:rPr>
          <w:i/>
          <w:sz w:val="24"/>
          <w:szCs w:val="24"/>
        </w:rPr>
        <w:t>cinerea</w:t>
      </w:r>
      <w:proofErr w:type="spellEnd"/>
      <w:r>
        <w:rPr>
          <w:sz w:val="24"/>
          <w:szCs w:val="24"/>
        </w:rPr>
        <w:t xml:space="preserve"> spores are infected on randomized leaflets using randomized isolates, and digital images are taken 72 hours post inoculation.</w:t>
      </w:r>
    </w:p>
    <w:p w14:paraId="64B179C4" w14:textId="77777777" w:rsidR="00726003" w:rsidRDefault="00726003" w:rsidP="00726003">
      <w:pPr>
        <w:rPr>
          <w:ins w:id="68" w:author="Céline" w:date="2018-05-22T15:08:00Z"/>
          <w:sz w:val="24"/>
          <w:szCs w:val="24"/>
        </w:rPr>
      </w:pPr>
      <w:r>
        <w:rPr>
          <w:sz w:val="24"/>
          <w:szCs w:val="24"/>
        </w:rPr>
        <w:t>b) Digital masking of leaf and lesion is followed by automated measurement of area for each lesion.</w:t>
      </w:r>
    </w:p>
    <w:p w14:paraId="17FC0A4F" w14:textId="17687A71" w:rsidR="002D4733" w:rsidRPr="00FE1BFF" w:rsidRDefault="002D4733" w:rsidP="00726003">
      <w:pPr>
        <w:rPr>
          <w:sz w:val="24"/>
          <w:szCs w:val="24"/>
        </w:rPr>
      </w:pPr>
      <w:proofErr w:type="gramStart"/>
      <w:ins w:id="69" w:author="Céline" w:date="2018-05-22T15:08:00Z">
        <w:r>
          <w:rPr>
            <w:sz w:val="24"/>
            <w:szCs w:val="24"/>
          </w:rPr>
          <w:t>c</w:t>
        </w:r>
        <w:proofErr w:type="gramEnd"/>
        <w:r>
          <w:rPr>
            <w:sz w:val="24"/>
            <w:szCs w:val="24"/>
          </w:rPr>
          <w:t xml:space="preserve">-h) Variation in </w:t>
        </w:r>
      </w:ins>
      <w:ins w:id="70" w:author="Céline" w:date="2018-05-22T15:10:00Z">
        <w:r>
          <w:rPr>
            <w:sz w:val="24"/>
            <w:szCs w:val="24"/>
          </w:rPr>
          <w:t>lesion</w:t>
        </w:r>
      </w:ins>
      <w:ins w:id="71" w:author="Céline" w:date="2018-05-22T15:08:00Z">
        <w:r>
          <w:rPr>
            <w:sz w:val="24"/>
            <w:szCs w:val="24"/>
          </w:rPr>
          <w:t xml:space="preserve"> </w:t>
        </w:r>
      </w:ins>
      <w:ins w:id="72" w:author="Céline" w:date="2018-05-22T15:10:00Z">
        <w:r>
          <w:rPr>
            <w:sz w:val="24"/>
            <w:szCs w:val="24"/>
          </w:rPr>
          <w:t xml:space="preserve">size resulting </w:t>
        </w:r>
      </w:ins>
      <w:ins w:id="73" w:author="Céline" w:date="2018-05-22T15:09:00Z">
        <w:r>
          <w:rPr>
            <w:sz w:val="24"/>
            <w:szCs w:val="24"/>
          </w:rPr>
          <w:t>of</w:t>
        </w:r>
      </w:ins>
      <w:ins w:id="74" w:author="Céline" w:date="2018-05-22T15:10:00Z">
        <w:r>
          <w:rPr>
            <w:sz w:val="24"/>
            <w:szCs w:val="24"/>
          </w:rPr>
          <w:t xml:space="preserve"> the interaction of</w:t>
        </w:r>
      </w:ins>
      <w:ins w:id="75" w:author="Céline" w:date="2018-05-22T15:09:00Z">
        <w:r>
          <w:rPr>
            <w:sz w:val="24"/>
            <w:szCs w:val="24"/>
          </w:rPr>
          <w:t xml:space="preserve"> </w:t>
        </w:r>
        <w:r w:rsidRPr="002D4733">
          <w:rPr>
            <w:i/>
            <w:sz w:val="24"/>
            <w:szCs w:val="24"/>
            <w:rPrChange w:id="76" w:author="Céline" w:date="2018-05-22T15:09:00Z">
              <w:rPr>
                <w:sz w:val="24"/>
                <w:szCs w:val="24"/>
              </w:rPr>
            </w:rPrChange>
          </w:rPr>
          <w:t xml:space="preserve">B. </w:t>
        </w:r>
        <w:proofErr w:type="spellStart"/>
        <w:r w:rsidRPr="002D4733">
          <w:rPr>
            <w:i/>
            <w:sz w:val="24"/>
            <w:szCs w:val="24"/>
            <w:rPrChange w:id="77" w:author="Céline" w:date="2018-05-22T15:09:00Z">
              <w:rPr>
                <w:sz w:val="24"/>
                <w:szCs w:val="24"/>
              </w:rPr>
            </w:rPrChange>
          </w:rPr>
          <w:t>cinerea</w:t>
        </w:r>
      </w:ins>
      <w:proofErr w:type="spellEnd"/>
      <w:ins w:id="78" w:author="Céline" w:date="2018-05-22T15:08:00Z">
        <w:r>
          <w:rPr>
            <w:sz w:val="24"/>
            <w:szCs w:val="24"/>
          </w:rPr>
          <w:t xml:space="preserve"> </w:t>
        </w:r>
      </w:ins>
      <w:ins w:id="79" w:author="Céline" w:date="2018-05-22T15:12:00Z">
        <w:r>
          <w:rPr>
            <w:sz w:val="24"/>
            <w:szCs w:val="24"/>
          </w:rPr>
          <w:t>and</w:t>
        </w:r>
      </w:ins>
      <w:ins w:id="80" w:author="Céline" w:date="2018-05-22T15:08:00Z">
        <w:r>
          <w:rPr>
            <w:sz w:val="24"/>
            <w:szCs w:val="24"/>
          </w:rPr>
          <w:t xml:space="preserve"> </w:t>
        </w:r>
      </w:ins>
      <w:ins w:id="81" w:author="Céline" w:date="2018-05-22T15:10:00Z">
        <w:r>
          <w:rPr>
            <w:sz w:val="24"/>
            <w:szCs w:val="24"/>
          </w:rPr>
          <w:t xml:space="preserve">diverse </w:t>
        </w:r>
      </w:ins>
      <w:ins w:id="82" w:author="Céline" w:date="2018-05-22T15:08:00Z">
        <w:r>
          <w:rPr>
            <w:sz w:val="24"/>
            <w:szCs w:val="24"/>
          </w:rPr>
          <w:t>tomato</w:t>
        </w:r>
      </w:ins>
      <w:ins w:id="83" w:author="Céline" w:date="2018-05-22T15:10:00Z">
        <w:r>
          <w:rPr>
            <w:sz w:val="24"/>
            <w:szCs w:val="24"/>
          </w:rPr>
          <w:t xml:space="preserve"> genotypes.</w:t>
        </w:r>
      </w:ins>
    </w:p>
    <w:p w14:paraId="0799529C" w14:textId="55250EDA" w:rsidR="00726003" w:rsidRDefault="00726003" w:rsidP="00726003">
      <w:pPr>
        <w:rPr>
          <w:sz w:val="24"/>
          <w:szCs w:val="24"/>
        </w:rPr>
      </w:pPr>
      <w:r>
        <w:rPr>
          <w:sz w:val="24"/>
          <w:szCs w:val="24"/>
        </w:rPr>
        <w:t xml:space="preserve">c) </w:t>
      </w:r>
      <w:ins w:id="84" w:author="Céline" w:date="2018-05-22T15:03:00Z">
        <w:r w:rsidR="00FA6FB9">
          <w:rPr>
            <w:sz w:val="24"/>
            <w:szCs w:val="24"/>
          </w:rPr>
          <w:t>Average lesion size</w:t>
        </w:r>
      </w:ins>
      <w:ins w:id="85" w:author="Céline" w:date="2018-05-22T15:04:00Z">
        <w:r w:rsidR="002D4733">
          <w:rPr>
            <w:sz w:val="24"/>
            <w:szCs w:val="24"/>
          </w:rPr>
          <w:t xml:space="preserve"> of</w:t>
        </w:r>
      </w:ins>
      <w:ins w:id="86" w:author="Céline" w:date="2018-05-22T15:06:00Z">
        <w:r w:rsidR="002D4733">
          <w:rPr>
            <w:sz w:val="24"/>
            <w:szCs w:val="24"/>
          </w:rPr>
          <w:t xml:space="preserve"> </w:t>
        </w:r>
        <w:r w:rsidR="00295A10">
          <w:rPr>
            <w:sz w:val="24"/>
            <w:szCs w:val="24"/>
          </w:rPr>
          <w:t xml:space="preserve">single </w:t>
        </w:r>
      </w:ins>
      <w:ins w:id="87" w:author="Céline" w:date="2018-05-22T15:04:00Z">
        <w:r w:rsidR="002D4733" w:rsidRPr="002D4733">
          <w:rPr>
            <w:i/>
            <w:sz w:val="24"/>
            <w:szCs w:val="24"/>
            <w:rPrChange w:id="88" w:author="Céline" w:date="2018-05-22T15:04:00Z">
              <w:rPr>
                <w:sz w:val="24"/>
                <w:szCs w:val="24"/>
              </w:rPr>
            </w:rPrChange>
          </w:rPr>
          <w:t xml:space="preserve">B. </w:t>
        </w:r>
        <w:proofErr w:type="spellStart"/>
        <w:r w:rsidR="002D4733" w:rsidRPr="002D4733">
          <w:rPr>
            <w:i/>
            <w:sz w:val="24"/>
            <w:szCs w:val="24"/>
            <w:rPrChange w:id="89" w:author="Céline" w:date="2018-05-22T15:04:00Z">
              <w:rPr>
                <w:sz w:val="24"/>
                <w:szCs w:val="24"/>
              </w:rPr>
            </w:rPrChange>
          </w:rPr>
          <w:t>cinerea</w:t>
        </w:r>
        <w:proofErr w:type="spellEnd"/>
        <w:r w:rsidR="002D4733">
          <w:rPr>
            <w:sz w:val="24"/>
            <w:szCs w:val="24"/>
          </w:rPr>
          <w:t xml:space="preserve"> isolates</w:t>
        </w:r>
      </w:ins>
      <w:ins w:id="90" w:author="Céline" w:date="2018-05-22T15:03:00Z">
        <w:r w:rsidR="00FA6FB9">
          <w:rPr>
            <w:sz w:val="24"/>
            <w:szCs w:val="24"/>
          </w:rPr>
          <w:t xml:space="preserve"> </w:t>
        </w:r>
      </w:ins>
      <w:ins w:id="91" w:author="Céline" w:date="2018-05-22T15:05:00Z">
        <w:r w:rsidR="002D4733">
          <w:rPr>
            <w:sz w:val="24"/>
            <w:szCs w:val="24"/>
          </w:rPr>
          <w:t xml:space="preserve">(line traces) </w:t>
        </w:r>
      </w:ins>
      <w:ins w:id="92" w:author="Céline" w:date="2018-05-22T15:03:00Z">
        <w:r w:rsidR="00FA6FB9">
          <w:rPr>
            <w:sz w:val="24"/>
            <w:szCs w:val="24"/>
          </w:rPr>
          <w:t xml:space="preserve">across tomato host genotypes </w:t>
        </w:r>
      </w:ins>
      <w:del w:id="93" w:author="nesol" w:date="2018-04-20T11:56:00Z">
        <w:r w:rsidDel="00B376C6">
          <w:rPr>
            <w:sz w:val="24"/>
            <w:szCs w:val="24"/>
          </w:rPr>
          <w:delText>Shown is an i</w:delText>
        </w:r>
        <w:r w:rsidRPr="00572481" w:rsidDel="00B376C6">
          <w:rPr>
            <w:sz w:val="24"/>
            <w:szCs w:val="24"/>
          </w:rPr>
          <w:delText>nteraction</w:delText>
        </w:r>
      </w:del>
      <w:ins w:id="94" w:author="nesol" w:date="2018-04-20T11:56:00Z">
        <w:del w:id="95" w:author="Céline" w:date="2018-05-22T15:04:00Z">
          <w:r w:rsidR="00B376C6" w:rsidDel="002D4733">
            <w:rPr>
              <w:sz w:val="24"/>
              <w:szCs w:val="24"/>
            </w:rPr>
            <w:delText>An interaction</w:delText>
          </w:r>
        </w:del>
      </w:ins>
      <w:del w:id="96" w:author="Céline" w:date="2018-05-22T15:04:00Z">
        <w:r w:rsidRPr="00572481" w:rsidDel="002D4733">
          <w:rPr>
            <w:sz w:val="24"/>
            <w:szCs w:val="24"/>
          </w:rPr>
          <w:delText xml:space="preserve"> plot of lesion size due to</w:delText>
        </w:r>
        <w:r w:rsidDel="002D4733">
          <w:rPr>
            <w:sz w:val="24"/>
            <w:szCs w:val="24"/>
          </w:rPr>
          <w:delText xml:space="preserve"> all</w:delText>
        </w:r>
        <w:r w:rsidRPr="00572481" w:rsidDel="002D4733">
          <w:rPr>
            <w:sz w:val="24"/>
            <w:szCs w:val="24"/>
          </w:rPr>
          <w:delText xml:space="preserve"> individual </w:delText>
        </w:r>
        <w:r w:rsidRPr="00C1176E" w:rsidDel="002D4733">
          <w:rPr>
            <w:i/>
            <w:sz w:val="24"/>
            <w:szCs w:val="24"/>
          </w:rPr>
          <w:delText>B. cinerea</w:delText>
        </w:r>
        <w:r w:rsidRPr="00572481" w:rsidDel="002D4733">
          <w:rPr>
            <w:sz w:val="24"/>
            <w:szCs w:val="24"/>
          </w:rPr>
          <w:delText xml:space="preserve"> isolates on</w:delText>
        </w:r>
        <w:r w:rsidDel="002D4733">
          <w:rPr>
            <w:sz w:val="24"/>
            <w:szCs w:val="24"/>
          </w:rPr>
          <w:delText xml:space="preserve"> all of the</w:delText>
        </w:r>
        <w:r w:rsidRPr="00572481" w:rsidDel="002D4733">
          <w:rPr>
            <w:sz w:val="24"/>
            <w:szCs w:val="24"/>
          </w:rPr>
          <w:delText xml:space="preserve"> tomato host genotypes</w:delText>
        </w:r>
        <w:r w:rsidDel="002D4733">
          <w:rPr>
            <w:sz w:val="24"/>
            <w:szCs w:val="24"/>
          </w:rPr>
          <w:delText xml:space="preserve">, </w:delText>
        </w:r>
      </w:del>
      <w:r>
        <w:rPr>
          <w:sz w:val="24"/>
          <w:szCs w:val="24"/>
        </w:rPr>
        <w:t>grouped by domestication status</w:t>
      </w:r>
      <w:r w:rsidRPr="00572481">
        <w:rPr>
          <w:sz w:val="24"/>
          <w:szCs w:val="24"/>
        </w:rPr>
        <w:t xml:space="preserve">. </w:t>
      </w:r>
      <w:del w:id="97" w:author="Céline" w:date="2018-05-22T15:05:00Z">
        <w:r w:rsidDel="002D4733">
          <w:rPr>
            <w:sz w:val="24"/>
            <w:szCs w:val="24"/>
          </w:rPr>
          <w:delText xml:space="preserve">The x-axis includes each tomato host genotype. </w:delText>
        </w:r>
        <w:r w:rsidRPr="00572481" w:rsidDel="002D4733">
          <w:rPr>
            <w:sz w:val="24"/>
            <w:szCs w:val="24"/>
          </w:rPr>
          <w:delText xml:space="preserve">Each line traces the average lesion size </w:delText>
        </w:r>
        <w:r w:rsidDel="002D4733">
          <w:rPr>
            <w:sz w:val="24"/>
            <w:szCs w:val="24"/>
          </w:rPr>
          <w:delText xml:space="preserve">of a single </w:delText>
        </w:r>
        <w:r w:rsidRPr="00C1176E" w:rsidDel="002D4733">
          <w:rPr>
            <w:i/>
            <w:sz w:val="24"/>
            <w:szCs w:val="24"/>
          </w:rPr>
          <w:delText xml:space="preserve">B. cinerea </w:delText>
        </w:r>
        <w:r w:rsidDel="002D4733">
          <w:rPr>
            <w:sz w:val="24"/>
            <w:szCs w:val="24"/>
          </w:rPr>
          <w:delText xml:space="preserve">isolate across hosts. </w:delText>
        </w:r>
      </w:del>
    </w:p>
    <w:p w14:paraId="2002EE8F" w14:textId="24F401DA" w:rsidR="00726003" w:rsidRDefault="00726003" w:rsidP="00726003">
      <w:pPr>
        <w:rPr>
          <w:sz w:val="24"/>
          <w:szCs w:val="24"/>
        </w:rPr>
      </w:pPr>
      <w:r>
        <w:rPr>
          <w:sz w:val="24"/>
          <w:szCs w:val="24"/>
        </w:rPr>
        <w:t xml:space="preserve">d) </w:t>
      </w:r>
      <w:ins w:id="98" w:author="Céline" w:date="2018-05-22T15:16:00Z">
        <w:r w:rsidR="00295A10">
          <w:rPr>
            <w:sz w:val="24"/>
            <w:szCs w:val="24"/>
          </w:rPr>
          <w:t>Highlight of t</w:t>
        </w:r>
      </w:ins>
      <w:del w:id="99" w:author="Céline" w:date="2018-05-22T15:16:00Z">
        <w:r w:rsidDel="00295A10">
          <w:rPr>
            <w:sz w:val="24"/>
            <w:szCs w:val="24"/>
          </w:rPr>
          <w:delText>T</w:delText>
        </w:r>
      </w:del>
      <w:r>
        <w:rPr>
          <w:sz w:val="24"/>
          <w:szCs w:val="24"/>
        </w:rPr>
        <w:t xml:space="preserve">he common reference </w:t>
      </w:r>
      <w:r>
        <w:rPr>
          <w:i/>
          <w:sz w:val="24"/>
          <w:szCs w:val="24"/>
        </w:rPr>
        <w:t xml:space="preserve">B. </w:t>
      </w:r>
      <w:proofErr w:type="spellStart"/>
      <w:r>
        <w:rPr>
          <w:i/>
          <w:sz w:val="24"/>
          <w:szCs w:val="24"/>
        </w:rPr>
        <w:t>cinerea</w:t>
      </w:r>
      <w:proofErr w:type="spellEnd"/>
      <w:r>
        <w:rPr>
          <w:i/>
          <w:sz w:val="24"/>
          <w:szCs w:val="24"/>
        </w:rPr>
        <w:t xml:space="preserve"> </w:t>
      </w:r>
      <w:r>
        <w:rPr>
          <w:sz w:val="24"/>
          <w:szCs w:val="24"/>
        </w:rPr>
        <w:t>isolate B05.10</w:t>
      </w:r>
      <w:del w:id="100" w:author="Céline" w:date="2018-05-22T15:16:00Z">
        <w:r w:rsidDel="00295A10">
          <w:rPr>
            <w:sz w:val="24"/>
            <w:szCs w:val="24"/>
          </w:rPr>
          <w:delText xml:space="preserve"> is highlighted in black</w:delText>
        </w:r>
      </w:del>
      <w:r>
        <w:rPr>
          <w:sz w:val="24"/>
          <w:szCs w:val="24"/>
        </w:rPr>
        <w:t>.</w:t>
      </w:r>
    </w:p>
    <w:p w14:paraId="2B86AD28" w14:textId="02FE3FB1" w:rsidR="00726003" w:rsidRDefault="00726003" w:rsidP="00726003">
      <w:pPr>
        <w:rPr>
          <w:sz w:val="24"/>
          <w:szCs w:val="24"/>
        </w:rPr>
      </w:pPr>
      <w:r>
        <w:rPr>
          <w:sz w:val="24"/>
          <w:szCs w:val="24"/>
        </w:rPr>
        <w:t xml:space="preserve">e) </w:t>
      </w:r>
      <w:ins w:id="101" w:author="Céline" w:date="2018-05-22T15:16:00Z">
        <w:r w:rsidR="00295A10">
          <w:rPr>
            <w:sz w:val="24"/>
            <w:szCs w:val="24"/>
          </w:rPr>
          <w:t>Highlight of t</w:t>
        </w:r>
      </w:ins>
      <w:del w:id="102" w:author="Céline" w:date="2018-05-22T15:16:00Z">
        <w:r w:rsidDel="00295A10">
          <w:rPr>
            <w:sz w:val="24"/>
            <w:szCs w:val="24"/>
          </w:rPr>
          <w:delText>T</w:delText>
        </w:r>
      </w:del>
      <w:r>
        <w:rPr>
          <w:sz w:val="24"/>
          <w:szCs w:val="24"/>
        </w:rPr>
        <w:t>he ten highest-virulence isolates, as estimated by mean virulence across all tomato genotypes</w:t>
      </w:r>
      <w:del w:id="103" w:author="Céline" w:date="2018-05-22T15:16:00Z">
        <w:r w:rsidDel="00295A10">
          <w:rPr>
            <w:sz w:val="24"/>
            <w:szCs w:val="24"/>
          </w:rPr>
          <w:delText>, are highlighted in black</w:delText>
        </w:r>
      </w:del>
      <w:r>
        <w:rPr>
          <w:sz w:val="24"/>
          <w:szCs w:val="24"/>
        </w:rPr>
        <w:t>.</w:t>
      </w:r>
    </w:p>
    <w:p w14:paraId="68AD9CC3" w14:textId="400F069E" w:rsidR="00726003" w:rsidRDefault="00726003" w:rsidP="00726003">
      <w:pPr>
        <w:rPr>
          <w:sz w:val="24"/>
          <w:szCs w:val="24"/>
        </w:rPr>
      </w:pPr>
      <w:r>
        <w:rPr>
          <w:sz w:val="24"/>
          <w:szCs w:val="24"/>
        </w:rPr>
        <w:t>f)</w:t>
      </w:r>
      <w:r w:rsidRPr="003C00D0">
        <w:rPr>
          <w:sz w:val="24"/>
          <w:szCs w:val="24"/>
        </w:rPr>
        <w:t xml:space="preserve"> </w:t>
      </w:r>
      <w:ins w:id="104" w:author="Céline" w:date="2018-05-22T15:16:00Z">
        <w:r w:rsidR="00295A10">
          <w:rPr>
            <w:sz w:val="24"/>
            <w:szCs w:val="24"/>
          </w:rPr>
          <w:t>Highlight of t</w:t>
        </w:r>
      </w:ins>
      <w:del w:id="105" w:author="Céline" w:date="2018-05-22T15:16:00Z">
        <w:r w:rsidDel="00295A10">
          <w:rPr>
            <w:sz w:val="24"/>
            <w:szCs w:val="24"/>
          </w:rPr>
          <w:delText>T</w:delText>
        </w:r>
      </w:del>
      <w:r>
        <w:rPr>
          <w:sz w:val="24"/>
          <w:szCs w:val="24"/>
        </w:rPr>
        <w:t>he ten most saprophytic, or low virulence, isolates, as estimated by mean virulence across all genotypes</w:t>
      </w:r>
      <w:del w:id="106" w:author="Céline" w:date="2018-05-22T15:16:00Z">
        <w:r w:rsidDel="00295A10">
          <w:rPr>
            <w:sz w:val="24"/>
            <w:szCs w:val="24"/>
          </w:rPr>
          <w:delText>, are highlighted in black</w:delText>
        </w:r>
      </w:del>
      <w:r>
        <w:rPr>
          <w:sz w:val="24"/>
          <w:szCs w:val="24"/>
        </w:rPr>
        <w:t>.</w:t>
      </w:r>
    </w:p>
    <w:p w14:paraId="6763DEBF" w14:textId="70CF428B" w:rsidR="00726003" w:rsidRDefault="00726003" w:rsidP="00726003">
      <w:pPr>
        <w:rPr>
          <w:sz w:val="24"/>
          <w:szCs w:val="24"/>
        </w:rPr>
      </w:pPr>
      <w:r>
        <w:rPr>
          <w:sz w:val="24"/>
          <w:szCs w:val="24"/>
        </w:rPr>
        <w:t xml:space="preserve">g) </w:t>
      </w:r>
      <w:ins w:id="107" w:author="Céline" w:date="2018-05-22T15:16:00Z">
        <w:r w:rsidR="00295A10">
          <w:rPr>
            <w:sz w:val="24"/>
            <w:szCs w:val="24"/>
          </w:rPr>
          <w:t>Highlight of t</w:t>
        </w:r>
      </w:ins>
      <w:del w:id="108" w:author="Céline" w:date="2018-05-22T15:16:00Z">
        <w:r w:rsidDel="00295A10">
          <w:rPr>
            <w:sz w:val="24"/>
            <w:szCs w:val="24"/>
          </w:rPr>
          <w:delText>T</w:delText>
        </w:r>
      </w:del>
      <w:r>
        <w:rPr>
          <w:sz w:val="24"/>
          <w:szCs w:val="24"/>
        </w:rPr>
        <w:t>he five isolates collected from tomato tissue</w:t>
      </w:r>
      <w:del w:id="109" w:author="Céline" w:date="2018-05-22T15:17:00Z">
        <w:r w:rsidDel="00295A10">
          <w:rPr>
            <w:sz w:val="24"/>
            <w:szCs w:val="24"/>
          </w:rPr>
          <w:delText xml:space="preserve"> </w:delText>
        </w:r>
      </w:del>
      <w:del w:id="110" w:author="Céline" w:date="2018-05-22T15:16:00Z">
        <w:r w:rsidDel="00295A10">
          <w:rPr>
            <w:sz w:val="24"/>
            <w:szCs w:val="24"/>
          </w:rPr>
          <w:delText>are highlighted in black</w:delText>
        </w:r>
      </w:del>
      <w:r>
        <w:rPr>
          <w:sz w:val="24"/>
          <w:szCs w:val="24"/>
        </w:rPr>
        <w:t>.</w:t>
      </w:r>
    </w:p>
    <w:p w14:paraId="7D653387" w14:textId="401CADB7" w:rsidR="00726003" w:rsidRDefault="00726003" w:rsidP="00726003">
      <w:pPr>
        <w:rPr>
          <w:sz w:val="24"/>
          <w:szCs w:val="24"/>
        </w:rPr>
      </w:pPr>
      <w:r>
        <w:rPr>
          <w:sz w:val="24"/>
          <w:szCs w:val="24"/>
        </w:rPr>
        <w:t xml:space="preserve">h) </w:t>
      </w:r>
      <w:ins w:id="111" w:author="Céline" w:date="2018-05-22T15:17:00Z">
        <w:r w:rsidR="00295A10">
          <w:rPr>
            <w:sz w:val="24"/>
            <w:szCs w:val="24"/>
          </w:rPr>
          <w:t>Highlight of t</w:t>
        </w:r>
      </w:ins>
      <w:del w:id="112" w:author="Céline" w:date="2018-05-22T15:17:00Z">
        <w:r w:rsidDel="00295A10">
          <w:rPr>
            <w:sz w:val="24"/>
            <w:szCs w:val="24"/>
          </w:rPr>
          <w:delText>T</w:delText>
        </w:r>
      </w:del>
      <w:r>
        <w:rPr>
          <w:sz w:val="24"/>
          <w:szCs w:val="24"/>
        </w:rPr>
        <w:t>he two isolates with significant domestication sensitivity</w:t>
      </w:r>
      <w:del w:id="113" w:author="Céline" w:date="2018-05-22T15:17:00Z">
        <w:r w:rsidDel="00295A10">
          <w:rPr>
            <w:sz w:val="24"/>
            <w:szCs w:val="24"/>
          </w:rPr>
          <w:delText xml:space="preserve"> are shown in black.</w:delText>
        </w:r>
      </w:del>
      <w:r>
        <w:rPr>
          <w:sz w:val="24"/>
          <w:szCs w:val="24"/>
        </w:rPr>
        <w:t xml:space="preserve"> </w:t>
      </w:r>
    </w:p>
    <w:p w14:paraId="45B72C43" w14:textId="77777777" w:rsidR="00082C15" w:rsidRDefault="00082C15" w:rsidP="00082C15">
      <w:pPr>
        <w:rPr>
          <w:b/>
          <w:sz w:val="24"/>
          <w:szCs w:val="24"/>
        </w:rPr>
      </w:pPr>
    </w:p>
    <w:p w14:paraId="74D23306" w14:textId="14B527DE" w:rsidR="00772A6B" w:rsidRPr="00772A6B" w:rsidRDefault="00E019E8" w:rsidP="00082C15">
      <w:pPr>
        <w:spacing w:line="480" w:lineRule="auto"/>
        <w:rPr>
          <w:b/>
          <w:sz w:val="24"/>
          <w:szCs w:val="24"/>
        </w:rPr>
      </w:pPr>
      <w:r>
        <w:rPr>
          <w:b/>
          <w:sz w:val="24"/>
          <w:szCs w:val="24"/>
        </w:rPr>
        <w:t>Co</w:t>
      </w:r>
      <w:r w:rsidR="00D1667C">
        <w:rPr>
          <w:b/>
          <w:sz w:val="24"/>
          <w:szCs w:val="24"/>
        </w:rPr>
        <w:t>ntribution</w:t>
      </w:r>
      <w:r>
        <w:rPr>
          <w:b/>
          <w:sz w:val="24"/>
          <w:szCs w:val="24"/>
        </w:rPr>
        <w:t xml:space="preserve"> of Pathogen Genetics, Plant Genetics and Crop Domestication </w:t>
      </w:r>
      <w:r w:rsidR="00505B78">
        <w:rPr>
          <w:b/>
          <w:sz w:val="24"/>
          <w:szCs w:val="24"/>
        </w:rPr>
        <w:t xml:space="preserve">Effects </w:t>
      </w:r>
      <w:r>
        <w:rPr>
          <w:b/>
          <w:sz w:val="24"/>
          <w:szCs w:val="24"/>
        </w:rPr>
        <w:t>on Resistance</w:t>
      </w:r>
    </w:p>
    <w:p w14:paraId="44AA90AE" w14:textId="1FC7FE18" w:rsidR="007A7AF3" w:rsidRDefault="00127063" w:rsidP="00505B78">
      <w:pPr>
        <w:spacing w:line="480" w:lineRule="auto"/>
        <w:ind w:firstLine="720"/>
        <w:rPr>
          <w:sz w:val="24"/>
          <w:szCs w:val="24"/>
        </w:rPr>
      </w:pPr>
      <w:r>
        <w:rPr>
          <w:sz w:val="24"/>
          <w:szCs w:val="24"/>
        </w:rPr>
        <w:t>To measure</w:t>
      </w:r>
      <w:r w:rsidR="00B63A17">
        <w:rPr>
          <w:sz w:val="24"/>
          <w:szCs w:val="24"/>
        </w:rPr>
        <w:t xml:space="preserve"> </w:t>
      </w:r>
      <w:r w:rsidR="00961651">
        <w:rPr>
          <w:sz w:val="24"/>
          <w:szCs w:val="24"/>
        </w:rPr>
        <w:t xml:space="preserve">the relative contribution of </w:t>
      </w:r>
      <w:r w:rsidR="00B63A17">
        <w:rPr>
          <w:sz w:val="24"/>
          <w:szCs w:val="24"/>
        </w:rPr>
        <w:t>g</w:t>
      </w:r>
      <w:r w:rsidR="000D4BA2">
        <w:rPr>
          <w:sz w:val="24"/>
          <w:szCs w:val="24"/>
        </w:rPr>
        <w:t xml:space="preserve">enetic </w:t>
      </w:r>
      <w:r>
        <w:rPr>
          <w:sz w:val="24"/>
          <w:szCs w:val="24"/>
        </w:rPr>
        <w:t xml:space="preserve">diversity </w:t>
      </w:r>
      <w:r w:rsidR="000D4BA2">
        <w:rPr>
          <w:sz w:val="24"/>
          <w:szCs w:val="24"/>
        </w:rPr>
        <w:t xml:space="preserve">in the plant and the pathogen to variation in the virulence/ </w:t>
      </w:r>
      <w:r w:rsidR="009810DC">
        <w:rPr>
          <w:sz w:val="24"/>
          <w:szCs w:val="24"/>
        </w:rPr>
        <w:t>susceptibility</w:t>
      </w:r>
      <w:r w:rsidR="00530DA9">
        <w:rPr>
          <w:sz w:val="24"/>
          <w:szCs w:val="24"/>
        </w:rPr>
        <w:t xml:space="preserve"> </w:t>
      </w:r>
      <w:r w:rsidR="000D4BA2">
        <w:rPr>
          <w:sz w:val="24"/>
          <w:szCs w:val="24"/>
        </w:rPr>
        <w:t>phenotype</w:t>
      </w:r>
      <w:r>
        <w:rPr>
          <w:sz w:val="24"/>
          <w:szCs w:val="24"/>
        </w:rPr>
        <w:t xml:space="preserve">, we used a </w:t>
      </w:r>
      <w:r w:rsidR="00C436F8">
        <w:rPr>
          <w:sz w:val="24"/>
          <w:szCs w:val="24"/>
        </w:rPr>
        <w:t xml:space="preserve">multiple </w:t>
      </w:r>
      <w:r>
        <w:rPr>
          <w:sz w:val="24"/>
          <w:szCs w:val="24"/>
        </w:rPr>
        <w:t xml:space="preserve">linear </w:t>
      </w:r>
      <w:r w:rsidR="00C436F8">
        <w:rPr>
          <w:sz w:val="24"/>
          <w:szCs w:val="24"/>
        </w:rPr>
        <w:t xml:space="preserve">regression </w:t>
      </w:r>
      <w:r>
        <w:rPr>
          <w:sz w:val="24"/>
          <w:szCs w:val="24"/>
        </w:rPr>
        <w:t>model</w:t>
      </w:r>
      <w:r w:rsidR="00C436F8">
        <w:rPr>
          <w:sz w:val="24"/>
          <w:szCs w:val="24"/>
        </w:rPr>
        <w:t xml:space="preserve"> </w:t>
      </w:r>
      <w:r w:rsidR="00B3570C">
        <w:rPr>
          <w:sz w:val="24"/>
          <w:szCs w:val="24"/>
        </w:rPr>
        <w:fldChar w:fldCharType="begin"/>
      </w:r>
      <w:r w:rsidR="005F1A4E">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db-id="a2x2tzszjfd2zjed0e8psfdtd0daafwwr002" timestamp="0"&gt;550&lt;/key&gt;&lt;/foreign-keys&gt;&lt;ref-type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0D4BA2">
        <w:rPr>
          <w:sz w:val="24"/>
          <w:szCs w:val="24"/>
        </w:rPr>
        <w:t xml:space="preserve">. </w:t>
      </w:r>
      <w:r>
        <w:rPr>
          <w:sz w:val="24"/>
          <w:szCs w:val="24"/>
        </w:rPr>
        <w:t xml:space="preserve">This model directly tested the contribution of </w:t>
      </w:r>
      <w:r w:rsidR="001D4F8D">
        <w:rPr>
          <w:sz w:val="24"/>
          <w:szCs w:val="24"/>
        </w:rPr>
        <w:t>plan</w:t>
      </w:r>
      <w:r w:rsidR="00CB0FF3">
        <w:rPr>
          <w:sz w:val="24"/>
          <w:szCs w:val="24"/>
        </w:rPr>
        <w:t>t genotype</w:t>
      </w:r>
      <w:r w:rsidR="00B63A17">
        <w:rPr>
          <w:sz w:val="24"/>
          <w:szCs w:val="24"/>
        </w:rPr>
        <w:t>, plant domestication status,</w:t>
      </w:r>
      <w:r w:rsidR="00CB0FF3">
        <w:rPr>
          <w:sz w:val="24"/>
          <w:szCs w:val="24"/>
        </w:rPr>
        <w:t xml:space="preserve"> and pathogen genotype (isolate)</w:t>
      </w:r>
      <w:r w:rsidR="001D4F8D">
        <w:rPr>
          <w:sz w:val="24"/>
          <w:szCs w:val="24"/>
        </w:rPr>
        <w:t xml:space="preserve"> </w:t>
      </w:r>
      <w:r w:rsidR="00170827">
        <w:rPr>
          <w:sz w:val="24"/>
          <w:szCs w:val="24"/>
        </w:rPr>
        <w:t>to</w:t>
      </w:r>
      <w:r w:rsidR="001D4F8D">
        <w:rPr>
          <w:sz w:val="24"/>
          <w:szCs w:val="24"/>
        </w:rPr>
        <w:t xml:space="preserve"> </w:t>
      </w:r>
      <w:r w:rsidR="000D4BA2">
        <w:rPr>
          <w:sz w:val="24"/>
          <w:szCs w:val="24"/>
        </w:rPr>
        <w:t xml:space="preserve">variation in </w:t>
      </w:r>
      <w:r w:rsidR="001D4F8D">
        <w:rPr>
          <w:sz w:val="24"/>
          <w:szCs w:val="24"/>
        </w:rPr>
        <w:t xml:space="preserve">lesion size. </w:t>
      </w:r>
      <w:r w:rsidR="00706E82">
        <w:rPr>
          <w:sz w:val="24"/>
          <w:szCs w:val="24"/>
        </w:rPr>
        <w:t xml:space="preserve">The final model </w:t>
      </w:r>
      <w:del w:id="114" w:author="Dan Kliebenstein" w:date="2018-05-10T17:10:00Z">
        <w:r w:rsidR="004A1B55" w:rsidDel="00D83170">
          <w:rPr>
            <w:sz w:val="24"/>
            <w:szCs w:val="24"/>
          </w:rPr>
          <w:delText xml:space="preserve">explained </w:delText>
        </w:r>
        <w:r w:rsidR="00D71B30" w:rsidDel="00D83170">
          <w:rPr>
            <w:sz w:val="24"/>
            <w:szCs w:val="24"/>
          </w:rPr>
          <w:delText xml:space="preserve">60% of the </w:delText>
        </w:r>
        <w:r w:rsidR="008B0B54" w:rsidDel="00D83170">
          <w:rPr>
            <w:sz w:val="24"/>
            <w:szCs w:val="24"/>
          </w:rPr>
          <w:delText xml:space="preserve">total </w:delText>
        </w:r>
        <w:r w:rsidR="00D71B30" w:rsidDel="00D83170">
          <w:rPr>
            <w:sz w:val="24"/>
            <w:szCs w:val="24"/>
          </w:rPr>
          <w:delText xml:space="preserve">variance for lesion size, and </w:delText>
        </w:r>
      </w:del>
      <w:r w:rsidR="004A1B55">
        <w:rPr>
          <w:sz w:val="24"/>
          <w:szCs w:val="24"/>
        </w:rPr>
        <w:t xml:space="preserve">showed </w:t>
      </w:r>
      <w:r w:rsidR="00706E82">
        <w:rPr>
          <w:sz w:val="24"/>
          <w:szCs w:val="24"/>
        </w:rPr>
        <w:t>that genetic variation within</w:t>
      </w:r>
      <w:r w:rsidR="009F0A62">
        <w:rPr>
          <w:sz w:val="24"/>
          <w:szCs w:val="24"/>
        </w:rPr>
        <w:t xml:space="preserve"> both the host plant and the pathogen</w:t>
      </w:r>
      <w:r w:rsidR="00A33EE1">
        <w:rPr>
          <w:sz w:val="24"/>
          <w:szCs w:val="24"/>
        </w:rPr>
        <w:t xml:space="preserve"> </w:t>
      </w:r>
      <w:r w:rsidR="004A1B55">
        <w:rPr>
          <w:sz w:val="24"/>
          <w:szCs w:val="24"/>
        </w:rPr>
        <w:t xml:space="preserve">had </w:t>
      </w:r>
      <w:r w:rsidR="00CA4ECA">
        <w:rPr>
          <w:sz w:val="24"/>
          <w:szCs w:val="24"/>
        </w:rPr>
        <w:t>significant effects on</w:t>
      </w:r>
      <w:r w:rsidR="001C0D4A">
        <w:rPr>
          <w:sz w:val="24"/>
          <w:szCs w:val="24"/>
        </w:rPr>
        <w:t xml:space="preserve"> lesion growth, </w:t>
      </w:r>
      <w:r w:rsidR="008B0B54">
        <w:rPr>
          <w:sz w:val="24"/>
          <w:szCs w:val="24"/>
        </w:rPr>
        <w:t xml:space="preserve">with </w:t>
      </w:r>
      <w:r>
        <w:rPr>
          <w:sz w:val="24"/>
          <w:szCs w:val="24"/>
        </w:rPr>
        <w:t>pathogen</w:t>
      </w:r>
      <w:r w:rsidR="001C0D4A">
        <w:rPr>
          <w:sz w:val="24"/>
          <w:szCs w:val="24"/>
        </w:rPr>
        <w:t xml:space="preserve"> isolate</w:t>
      </w:r>
      <w:r>
        <w:rPr>
          <w:sz w:val="24"/>
          <w:szCs w:val="24"/>
        </w:rPr>
        <w:t xml:space="preserve"> diversity</w:t>
      </w:r>
      <w:r w:rsidR="001C0D4A">
        <w:rPr>
          <w:sz w:val="24"/>
          <w:szCs w:val="24"/>
        </w:rPr>
        <w:t xml:space="preserve"> </w:t>
      </w:r>
      <w:r w:rsidR="004A1B55">
        <w:rPr>
          <w:sz w:val="24"/>
          <w:szCs w:val="24"/>
        </w:rPr>
        <w:t>explain</w:t>
      </w:r>
      <w:r w:rsidR="008B0B54">
        <w:rPr>
          <w:sz w:val="24"/>
          <w:szCs w:val="24"/>
        </w:rPr>
        <w:t>ing</w:t>
      </w:r>
      <w:r w:rsidR="004A1B55">
        <w:rPr>
          <w:sz w:val="24"/>
          <w:szCs w:val="24"/>
        </w:rPr>
        <w:t xml:space="preserve"> </w:t>
      </w:r>
      <w:r w:rsidR="001C0D4A">
        <w:rPr>
          <w:sz w:val="24"/>
          <w:szCs w:val="24"/>
        </w:rPr>
        <w:t>3.5</w:t>
      </w:r>
      <w:r w:rsidR="00415881">
        <w:rPr>
          <w:sz w:val="24"/>
          <w:szCs w:val="24"/>
        </w:rPr>
        <w:t xml:space="preserve"> fold</w:t>
      </w:r>
      <w:r w:rsidR="001C0D4A">
        <w:rPr>
          <w:sz w:val="24"/>
          <w:szCs w:val="24"/>
        </w:rPr>
        <w:t xml:space="preserve"> more variance than plant genotype</w:t>
      </w:r>
      <w:r w:rsidR="00FD1429">
        <w:rPr>
          <w:sz w:val="24"/>
          <w:szCs w:val="24"/>
        </w:rPr>
        <w:t xml:space="preserve">, </w:t>
      </w:r>
      <w:r w:rsidR="00A50C30">
        <w:rPr>
          <w:sz w:val="24"/>
          <w:szCs w:val="24"/>
        </w:rPr>
        <w:t>46</w:t>
      </w:r>
      <w:r w:rsidR="00D71B30">
        <w:rPr>
          <w:sz w:val="24"/>
          <w:szCs w:val="24"/>
        </w:rPr>
        <w:t xml:space="preserve">% of total </w:t>
      </w:r>
      <w:r w:rsidR="00E9139E">
        <w:rPr>
          <w:sz w:val="24"/>
          <w:szCs w:val="24"/>
        </w:rPr>
        <w:t xml:space="preserve">genetic </w:t>
      </w:r>
      <w:r w:rsidR="00D71B30">
        <w:rPr>
          <w:sz w:val="24"/>
          <w:szCs w:val="24"/>
        </w:rPr>
        <w:t>variance</w:t>
      </w:r>
      <w:r w:rsidR="00F86FAA">
        <w:rPr>
          <w:sz w:val="24"/>
          <w:szCs w:val="24"/>
        </w:rPr>
        <w:t xml:space="preserve"> </w:t>
      </w:r>
      <w:r w:rsidR="00FD1429">
        <w:rPr>
          <w:sz w:val="24"/>
          <w:szCs w:val="24"/>
        </w:rPr>
        <w:t xml:space="preserve">for pathogen </w:t>
      </w:r>
      <w:r w:rsidR="00F86FAA">
        <w:rPr>
          <w:sz w:val="24"/>
          <w:szCs w:val="24"/>
        </w:rPr>
        <w:t>isolate</w:t>
      </w:r>
      <w:r w:rsidR="00D71B30">
        <w:rPr>
          <w:sz w:val="24"/>
          <w:szCs w:val="24"/>
        </w:rPr>
        <w:t xml:space="preserve"> vs. </w:t>
      </w:r>
      <w:r w:rsidR="00E9139E">
        <w:rPr>
          <w:sz w:val="24"/>
          <w:szCs w:val="24"/>
        </w:rPr>
        <w:t>13</w:t>
      </w:r>
      <w:r w:rsidR="00D71B30">
        <w:rPr>
          <w:sz w:val="24"/>
          <w:szCs w:val="24"/>
        </w:rPr>
        <w:t>%</w:t>
      </w:r>
      <w:r w:rsidR="00F86FAA">
        <w:rPr>
          <w:sz w:val="24"/>
          <w:szCs w:val="24"/>
        </w:rPr>
        <w:t xml:space="preserve"> </w:t>
      </w:r>
      <w:r w:rsidR="00FD1429">
        <w:rPr>
          <w:sz w:val="24"/>
          <w:szCs w:val="24"/>
        </w:rPr>
        <w:t xml:space="preserve">for </w:t>
      </w:r>
      <w:r w:rsidR="00F86FAA">
        <w:rPr>
          <w:sz w:val="24"/>
          <w:szCs w:val="24"/>
        </w:rPr>
        <w:t>plant</w:t>
      </w:r>
      <w:r w:rsidR="00FD1429">
        <w:rPr>
          <w:sz w:val="24"/>
          <w:szCs w:val="24"/>
        </w:rPr>
        <w:t xml:space="preserve"> genotype (</w:t>
      </w:r>
      <w:r w:rsidR="00415881">
        <w:rPr>
          <w:sz w:val="24"/>
          <w:szCs w:val="24"/>
        </w:rPr>
        <w:t xml:space="preserve">Table </w:t>
      </w:r>
      <w:r w:rsidR="001C0D4A">
        <w:rPr>
          <w:sz w:val="24"/>
          <w:szCs w:val="24"/>
        </w:rPr>
        <w:t>1</w:t>
      </w:r>
      <w:r w:rsidR="00FD1429">
        <w:rPr>
          <w:sz w:val="24"/>
          <w:szCs w:val="24"/>
        </w:rPr>
        <w:t xml:space="preserve"> and </w:t>
      </w:r>
      <w:r w:rsidR="00E75C3D">
        <w:rPr>
          <w:sz w:val="24"/>
          <w:szCs w:val="24"/>
        </w:rPr>
        <w:t xml:space="preserve">Figure </w:t>
      </w:r>
      <w:r w:rsidR="00D03A16">
        <w:rPr>
          <w:sz w:val="24"/>
          <w:szCs w:val="24"/>
        </w:rPr>
        <w:t>1c</w:t>
      </w:r>
      <w:r w:rsidR="001C0D4A">
        <w:rPr>
          <w:sz w:val="24"/>
          <w:szCs w:val="24"/>
        </w:rPr>
        <w:t xml:space="preserve">). </w:t>
      </w:r>
      <w:r w:rsidR="00780E3C">
        <w:rPr>
          <w:sz w:val="24"/>
          <w:szCs w:val="24"/>
        </w:rPr>
        <w:t xml:space="preserve">Interestingly, tomato domestication </w:t>
      </w:r>
      <w:r>
        <w:rPr>
          <w:sz w:val="24"/>
          <w:szCs w:val="24"/>
        </w:rPr>
        <w:t xml:space="preserve">status </w:t>
      </w:r>
      <w:r w:rsidR="00A33EE1">
        <w:rPr>
          <w:sz w:val="24"/>
          <w:szCs w:val="24"/>
        </w:rPr>
        <w:t>significantly</w:t>
      </w:r>
      <w:r w:rsidR="00B738AF">
        <w:rPr>
          <w:sz w:val="24"/>
          <w:szCs w:val="24"/>
        </w:rPr>
        <w:t xml:space="preserve"> impacted </w:t>
      </w:r>
      <w:r w:rsidR="006046FA" w:rsidRPr="006046FA">
        <w:rPr>
          <w:i/>
          <w:sz w:val="24"/>
          <w:szCs w:val="24"/>
        </w:rPr>
        <w:t xml:space="preserve">B. </w:t>
      </w:r>
      <w:proofErr w:type="spellStart"/>
      <w:r w:rsidR="006046FA" w:rsidRPr="006046FA">
        <w:rPr>
          <w:i/>
          <w:sz w:val="24"/>
          <w:szCs w:val="24"/>
        </w:rPr>
        <w:t>cinerea</w:t>
      </w:r>
      <w:proofErr w:type="spellEnd"/>
      <w:r w:rsidR="006046FA">
        <w:rPr>
          <w:sz w:val="24"/>
          <w:szCs w:val="24"/>
        </w:rPr>
        <w:t xml:space="preserve"> virulence</w:t>
      </w:r>
      <w:r w:rsidR="00B738AF">
        <w:rPr>
          <w:sz w:val="24"/>
          <w:szCs w:val="24"/>
        </w:rPr>
        <w:t>, as shown by the</w:t>
      </w:r>
      <w:r>
        <w:rPr>
          <w:sz w:val="24"/>
          <w:szCs w:val="24"/>
        </w:rPr>
        <w:t xml:space="preserve"> </w:t>
      </w:r>
      <w:r w:rsidR="00F75570">
        <w:rPr>
          <w:sz w:val="24"/>
          <w:szCs w:val="24"/>
        </w:rPr>
        <w:t xml:space="preserve">small but </w:t>
      </w:r>
      <w:r w:rsidR="00C97B8A">
        <w:rPr>
          <w:sz w:val="24"/>
          <w:szCs w:val="24"/>
        </w:rPr>
        <w:t xml:space="preserve">significant effects of genetic variation between domesticated and wild </w:t>
      </w:r>
      <w:r>
        <w:rPr>
          <w:sz w:val="24"/>
          <w:szCs w:val="24"/>
        </w:rPr>
        <w:t xml:space="preserve">tomatoes </w:t>
      </w:r>
      <w:r w:rsidR="00CA4ECA">
        <w:rPr>
          <w:sz w:val="24"/>
          <w:szCs w:val="24"/>
        </w:rPr>
        <w:t>(</w:t>
      </w:r>
      <w:r w:rsidR="00123ADB">
        <w:rPr>
          <w:sz w:val="24"/>
          <w:szCs w:val="24"/>
        </w:rPr>
        <w:t>3.5</w:t>
      </w:r>
      <w:r w:rsidR="00D71B30">
        <w:rPr>
          <w:sz w:val="24"/>
          <w:szCs w:val="24"/>
        </w:rPr>
        <w:t xml:space="preserve">% of total </w:t>
      </w:r>
      <w:r w:rsidR="00123ADB">
        <w:rPr>
          <w:sz w:val="24"/>
          <w:szCs w:val="24"/>
        </w:rPr>
        <w:t xml:space="preserve">genetic </w:t>
      </w:r>
      <w:r w:rsidR="00D71B30">
        <w:rPr>
          <w:sz w:val="24"/>
          <w:szCs w:val="24"/>
        </w:rPr>
        <w:t xml:space="preserve">variance, </w:t>
      </w:r>
      <w:r w:rsidR="00415881">
        <w:rPr>
          <w:sz w:val="24"/>
          <w:szCs w:val="24"/>
        </w:rPr>
        <w:lastRenderedPageBreak/>
        <w:t xml:space="preserve">Table </w:t>
      </w:r>
      <w:r w:rsidR="00CA4ECA">
        <w:rPr>
          <w:sz w:val="24"/>
          <w:szCs w:val="24"/>
        </w:rPr>
        <w:t>1)</w:t>
      </w:r>
      <w:r w:rsidR="00C97B8A">
        <w:rPr>
          <w:sz w:val="24"/>
          <w:szCs w:val="24"/>
        </w:rPr>
        <w:t xml:space="preserve">. </w:t>
      </w:r>
      <w:r w:rsidR="00A33EE1">
        <w:rPr>
          <w:sz w:val="24"/>
          <w:szCs w:val="24"/>
        </w:rPr>
        <w:t>There was no</w:t>
      </w:r>
      <w:r w:rsidR="00EA1576">
        <w:rPr>
          <w:sz w:val="24"/>
          <w:szCs w:val="24"/>
        </w:rPr>
        <w:t xml:space="preserve"> evidence for significant interaction effects between </w:t>
      </w:r>
      <w:r>
        <w:rPr>
          <w:sz w:val="24"/>
          <w:szCs w:val="24"/>
        </w:rPr>
        <w:t xml:space="preserve">pathogen </w:t>
      </w:r>
      <w:r w:rsidR="00EA1576">
        <w:rPr>
          <w:sz w:val="24"/>
          <w:szCs w:val="24"/>
        </w:rPr>
        <w:t>isolate and plant genotype</w:t>
      </w:r>
      <w:r w:rsidR="00F75570">
        <w:rPr>
          <w:sz w:val="24"/>
          <w:szCs w:val="24"/>
        </w:rPr>
        <w:t>,</w:t>
      </w:r>
      <w:r w:rsidR="00A33EE1">
        <w:rPr>
          <w:sz w:val="24"/>
          <w:szCs w:val="24"/>
        </w:rPr>
        <w:t xml:space="preserve"> </w:t>
      </w:r>
      <w:r w:rsidR="00BE338C">
        <w:rPr>
          <w:sz w:val="24"/>
          <w:szCs w:val="24"/>
        </w:rPr>
        <w:t>but</w:t>
      </w:r>
      <w:r w:rsidR="00A33EE1">
        <w:rPr>
          <w:sz w:val="24"/>
          <w:szCs w:val="24"/>
        </w:rPr>
        <w:t xml:space="preserve"> this term contributed the largest proportion of the</w:t>
      </w:r>
      <w:r w:rsidR="00CA4ECA">
        <w:rPr>
          <w:sz w:val="24"/>
          <w:szCs w:val="24"/>
        </w:rPr>
        <w:t xml:space="preserve"> plant-related</w:t>
      </w:r>
      <w:r w:rsidR="00A33EE1">
        <w:rPr>
          <w:sz w:val="24"/>
          <w:szCs w:val="24"/>
        </w:rPr>
        <w:t xml:space="preserve"> variance in lesion size (</w:t>
      </w:r>
      <w:r w:rsidR="00123ADB">
        <w:rPr>
          <w:sz w:val="24"/>
          <w:szCs w:val="24"/>
        </w:rPr>
        <w:t>3</w:t>
      </w:r>
      <w:r w:rsidR="00A50C30">
        <w:rPr>
          <w:sz w:val="24"/>
          <w:szCs w:val="24"/>
        </w:rPr>
        <w:t>4</w:t>
      </w:r>
      <w:r w:rsidR="00BD23BD">
        <w:rPr>
          <w:sz w:val="24"/>
          <w:szCs w:val="24"/>
        </w:rPr>
        <w:t>%</w:t>
      </w:r>
      <w:r w:rsidR="001B6FE3">
        <w:rPr>
          <w:sz w:val="24"/>
          <w:szCs w:val="24"/>
        </w:rPr>
        <w:t xml:space="preserve"> of total</w:t>
      </w:r>
      <w:r w:rsidR="00123ADB">
        <w:rPr>
          <w:sz w:val="24"/>
          <w:szCs w:val="24"/>
        </w:rPr>
        <w:t xml:space="preserve"> genetic</w:t>
      </w:r>
      <w:r w:rsidR="001B6FE3">
        <w:rPr>
          <w:sz w:val="24"/>
          <w:szCs w:val="24"/>
        </w:rPr>
        <w:t xml:space="preserve"> variance</w:t>
      </w:r>
      <w:r w:rsidR="00BD23BD">
        <w:rPr>
          <w:sz w:val="24"/>
          <w:szCs w:val="24"/>
        </w:rPr>
        <w:t xml:space="preserve">, </w:t>
      </w:r>
      <w:r w:rsidR="00415881">
        <w:rPr>
          <w:sz w:val="24"/>
          <w:szCs w:val="24"/>
        </w:rPr>
        <w:t xml:space="preserve">Table </w:t>
      </w:r>
      <w:r w:rsidR="00A33EE1">
        <w:rPr>
          <w:sz w:val="24"/>
          <w:szCs w:val="24"/>
        </w:rPr>
        <w:t xml:space="preserve">1). </w:t>
      </w:r>
      <w:r w:rsidR="00664B59">
        <w:rPr>
          <w:sz w:val="24"/>
          <w:szCs w:val="24"/>
        </w:rPr>
        <w:t xml:space="preserve">The </w:t>
      </w:r>
      <w:r w:rsidR="00A33EE1">
        <w:rPr>
          <w:sz w:val="24"/>
          <w:szCs w:val="24"/>
        </w:rPr>
        <w:t xml:space="preserve">lack of significance </w:t>
      </w:r>
      <w:r w:rsidR="00664B59">
        <w:rPr>
          <w:sz w:val="24"/>
          <w:szCs w:val="24"/>
        </w:rPr>
        <w:t xml:space="preserve">for this term in face of the large fraction of variance </w:t>
      </w:r>
      <w:r w:rsidR="00A33EE1">
        <w:rPr>
          <w:sz w:val="24"/>
          <w:szCs w:val="24"/>
        </w:rPr>
        <w:t xml:space="preserve">may </w:t>
      </w:r>
      <w:r w:rsidR="006046FA">
        <w:rPr>
          <w:sz w:val="24"/>
          <w:szCs w:val="24"/>
        </w:rPr>
        <w:t xml:space="preserve">be </w:t>
      </w:r>
      <w:r w:rsidR="00F75570">
        <w:rPr>
          <w:sz w:val="24"/>
          <w:szCs w:val="24"/>
        </w:rPr>
        <w:t xml:space="preserve">due to the </w:t>
      </w:r>
      <w:r w:rsidR="00F919BB">
        <w:rPr>
          <w:sz w:val="24"/>
          <w:szCs w:val="24"/>
        </w:rPr>
        <w:t>vast degrees</w:t>
      </w:r>
      <w:r w:rsidR="00B738AF">
        <w:rPr>
          <w:sz w:val="24"/>
          <w:szCs w:val="24"/>
        </w:rPr>
        <w:t xml:space="preserve"> of freedom</w:t>
      </w:r>
      <w:r w:rsidR="00A33EE1">
        <w:rPr>
          <w:sz w:val="24"/>
          <w:szCs w:val="24"/>
        </w:rPr>
        <w:t xml:space="preserve"> in this term</w:t>
      </w:r>
      <w:r w:rsidR="00415881">
        <w:rPr>
          <w:sz w:val="24"/>
          <w:szCs w:val="24"/>
        </w:rPr>
        <w:t xml:space="preserve"> (Table </w:t>
      </w:r>
      <w:r w:rsidR="0044762C">
        <w:rPr>
          <w:sz w:val="24"/>
          <w:szCs w:val="24"/>
        </w:rPr>
        <w:t>1)</w:t>
      </w:r>
      <w:r w:rsidR="00EA1576">
        <w:rPr>
          <w:sz w:val="24"/>
          <w:szCs w:val="24"/>
        </w:rPr>
        <w:t>.</w:t>
      </w:r>
      <w:r w:rsidR="00CA4ECA">
        <w:rPr>
          <w:sz w:val="24"/>
          <w:szCs w:val="24"/>
        </w:rPr>
        <w:t xml:space="preserve"> </w:t>
      </w:r>
      <w:r>
        <w:rPr>
          <w:sz w:val="24"/>
          <w:szCs w:val="24"/>
        </w:rPr>
        <w:t xml:space="preserve">Thus, the interaction between tomato and </w:t>
      </w:r>
      <w:r w:rsidRPr="001623F8">
        <w:rPr>
          <w:i/>
          <w:sz w:val="24"/>
          <w:szCs w:val="24"/>
        </w:rPr>
        <w:t xml:space="preserve">B. </w:t>
      </w:r>
      <w:proofErr w:type="spellStart"/>
      <w:r w:rsidRPr="001623F8">
        <w:rPr>
          <w:i/>
          <w:sz w:val="24"/>
          <w:szCs w:val="24"/>
        </w:rPr>
        <w:t>cinerea</w:t>
      </w:r>
      <w:proofErr w:type="spellEnd"/>
      <w:r>
        <w:rPr>
          <w:sz w:val="24"/>
          <w:szCs w:val="24"/>
        </w:rPr>
        <w:t xml:space="preserve"> </w:t>
      </w:r>
      <w:r w:rsidR="004A1B55">
        <w:rPr>
          <w:sz w:val="24"/>
          <w:szCs w:val="24"/>
        </w:rPr>
        <w:t>was</w:t>
      </w:r>
      <w:r>
        <w:rPr>
          <w:sz w:val="24"/>
          <w:szCs w:val="24"/>
        </w:rPr>
        <w:t xml:space="preserve"> significantly controlled by</w:t>
      </w:r>
      <w:r w:rsidR="00CA4ECA">
        <w:rPr>
          <w:sz w:val="24"/>
          <w:szCs w:val="24"/>
        </w:rPr>
        <w:t xml:space="preserve"> genetic</w:t>
      </w:r>
      <w:r>
        <w:rPr>
          <w:sz w:val="24"/>
          <w:szCs w:val="24"/>
        </w:rPr>
        <w:t xml:space="preserve"> diversity</w:t>
      </w:r>
      <w:r w:rsidR="00CA4ECA">
        <w:rPr>
          <w:sz w:val="24"/>
          <w:szCs w:val="24"/>
        </w:rPr>
        <w:t xml:space="preserve"> within the host plant and the pathogen</w:t>
      </w:r>
      <w:r w:rsidR="00F75570">
        <w:rPr>
          <w:sz w:val="24"/>
          <w:szCs w:val="24"/>
        </w:rPr>
        <w:t>,</w:t>
      </w:r>
      <w:r>
        <w:rPr>
          <w:sz w:val="24"/>
          <w:szCs w:val="24"/>
        </w:rPr>
        <w:t xml:space="preserve"> including a slight effect of domestication status</w:t>
      </w:r>
      <w:r w:rsidR="00F86FAA">
        <w:rPr>
          <w:sz w:val="24"/>
          <w:szCs w:val="24"/>
        </w:rPr>
        <w:t>.</w:t>
      </w:r>
    </w:p>
    <w:p w14:paraId="4F49F64D" w14:textId="77777777" w:rsidR="00505B78" w:rsidRPr="00505B78" w:rsidRDefault="00505B78" w:rsidP="00505B78">
      <w:pPr>
        <w:spacing w:line="480" w:lineRule="auto"/>
        <w:ind w:firstLine="720"/>
        <w:rPr>
          <w:sz w:val="24"/>
          <w:szCs w:val="24"/>
        </w:rPr>
      </w:pPr>
    </w:p>
    <w:p w14:paraId="2FD1E574" w14:textId="5AE8DF26" w:rsidR="00726003" w:rsidRPr="007A1D3B" w:rsidRDefault="00726003" w:rsidP="00726003">
      <w:pPr>
        <w:rPr>
          <w:b/>
          <w:sz w:val="24"/>
          <w:szCs w:val="24"/>
        </w:rPr>
      </w:pPr>
      <w:r>
        <w:rPr>
          <w:b/>
          <w:sz w:val="24"/>
          <w:szCs w:val="24"/>
        </w:rPr>
        <w:t xml:space="preserve">Table </w:t>
      </w:r>
      <w:r w:rsidRPr="007A1D3B">
        <w:rPr>
          <w:b/>
          <w:sz w:val="24"/>
          <w:szCs w:val="24"/>
        </w:rPr>
        <w:t xml:space="preserve">1. </w:t>
      </w:r>
      <w:proofErr w:type="gramStart"/>
      <w:r w:rsidRPr="007A1D3B">
        <w:rPr>
          <w:b/>
          <w:sz w:val="24"/>
          <w:szCs w:val="24"/>
        </w:rPr>
        <w:t>ANOVA results of the interaction between 12 tomato accessions and 9</w:t>
      </w:r>
      <w:r>
        <w:rPr>
          <w:b/>
          <w:sz w:val="24"/>
          <w:szCs w:val="24"/>
        </w:rPr>
        <w:t>5</w:t>
      </w:r>
      <w:r w:rsidRPr="007A1D3B">
        <w:rPr>
          <w:b/>
          <w:sz w:val="24"/>
          <w:szCs w:val="24"/>
        </w:rPr>
        <w:t xml:space="preserve"> </w:t>
      </w:r>
      <w:r w:rsidRPr="007A1D3B">
        <w:rPr>
          <w:b/>
          <w:i/>
          <w:sz w:val="24"/>
          <w:szCs w:val="24"/>
        </w:rPr>
        <w:t xml:space="preserve">B. </w:t>
      </w:r>
      <w:proofErr w:type="spellStart"/>
      <w:r w:rsidRPr="007A1D3B">
        <w:rPr>
          <w:b/>
          <w:i/>
          <w:sz w:val="24"/>
          <w:szCs w:val="24"/>
        </w:rPr>
        <w:t>cinerea</w:t>
      </w:r>
      <w:proofErr w:type="spellEnd"/>
      <w:r w:rsidRPr="007A1D3B">
        <w:rPr>
          <w:b/>
          <w:sz w:val="24"/>
          <w:szCs w:val="24"/>
        </w:rPr>
        <w:t xml:space="preserve"> isolates measured as lesion area.</w:t>
      </w:r>
      <w:proofErr w:type="gramEnd"/>
    </w:p>
    <w:p w14:paraId="225C60FE" w14:textId="36A7D996" w:rsidR="00726003" w:rsidRDefault="00726003" w:rsidP="00726003">
      <w:pPr>
        <w:rPr>
          <w:sz w:val="24"/>
          <w:szCs w:val="24"/>
        </w:rPr>
      </w:pPr>
      <w:r>
        <w:rPr>
          <w:sz w:val="24"/>
          <w:szCs w:val="24"/>
        </w:rPr>
        <w:t xml:space="preserve">The Type III Sums-of-Squares, F-value, Degrees of Freedom and p-value for the linear </w:t>
      </w:r>
      <w:proofErr w:type="spellStart"/>
      <w:r>
        <w:rPr>
          <w:sz w:val="24"/>
          <w:szCs w:val="24"/>
        </w:rPr>
        <w:t>modelling</w:t>
      </w:r>
      <w:proofErr w:type="spellEnd"/>
      <w:r>
        <w:rPr>
          <w:sz w:val="24"/>
          <w:szCs w:val="24"/>
        </w:rPr>
        <w:t xml:space="preserve"> of lesion area for 12 tomato accessions by 95 </w:t>
      </w:r>
      <w:r>
        <w:rPr>
          <w:i/>
          <w:sz w:val="24"/>
          <w:szCs w:val="24"/>
        </w:rPr>
        <w:t xml:space="preserve">B. </w:t>
      </w:r>
      <w:proofErr w:type="spellStart"/>
      <w:r>
        <w:rPr>
          <w:i/>
          <w:sz w:val="24"/>
          <w:szCs w:val="24"/>
        </w:rPr>
        <w:t>cinerea</w:t>
      </w:r>
      <w:proofErr w:type="spellEnd"/>
      <w:r>
        <w:rPr>
          <w:i/>
          <w:sz w:val="24"/>
          <w:szCs w:val="24"/>
        </w:rPr>
        <w:t xml:space="preserve"> </w:t>
      </w:r>
      <w:r>
        <w:rPr>
          <w:sz w:val="24"/>
          <w:szCs w:val="24"/>
        </w:rPr>
        <w:t xml:space="preserve">isolates is shown. Two of our 97 isolates did not have replication across 2 experiments, so they were dropped at this stage of analysis. The terms are as follows; Isolate is the 95 </w:t>
      </w:r>
      <w:r>
        <w:rPr>
          <w:i/>
          <w:sz w:val="24"/>
          <w:szCs w:val="24"/>
        </w:rPr>
        <w:t xml:space="preserve">B. </w:t>
      </w:r>
      <w:proofErr w:type="spellStart"/>
      <w:r>
        <w:rPr>
          <w:i/>
          <w:sz w:val="24"/>
          <w:szCs w:val="24"/>
        </w:rPr>
        <w:t>cinerea</w:t>
      </w:r>
      <w:proofErr w:type="spellEnd"/>
      <w:r>
        <w:rPr>
          <w:sz w:val="24"/>
          <w:szCs w:val="24"/>
        </w:rPr>
        <w:t xml:space="preserve"> isolates, Domestication is wild tomato, </w:t>
      </w:r>
      <w:r w:rsidRPr="00D20BC2">
        <w:rPr>
          <w:i/>
          <w:sz w:val="24"/>
          <w:szCs w:val="24"/>
        </w:rPr>
        <w:t xml:space="preserve">S. </w:t>
      </w:r>
      <w:proofErr w:type="spellStart"/>
      <w:r w:rsidRPr="00D20BC2">
        <w:rPr>
          <w:i/>
          <w:sz w:val="24"/>
          <w:szCs w:val="24"/>
        </w:rPr>
        <w:t>pimpinellifolium</w:t>
      </w:r>
      <w:proofErr w:type="spellEnd"/>
      <w:r>
        <w:rPr>
          <w:sz w:val="24"/>
          <w:szCs w:val="24"/>
        </w:rPr>
        <w:t xml:space="preserve">, versus domestic tomato, </w:t>
      </w:r>
      <w:r w:rsidRPr="00D20BC2">
        <w:rPr>
          <w:i/>
          <w:sz w:val="24"/>
          <w:szCs w:val="24"/>
        </w:rPr>
        <w:t xml:space="preserve">S. </w:t>
      </w:r>
      <w:proofErr w:type="spellStart"/>
      <w:r w:rsidRPr="00D20BC2">
        <w:rPr>
          <w:i/>
          <w:sz w:val="24"/>
          <w:szCs w:val="24"/>
        </w:rPr>
        <w:t>lycopersicum</w:t>
      </w:r>
      <w:proofErr w:type="spellEnd"/>
      <w:r>
        <w:rPr>
          <w:sz w:val="24"/>
          <w:szCs w:val="24"/>
        </w:rPr>
        <w:t>, Plant is 12 tomato genotypes nested within their respective domestication groupings, Experiment tests the 2 independent replicate experiments, Experiment/Block tests the three blocks nested within each experiment. In addition</w:t>
      </w:r>
      <w:ins w:id="115" w:author="N S" w:date="2018-05-15T15:56:00Z">
        <w:r w:rsidR="002B7378">
          <w:rPr>
            <w:sz w:val="24"/>
            <w:szCs w:val="24"/>
          </w:rPr>
          <w:t>,</w:t>
        </w:r>
      </w:ins>
      <w:r>
        <w:rPr>
          <w:sz w:val="24"/>
          <w:szCs w:val="24"/>
        </w:rPr>
        <w:t xml:space="preserve"> interactions of these factors are tested (:).</w:t>
      </w:r>
    </w:p>
    <w:p w14:paraId="4D01BF8C" w14:textId="77777777" w:rsidR="00726003" w:rsidRDefault="00726003" w:rsidP="00726003">
      <w:pPr>
        <w:rPr>
          <w:sz w:val="24"/>
          <w:szCs w:val="24"/>
        </w:rPr>
      </w:pPr>
    </w:p>
    <w:tbl>
      <w:tblPr>
        <w:tblW w:w="7800" w:type="dxa"/>
        <w:tblCellMar>
          <w:left w:w="0" w:type="dxa"/>
          <w:right w:w="0" w:type="dxa"/>
        </w:tblCellMar>
        <w:tblLook w:val="0600" w:firstRow="0" w:lastRow="0" w:firstColumn="0" w:lastColumn="0" w:noHBand="1" w:noVBand="1"/>
      </w:tblPr>
      <w:tblGrid>
        <w:gridCol w:w="1885"/>
        <w:gridCol w:w="982"/>
        <w:gridCol w:w="982"/>
        <w:gridCol w:w="982"/>
        <w:gridCol w:w="1005"/>
        <w:gridCol w:w="982"/>
        <w:gridCol w:w="982"/>
      </w:tblGrid>
      <w:tr w:rsidR="00726003" w:rsidRPr="00C448B0" w14:paraId="3A9DC73F"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1E3E71" w14:textId="77777777" w:rsidR="00726003" w:rsidRPr="00C448B0" w:rsidRDefault="00726003" w:rsidP="00726003">
            <w:pPr>
              <w:rPr>
                <w:sz w:val="24"/>
                <w:szCs w:val="24"/>
              </w:rPr>
            </w:pPr>
            <w:r w:rsidRPr="00C448B0">
              <w:rPr>
                <w:sz w:val="24"/>
                <w:szCs w:val="24"/>
              </w:rPr>
              <w:t>Fixed Effect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E4E540F" w14:textId="77777777" w:rsidR="00726003" w:rsidRPr="00C448B0" w:rsidRDefault="00726003">
            <w:pPr>
              <w:jc w:val="center"/>
              <w:rPr>
                <w:rFonts w:asciiTheme="majorHAnsi" w:eastAsiaTheme="majorEastAsia" w:hAnsiTheme="majorHAnsi" w:cstheme="majorBidi"/>
                <w:color w:val="404040" w:themeColor="text1" w:themeTint="BF"/>
                <w:sz w:val="24"/>
                <w:szCs w:val="24"/>
              </w:rPr>
              <w:pPrChange w:id="116" w:author="Dan Kliebenstein" w:date="2018-05-10T16:48:00Z">
                <w:pPr>
                  <w:keepNext/>
                  <w:keepLines/>
                  <w:spacing w:before="200"/>
                  <w:outlineLvl w:val="7"/>
                </w:pPr>
              </w:pPrChange>
            </w:pPr>
            <w:r w:rsidRPr="00C448B0">
              <w:rPr>
                <w:sz w:val="24"/>
                <w:szCs w:val="24"/>
              </w:rPr>
              <w:t>%</w:t>
            </w:r>
            <w:del w:id="117" w:author="N S" w:date="2018-05-15T15:56:00Z">
              <w:r w:rsidRPr="00C448B0" w:rsidDel="002B7378">
                <w:rPr>
                  <w:sz w:val="24"/>
                  <w:szCs w:val="24"/>
                </w:rPr>
                <w:delText xml:space="preserve"> </w:delText>
              </w:r>
            </w:del>
            <w:r w:rsidRPr="00C448B0">
              <w:rPr>
                <w:sz w:val="24"/>
                <w:szCs w:val="24"/>
              </w:rPr>
              <w:t xml:space="preserve"> </w:t>
            </w:r>
            <w:proofErr w:type="gramStart"/>
            <w:r w:rsidRPr="00C448B0">
              <w:rPr>
                <w:sz w:val="24"/>
                <w:szCs w:val="24"/>
              </w:rPr>
              <w:t>total</w:t>
            </w:r>
            <w:proofErr w:type="gramEnd"/>
            <w:r w:rsidRPr="00C448B0">
              <w:rPr>
                <w:sz w:val="24"/>
                <w:szCs w:val="24"/>
              </w:rPr>
              <w:t xml:space="preserve">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FBA993" w14:textId="77777777" w:rsidR="00726003" w:rsidRPr="00C448B0" w:rsidRDefault="00726003">
            <w:pPr>
              <w:jc w:val="center"/>
              <w:rPr>
                <w:rFonts w:asciiTheme="majorHAnsi" w:eastAsiaTheme="majorEastAsia" w:hAnsiTheme="majorHAnsi" w:cstheme="majorBidi"/>
                <w:color w:val="404040" w:themeColor="text1" w:themeTint="BF"/>
                <w:sz w:val="24"/>
                <w:szCs w:val="24"/>
              </w:rPr>
              <w:pPrChange w:id="118" w:author="Dan Kliebenstein" w:date="2018-05-10T16:48:00Z">
                <w:pPr>
                  <w:keepNext/>
                  <w:keepLines/>
                  <w:spacing w:before="200"/>
                  <w:outlineLvl w:val="7"/>
                </w:pPr>
              </w:pPrChange>
            </w:pPr>
            <w:r w:rsidRPr="00C448B0">
              <w:rPr>
                <w:sz w:val="24"/>
                <w:szCs w:val="24"/>
              </w:rPr>
              <w:t xml:space="preserve">% </w:t>
            </w:r>
            <w:proofErr w:type="gramStart"/>
            <w:r w:rsidRPr="00C448B0">
              <w:rPr>
                <w:sz w:val="24"/>
                <w:szCs w:val="24"/>
              </w:rPr>
              <w:t>genetic</w:t>
            </w:r>
            <w:proofErr w:type="gramEnd"/>
            <w:r w:rsidRPr="00C448B0">
              <w:rPr>
                <w:sz w:val="24"/>
                <w:szCs w:val="24"/>
              </w:rPr>
              <w:t xml:space="preserve">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AA55C59" w14:textId="77777777" w:rsidR="00726003" w:rsidRPr="00C448B0" w:rsidRDefault="00726003">
            <w:pPr>
              <w:jc w:val="center"/>
              <w:rPr>
                <w:rFonts w:asciiTheme="majorHAnsi" w:eastAsiaTheme="majorEastAsia" w:hAnsiTheme="majorHAnsi" w:cstheme="majorBidi"/>
                <w:color w:val="404040" w:themeColor="text1" w:themeTint="BF"/>
                <w:sz w:val="24"/>
                <w:szCs w:val="24"/>
              </w:rPr>
              <w:pPrChange w:id="119" w:author="Dan Kliebenstein" w:date="2018-05-10T16:48:00Z">
                <w:pPr>
                  <w:keepNext/>
                  <w:keepLines/>
                  <w:spacing w:before="200"/>
                  <w:outlineLvl w:val="7"/>
                </w:pPr>
              </w:pPrChange>
            </w:pPr>
            <w:r w:rsidRPr="00C448B0">
              <w:rPr>
                <w:sz w:val="24"/>
                <w:szCs w:val="24"/>
              </w:rPr>
              <w:t>SS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4D4840B" w14:textId="77777777" w:rsidR="00726003" w:rsidRPr="00C448B0" w:rsidRDefault="00726003">
            <w:pPr>
              <w:jc w:val="center"/>
              <w:rPr>
                <w:rFonts w:asciiTheme="majorHAnsi" w:eastAsiaTheme="majorEastAsia" w:hAnsiTheme="majorHAnsi" w:cstheme="majorBidi"/>
                <w:color w:val="404040" w:themeColor="text1" w:themeTint="BF"/>
                <w:sz w:val="24"/>
                <w:szCs w:val="24"/>
              </w:rPr>
              <w:pPrChange w:id="120" w:author="Dan Kliebenstein" w:date="2018-05-10T16:48:00Z">
                <w:pPr>
                  <w:keepNext/>
                  <w:keepLines/>
                  <w:spacing w:before="200"/>
                  <w:outlineLvl w:val="7"/>
                </w:pPr>
              </w:pPrChange>
            </w:pPr>
            <w:r w:rsidRPr="00C448B0">
              <w:rPr>
                <w:sz w:val="24"/>
                <w:szCs w:val="24"/>
              </w:rPr>
              <w:t>F value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7DA7F4C" w14:textId="77777777" w:rsidR="00726003" w:rsidRPr="00C448B0" w:rsidRDefault="00726003">
            <w:pPr>
              <w:jc w:val="center"/>
              <w:rPr>
                <w:rFonts w:asciiTheme="majorHAnsi" w:eastAsiaTheme="majorEastAsia" w:hAnsiTheme="majorHAnsi" w:cstheme="majorBidi"/>
                <w:color w:val="404040" w:themeColor="text1" w:themeTint="BF"/>
                <w:sz w:val="24"/>
                <w:szCs w:val="24"/>
              </w:rPr>
              <w:pPrChange w:id="121" w:author="Dan Kliebenstein" w:date="2018-05-10T16:48:00Z">
                <w:pPr>
                  <w:keepNext/>
                  <w:keepLines/>
                  <w:spacing w:before="200"/>
                  <w:outlineLvl w:val="7"/>
                </w:pPr>
              </w:pPrChange>
            </w:pPr>
            <w:r w:rsidRPr="00C448B0">
              <w:rPr>
                <w:sz w:val="24"/>
                <w:szCs w:val="24"/>
              </w:rPr>
              <w:t>DF</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5276A1" w14:textId="77777777" w:rsidR="00726003" w:rsidRPr="00C448B0" w:rsidRDefault="00726003">
            <w:pPr>
              <w:jc w:val="center"/>
              <w:rPr>
                <w:rFonts w:asciiTheme="majorHAnsi" w:eastAsiaTheme="majorEastAsia" w:hAnsiTheme="majorHAnsi" w:cstheme="majorBidi"/>
                <w:color w:val="404040" w:themeColor="text1" w:themeTint="BF"/>
                <w:sz w:val="24"/>
                <w:szCs w:val="24"/>
              </w:rPr>
              <w:pPrChange w:id="122" w:author="Dan Kliebenstein" w:date="2018-05-10T16:48:00Z">
                <w:pPr>
                  <w:keepNext/>
                  <w:keepLines/>
                  <w:spacing w:before="200"/>
                  <w:outlineLvl w:val="7"/>
                </w:pPr>
              </w:pPrChange>
            </w:pPr>
            <w:proofErr w:type="gramStart"/>
            <w:r w:rsidRPr="00C448B0">
              <w:rPr>
                <w:sz w:val="24"/>
                <w:szCs w:val="24"/>
              </w:rPr>
              <w:t>p</w:t>
            </w:r>
            <w:proofErr w:type="gramEnd"/>
          </w:p>
        </w:tc>
      </w:tr>
      <w:tr w:rsidR="00726003" w:rsidRPr="00C448B0" w14:paraId="2850E7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1F17DAC" w14:textId="77777777" w:rsidR="00726003" w:rsidRPr="00C448B0" w:rsidRDefault="00726003" w:rsidP="00726003">
            <w:pPr>
              <w:rPr>
                <w:sz w:val="24"/>
                <w:szCs w:val="24"/>
              </w:rPr>
            </w:pPr>
            <w:r w:rsidRPr="00C448B0">
              <w:rPr>
                <w:sz w:val="24"/>
                <w:szCs w:val="24"/>
              </w:rPr>
              <w:t>Isolate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6F1BC2"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23" w:author="Dan Kliebenstein" w:date="2018-05-10T16:48:00Z">
                <w:pPr>
                  <w:keepNext/>
                  <w:keepLines/>
                  <w:spacing w:before="200"/>
                  <w:outlineLvl w:val="7"/>
                </w:pPr>
              </w:pPrChange>
            </w:pPr>
            <w:r w:rsidRPr="00C448B0">
              <w:rPr>
                <w:sz w:val="24"/>
                <w:szCs w:val="24"/>
              </w:rPr>
              <w:t>10.2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988A703"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24" w:author="Dan Kliebenstein" w:date="2018-05-10T16:48:00Z">
                <w:pPr>
                  <w:keepNext/>
                  <w:keepLines/>
                  <w:spacing w:before="200"/>
                  <w:outlineLvl w:val="7"/>
                </w:pPr>
              </w:pPrChange>
            </w:pPr>
            <w:r w:rsidRPr="00C448B0">
              <w:rPr>
                <w:sz w:val="24"/>
                <w:szCs w:val="24"/>
              </w:rPr>
              <w:t>45.8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A7BE726"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25" w:author="Dan Kliebenstein" w:date="2018-05-10T16:48:00Z">
                <w:pPr>
                  <w:keepNext/>
                  <w:keepLines/>
                  <w:spacing w:before="200"/>
                  <w:outlineLvl w:val="7"/>
                </w:pPr>
              </w:pPrChange>
            </w:pPr>
            <w:r w:rsidRPr="00C448B0">
              <w:rPr>
                <w:sz w:val="24"/>
                <w:szCs w:val="24"/>
              </w:rPr>
              <w:t>256.6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5F5419" w14:textId="768C0988" w:rsidR="00726003" w:rsidRPr="00C448B0" w:rsidRDefault="00726003">
            <w:pPr>
              <w:jc w:val="right"/>
              <w:rPr>
                <w:rFonts w:asciiTheme="majorHAnsi" w:eastAsiaTheme="majorEastAsia" w:hAnsiTheme="majorHAnsi" w:cstheme="majorBidi"/>
                <w:color w:val="404040" w:themeColor="text1" w:themeTint="BF"/>
                <w:sz w:val="24"/>
                <w:szCs w:val="24"/>
              </w:rPr>
              <w:pPrChange w:id="126" w:author="Dan Kliebenstein" w:date="2018-05-10T16:48:00Z">
                <w:pPr>
                  <w:keepNext/>
                  <w:keepLines/>
                  <w:spacing w:before="200"/>
                  <w:outlineLvl w:val="7"/>
                </w:pPr>
              </w:pPrChange>
            </w:pPr>
            <w:r w:rsidRPr="00C448B0">
              <w:rPr>
                <w:sz w:val="24"/>
                <w:szCs w:val="24"/>
              </w:rPr>
              <w:t>13.5</w:t>
            </w:r>
            <w:del w:id="127" w:author="Dan Kliebenstein" w:date="2018-05-10T16:48:00Z">
              <w:r w:rsidRPr="00C448B0" w:rsidDel="00411B7E">
                <w:rPr>
                  <w:sz w:val="24"/>
                  <w:szCs w:val="24"/>
                </w:rPr>
                <w:delText>4</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2A453B"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28" w:author="Dan Kliebenstein" w:date="2018-05-10T16:48:00Z">
                <w:pPr>
                  <w:keepNext/>
                  <w:keepLines/>
                  <w:spacing w:before="200"/>
                  <w:outlineLvl w:val="7"/>
                </w:pPr>
              </w:pPrChange>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2AED5E8" w14:textId="77777777" w:rsidR="00726003" w:rsidRPr="00C448B0" w:rsidRDefault="00726003">
            <w:pPr>
              <w:jc w:val="right"/>
              <w:rPr>
                <w:sz w:val="24"/>
                <w:szCs w:val="24"/>
              </w:rPr>
              <w:pPrChange w:id="129" w:author="Dan Kliebenstein" w:date="2018-05-10T16:48:00Z">
                <w:pPr/>
              </w:pPrChange>
            </w:pPr>
            <w:r w:rsidRPr="00C448B0">
              <w:rPr>
                <w:b/>
                <w:bCs/>
                <w:sz w:val="24"/>
                <w:szCs w:val="24"/>
              </w:rPr>
              <w:t>&lt;2e-16</w:t>
            </w:r>
          </w:p>
        </w:tc>
      </w:tr>
      <w:tr w:rsidR="00726003" w:rsidRPr="00C448B0" w14:paraId="3742056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2C32330" w14:textId="77777777" w:rsidR="00726003" w:rsidRPr="00C448B0" w:rsidRDefault="00726003" w:rsidP="00726003">
            <w:pPr>
              <w:rPr>
                <w:sz w:val="24"/>
                <w:szCs w:val="24"/>
              </w:rPr>
            </w:pPr>
            <w:r w:rsidRPr="00C448B0">
              <w:rPr>
                <w:sz w:val="24"/>
                <w:szCs w:val="24"/>
              </w:rPr>
              <w:t>Domestication</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329CC17"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30" w:author="Dan Kliebenstein" w:date="2018-05-10T16:48:00Z">
                <w:pPr>
                  <w:keepNext/>
                  <w:keepLines/>
                  <w:spacing w:before="200"/>
                  <w:outlineLvl w:val="7"/>
                </w:pPr>
              </w:pPrChange>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5877E87"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31" w:author="Dan Kliebenstein" w:date="2018-05-10T16:48:00Z">
                <w:pPr>
                  <w:keepNext/>
                  <w:keepLines/>
                  <w:spacing w:before="200"/>
                  <w:outlineLvl w:val="7"/>
                </w:pPr>
              </w:pPrChange>
            </w:pPr>
            <w:r w:rsidRPr="00C448B0">
              <w:rPr>
                <w:sz w:val="24"/>
                <w:szCs w:val="24"/>
              </w:rPr>
              <w:t>3.5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0DB14C" w14:textId="2A921F00" w:rsidR="00726003" w:rsidRPr="00C448B0" w:rsidRDefault="00726003">
            <w:pPr>
              <w:jc w:val="right"/>
              <w:rPr>
                <w:sz w:val="24"/>
                <w:szCs w:val="24"/>
              </w:rPr>
              <w:pPrChange w:id="132" w:author="Dan Kliebenstein" w:date="2018-05-10T16:48:00Z">
                <w:pPr/>
              </w:pPrChange>
            </w:pPr>
            <w:r w:rsidRPr="00C448B0">
              <w:rPr>
                <w:sz w:val="24"/>
                <w:szCs w:val="24"/>
              </w:rPr>
              <w:t>19.</w:t>
            </w:r>
            <w:del w:id="133" w:author="Dan Kliebenstein" w:date="2018-05-10T16:48:00Z">
              <w:r w:rsidRPr="00C448B0" w:rsidDel="00411B7E">
                <w:rPr>
                  <w:sz w:val="24"/>
                  <w:szCs w:val="24"/>
                </w:rPr>
                <w:delText>45</w:delText>
              </w:r>
            </w:del>
            <w:ins w:id="134" w:author="Dan Kliebenstein" w:date="2018-05-10T16:48:00Z">
              <w:r w:rsidR="00411B7E">
                <w:rPr>
                  <w:sz w:val="24"/>
                  <w:szCs w:val="24"/>
                </w:rPr>
                <w:t>5</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57898D" w14:textId="61FDD3E7" w:rsidR="00726003" w:rsidRPr="00C448B0" w:rsidRDefault="00726003">
            <w:pPr>
              <w:jc w:val="right"/>
              <w:rPr>
                <w:rFonts w:asciiTheme="majorHAnsi" w:eastAsiaTheme="majorEastAsia" w:hAnsiTheme="majorHAnsi" w:cstheme="majorBidi"/>
                <w:color w:val="404040" w:themeColor="text1" w:themeTint="BF"/>
                <w:sz w:val="24"/>
                <w:szCs w:val="24"/>
              </w:rPr>
              <w:pPrChange w:id="135" w:author="Dan Kliebenstein" w:date="2018-05-10T16:48:00Z">
                <w:pPr>
                  <w:keepNext/>
                  <w:keepLines/>
                  <w:spacing w:before="200"/>
                  <w:outlineLvl w:val="7"/>
                </w:pPr>
              </w:pPrChange>
            </w:pPr>
            <w:r w:rsidRPr="00C448B0">
              <w:rPr>
                <w:sz w:val="24"/>
                <w:szCs w:val="24"/>
              </w:rPr>
              <w:t>96.</w:t>
            </w:r>
            <w:del w:id="136" w:author="Dan Kliebenstein" w:date="2018-05-10T16:48:00Z">
              <w:r w:rsidRPr="00C448B0" w:rsidDel="00411B7E">
                <w:rPr>
                  <w:sz w:val="24"/>
                  <w:szCs w:val="24"/>
                </w:rPr>
                <w:delText>46</w:delText>
              </w:r>
            </w:del>
            <w:ins w:id="137" w:author="Dan Kliebenstein" w:date="2018-05-10T16:48:00Z">
              <w:r w:rsidR="00411B7E">
                <w:rPr>
                  <w:sz w:val="24"/>
                  <w:szCs w:val="24"/>
                </w:rPr>
                <w:t>5</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44B100"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38" w:author="Dan Kliebenstein" w:date="2018-05-10T16:48:00Z">
                <w:pPr>
                  <w:keepNext/>
                  <w:keepLines/>
                  <w:spacing w:before="200"/>
                  <w:outlineLvl w:val="7"/>
                </w:pPr>
              </w:pPrChange>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547317B"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39" w:author="Dan Kliebenstein" w:date="2018-05-10T16:48:00Z">
                <w:pPr>
                  <w:keepNext/>
                  <w:keepLines/>
                  <w:spacing w:before="200"/>
                  <w:outlineLvl w:val="7"/>
                </w:pPr>
              </w:pPrChange>
            </w:pPr>
            <w:r w:rsidRPr="00C448B0">
              <w:rPr>
                <w:b/>
                <w:bCs/>
                <w:sz w:val="24"/>
                <w:szCs w:val="24"/>
              </w:rPr>
              <w:t>&lt;2e-16</w:t>
            </w:r>
          </w:p>
        </w:tc>
      </w:tr>
      <w:tr w:rsidR="00726003" w:rsidRPr="00C448B0" w14:paraId="30545F2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AD68327" w14:textId="77777777" w:rsidR="00726003" w:rsidRPr="00C448B0" w:rsidRDefault="00726003" w:rsidP="00726003">
            <w:pPr>
              <w:rPr>
                <w:sz w:val="24"/>
                <w:szCs w:val="24"/>
              </w:rPr>
            </w:pPr>
            <w:proofErr w:type="spellStart"/>
            <w:r w:rsidRPr="00C448B0">
              <w:rPr>
                <w:sz w:val="24"/>
                <w:szCs w:val="24"/>
              </w:rPr>
              <w:t>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2727298"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40" w:author="Dan Kliebenstein" w:date="2018-05-10T16:48:00Z">
                <w:pPr>
                  <w:keepNext/>
                  <w:keepLines/>
                  <w:spacing w:before="200"/>
                  <w:outlineLvl w:val="7"/>
                </w:pPr>
              </w:pPrChange>
            </w:pPr>
            <w:r w:rsidRPr="00C448B0">
              <w:rPr>
                <w:sz w:val="24"/>
                <w:szCs w:val="24"/>
              </w:rPr>
              <w:t>2.9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A2FB9F"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41" w:author="Dan Kliebenstein" w:date="2018-05-10T16:48:00Z">
                <w:pPr>
                  <w:keepNext/>
                  <w:keepLines/>
                  <w:spacing w:before="200"/>
                  <w:outlineLvl w:val="7"/>
                </w:pPr>
              </w:pPrChange>
            </w:pPr>
            <w:r w:rsidRPr="00C448B0">
              <w:rPr>
                <w:sz w:val="24"/>
                <w:szCs w:val="24"/>
              </w:rPr>
              <w:t>13.2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9BEAC3" w14:textId="463A69BE" w:rsidR="00726003" w:rsidRPr="00C448B0" w:rsidRDefault="00726003">
            <w:pPr>
              <w:jc w:val="right"/>
              <w:rPr>
                <w:rFonts w:asciiTheme="majorHAnsi" w:eastAsiaTheme="majorEastAsia" w:hAnsiTheme="majorHAnsi" w:cstheme="majorBidi"/>
                <w:color w:val="404040" w:themeColor="text1" w:themeTint="BF"/>
                <w:sz w:val="24"/>
                <w:szCs w:val="24"/>
              </w:rPr>
              <w:pPrChange w:id="142" w:author="Dan Kliebenstein" w:date="2018-05-10T16:48:00Z">
                <w:pPr>
                  <w:keepNext/>
                  <w:keepLines/>
                  <w:spacing w:before="200"/>
                  <w:outlineLvl w:val="7"/>
                </w:pPr>
              </w:pPrChange>
            </w:pPr>
            <w:r w:rsidRPr="00C448B0">
              <w:rPr>
                <w:sz w:val="24"/>
                <w:szCs w:val="24"/>
              </w:rPr>
              <w:t>73.</w:t>
            </w:r>
            <w:del w:id="143" w:author="Dan Kliebenstein" w:date="2018-05-10T16:48:00Z">
              <w:r w:rsidRPr="00C448B0" w:rsidDel="00411B7E">
                <w:rPr>
                  <w:sz w:val="24"/>
                  <w:szCs w:val="24"/>
                </w:rPr>
                <w:delText>67</w:delText>
              </w:r>
            </w:del>
            <w:ins w:id="144" w:author="Dan Kliebenstein" w:date="2018-05-10T16:48:00Z">
              <w:r w:rsidR="00411B7E">
                <w:rPr>
                  <w:sz w:val="24"/>
                  <w:szCs w:val="24"/>
                </w:rPr>
                <w:t>7</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8A192C" w14:textId="75DC5CC5" w:rsidR="00726003" w:rsidRPr="00C448B0" w:rsidRDefault="00726003">
            <w:pPr>
              <w:jc w:val="right"/>
              <w:rPr>
                <w:rFonts w:asciiTheme="majorHAnsi" w:eastAsiaTheme="majorEastAsia" w:hAnsiTheme="majorHAnsi" w:cstheme="majorBidi"/>
                <w:color w:val="404040" w:themeColor="text1" w:themeTint="BF"/>
                <w:sz w:val="24"/>
                <w:szCs w:val="24"/>
              </w:rPr>
              <w:pPrChange w:id="145" w:author="Dan Kliebenstein" w:date="2018-05-10T16:48:00Z">
                <w:pPr>
                  <w:keepNext/>
                  <w:keepLines/>
                  <w:spacing w:before="200"/>
                  <w:outlineLvl w:val="7"/>
                </w:pPr>
              </w:pPrChange>
            </w:pPr>
            <w:r w:rsidRPr="00C448B0">
              <w:rPr>
                <w:sz w:val="24"/>
                <w:szCs w:val="24"/>
              </w:rPr>
              <w:t>36.5</w:t>
            </w:r>
            <w:del w:id="146" w:author="Dan Kliebenstein" w:date="2018-05-10T16:48:00Z">
              <w:r w:rsidRPr="00C448B0" w:rsidDel="00411B7E">
                <w:rPr>
                  <w:sz w:val="24"/>
                  <w:szCs w:val="24"/>
                </w:rPr>
                <w:delText>4</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F4A11F"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47" w:author="Dan Kliebenstein" w:date="2018-05-10T16:48:00Z">
                <w:pPr>
                  <w:keepNext/>
                  <w:keepLines/>
                  <w:spacing w:before="200"/>
                  <w:outlineLvl w:val="7"/>
                </w:pPr>
              </w:pPrChange>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D610EE"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48" w:author="Dan Kliebenstein" w:date="2018-05-10T16:48:00Z">
                <w:pPr>
                  <w:keepNext/>
                  <w:keepLines/>
                  <w:spacing w:before="200"/>
                  <w:outlineLvl w:val="7"/>
                </w:pPr>
              </w:pPrChange>
            </w:pPr>
            <w:r w:rsidRPr="00C448B0">
              <w:rPr>
                <w:b/>
                <w:bCs/>
                <w:sz w:val="24"/>
                <w:szCs w:val="24"/>
              </w:rPr>
              <w:t>&lt;2e-16</w:t>
            </w:r>
          </w:p>
        </w:tc>
      </w:tr>
      <w:tr w:rsidR="00726003" w:rsidRPr="00C448B0" w14:paraId="6897E98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FD3ACE5" w14:textId="77777777" w:rsidR="00726003" w:rsidRPr="00C448B0" w:rsidRDefault="00726003" w:rsidP="00726003">
            <w:pPr>
              <w:rPr>
                <w:sz w:val="24"/>
                <w:szCs w:val="24"/>
              </w:rPr>
            </w:pPr>
            <w:proofErr w:type="spellStart"/>
            <w:r w:rsidRPr="00C448B0">
              <w:rPr>
                <w:sz w:val="24"/>
                <w:szCs w:val="24"/>
              </w:rPr>
              <w:t>Iso</w:t>
            </w:r>
            <w:proofErr w:type="gramStart"/>
            <w:r w:rsidRPr="00C448B0">
              <w:rPr>
                <w:sz w:val="24"/>
                <w:szCs w:val="24"/>
              </w:rPr>
              <w:t>:Domest</w:t>
            </w:r>
            <w:proofErr w:type="spellEnd"/>
            <w:proofErr w:type="gram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9C907A"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49" w:author="Dan Kliebenstein" w:date="2018-05-10T16:48:00Z">
                <w:pPr>
                  <w:keepNext/>
                  <w:keepLines/>
                  <w:spacing w:before="200"/>
                  <w:outlineLvl w:val="7"/>
                </w:pPr>
              </w:pPrChange>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F5F7682" w14:textId="77777777" w:rsidR="00726003" w:rsidRPr="00C448B0" w:rsidRDefault="00726003">
            <w:pPr>
              <w:jc w:val="right"/>
              <w:rPr>
                <w:sz w:val="24"/>
                <w:szCs w:val="24"/>
              </w:rPr>
              <w:pPrChange w:id="150" w:author="Dan Kliebenstein" w:date="2018-05-10T16:48:00Z">
                <w:pPr/>
              </w:pPrChange>
            </w:pPr>
            <w:r w:rsidRPr="00C448B0">
              <w:rPr>
                <w:sz w:val="24"/>
                <w:szCs w:val="24"/>
              </w:rPr>
              <w:t>3.7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C521911" w14:textId="6C9484B0" w:rsidR="00726003" w:rsidRPr="00C448B0" w:rsidRDefault="00726003">
            <w:pPr>
              <w:jc w:val="right"/>
              <w:rPr>
                <w:rFonts w:asciiTheme="majorHAnsi" w:eastAsiaTheme="majorEastAsia" w:hAnsiTheme="majorHAnsi" w:cstheme="majorBidi"/>
                <w:color w:val="404040" w:themeColor="text1" w:themeTint="BF"/>
                <w:sz w:val="24"/>
                <w:szCs w:val="24"/>
              </w:rPr>
              <w:pPrChange w:id="151" w:author="Dan Kliebenstein" w:date="2018-05-10T16:48:00Z">
                <w:pPr>
                  <w:keepNext/>
                  <w:keepLines/>
                  <w:spacing w:before="200"/>
                  <w:outlineLvl w:val="7"/>
                </w:pPr>
              </w:pPrChange>
            </w:pPr>
            <w:r w:rsidRPr="00C448B0">
              <w:rPr>
                <w:sz w:val="24"/>
                <w:szCs w:val="24"/>
              </w:rPr>
              <w:t>20.</w:t>
            </w:r>
            <w:del w:id="152" w:author="Dan Kliebenstein" w:date="2018-05-10T16:48:00Z">
              <w:r w:rsidRPr="00C448B0" w:rsidDel="00411B7E">
                <w:rPr>
                  <w:sz w:val="24"/>
                  <w:szCs w:val="24"/>
                </w:rPr>
                <w:delText>67</w:delText>
              </w:r>
            </w:del>
            <w:ins w:id="153" w:author="Dan Kliebenstein" w:date="2018-05-10T16:48:00Z">
              <w:r w:rsidR="00411B7E">
                <w:rPr>
                  <w:sz w:val="24"/>
                  <w:szCs w:val="24"/>
                </w:rPr>
                <w:t>7</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49871B9" w14:textId="1B104782" w:rsidR="00726003" w:rsidRPr="00C448B0" w:rsidRDefault="00726003">
            <w:pPr>
              <w:jc w:val="right"/>
              <w:rPr>
                <w:rFonts w:asciiTheme="majorHAnsi" w:eastAsiaTheme="majorEastAsia" w:hAnsiTheme="majorHAnsi" w:cstheme="majorBidi"/>
                <w:color w:val="404040" w:themeColor="text1" w:themeTint="BF"/>
                <w:sz w:val="24"/>
                <w:szCs w:val="24"/>
              </w:rPr>
              <w:pPrChange w:id="154" w:author="Dan Kliebenstein" w:date="2018-05-10T16:48:00Z">
                <w:pPr>
                  <w:keepNext/>
                  <w:keepLines/>
                  <w:spacing w:before="200"/>
                  <w:outlineLvl w:val="7"/>
                </w:pPr>
              </w:pPrChange>
            </w:pPr>
            <w:r w:rsidRPr="00C448B0">
              <w:rPr>
                <w:sz w:val="24"/>
                <w:szCs w:val="24"/>
              </w:rPr>
              <w:t>1</w:t>
            </w:r>
            <w:del w:id="155" w:author="Dan Kliebenstein" w:date="2018-05-10T16:48:00Z">
              <w:r w:rsidRPr="00C448B0" w:rsidDel="00411B7E">
                <w:rPr>
                  <w:sz w:val="24"/>
                  <w:szCs w:val="24"/>
                </w:rPr>
                <w:delText>.091</w:delText>
              </w:r>
            </w:del>
            <w:ins w:id="156" w:author="Dan Kliebenstein" w:date="2018-05-10T16:48:00Z">
              <w:r w:rsidR="00411B7E">
                <w:rPr>
                  <w:sz w:val="24"/>
                  <w:szCs w:val="24"/>
                </w:rPr>
                <w:t>1</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74FAA29"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57" w:author="Dan Kliebenstein" w:date="2018-05-10T16:48:00Z">
                <w:pPr>
                  <w:keepNext/>
                  <w:keepLines/>
                  <w:spacing w:before="200"/>
                  <w:outlineLvl w:val="7"/>
                </w:pPr>
              </w:pPrChange>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63FCC92"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58" w:author="Dan Kliebenstein" w:date="2018-05-10T16:48:00Z">
                <w:pPr>
                  <w:keepNext/>
                  <w:keepLines/>
                  <w:spacing w:before="200"/>
                  <w:outlineLvl w:val="7"/>
                </w:pPr>
              </w:pPrChange>
            </w:pPr>
            <w:r w:rsidRPr="00C448B0">
              <w:rPr>
                <w:sz w:val="24"/>
                <w:szCs w:val="24"/>
              </w:rPr>
              <w:t>0.260</w:t>
            </w:r>
          </w:p>
        </w:tc>
      </w:tr>
      <w:tr w:rsidR="00726003" w:rsidRPr="00C448B0" w14:paraId="66B1AD7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6E70736" w14:textId="77777777" w:rsidR="00726003" w:rsidRPr="00C448B0" w:rsidRDefault="00726003" w:rsidP="00726003">
            <w:pPr>
              <w:rPr>
                <w:sz w:val="24"/>
                <w:szCs w:val="24"/>
              </w:rPr>
            </w:pPr>
            <w:proofErr w:type="spellStart"/>
            <w:r w:rsidRPr="00C448B0">
              <w:rPr>
                <w:sz w:val="24"/>
                <w:szCs w:val="24"/>
              </w:rPr>
              <w:t>Iso</w:t>
            </w:r>
            <w:proofErr w:type="gramStart"/>
            <w:r w:rsidRPr="00C448B0">
              <w:rPr>
                <w:sz w:val="24"/>
                <w:szCs w:val="24"/>
              </w:rPr>
              <w:t>:Domest</w:t>
            </w:r>
            <w:proofErr w:type="spellEnd"/>
            <w:proofErr w:type="gram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80C5F50"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59" w:author="Dan Kliebenstein" w:date="2018-05-10T16:48:00Z">
                <w:pPr>
                  <w:keepNext/>
                  <w:keepLines/>
                  <w:spacing w:before="200"/>
                  <w:outlineLvl w:val="7"/>
                </w:pPr>
              </w:pPrChange>
            </w:pPr>
            <w:r w:rsidRPr="00C448B0">
              <w:rPr>
                <w:sz w:val="24"/>
                <w:szCs w:val="24"/>
              </w:rPr>
              <w:t>7.5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B1387B"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60" w:author="Dan Kliebenstein" w:date="2018-05-10T16:48:00Z">
                <w:pPr>
                  <w:keepNext/>
                  <w:keepLines/>
                  <w:spacing w:before="200"/>
                  <w:outlineLvl w:val="7"/>
                </w:pPr>
              </w:pPrChange>
            </w:pPr>
            <w:r w:rsidRPr="00C448B0">
              <w:rPr>
                <w:sz w:val="24"/>
                <w:szCs w:val="24"/>
              </w:rPr>
              <w:t>33.8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2D0BE44"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61" w:author="Dan Kliebenstein" w:date="2018-05-10T16:48:00Z">
                <w:pPr>
                  <w:keepNext/>
                  <w:keepLines/>
                  <w:spacing w:before="200"/>
                  <w:outlineLvl w:val="7"/>
                </w:pPr>
              </w:pPrChange>
            </w:pPr>
            <w:r w:rsidRPr="00C448B0">
              <w:rPr>
                <w:sz w:val="24"/>
                <w:szCs w:val="24"/>
              </w:rPr>
              <w:t>189.5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D203302" w14:textId="2E44E78E" w:rsidR="00726003" w:rsidRPr="00C448B0" w:rsidRDefault="00726003">
            <w:pPr>
              <w:jc w:val="right"/>
              <w:rPr>
                <w:sz w:val="24"/>
                <w:szCs w:val="24"/>
              </w:rPr>
              <w:pPrChange w:id="162" w:author="Dan Kliebenstein" w:date="2018-05-10T16:48:00Z">
                <w:pPr/>
              </w:pPrChange>
            </w:pPr>
            <w:del w:id="163" w:author="Dan Kliebenstein" w:date="2018-05-10T16:48:00Z">
              <w:r w:rsidRPr="00C448B0" w:rsidDel="00411B7E">
                <w:rPr>
                  <w:sz w:val="24"/>
                  <w:szCs w:val="24"/>
                </w:rPr>
                <w:delText>0.9838</w:delText>
              </w:r>
            </w:del>
            <w:ins w:id="164" w:author="Dan Kliebenstein" w:date="2018-05-10T16:48:00Z">
              <w:r w:rsidR="00411B7E">
                <w:rPr>
                  <w:sz w:val="24"/>
                  <w:szCs w:val="24"/>
                </w:rPr>
                <w:t>1.0</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751BAC0"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65" w:author="Dan Kliebenstein" w:date="2018-05-10T16:48:00Z">
                <w:pPr>
                  <w:keepNext/>
                  <w:keepLines/>
                  <w:spacing w:before="200"/>
                  <w:outlineLvl w:val="7"/>
                </w:pPr>
              </w:pPrChange>
            </w:pPr>
            <w:r w:rsidRPr="00C448B0">
              <w:rPr>
                <w:sz w:val="24"/>
                <w:szCs w:val="24"/>
              </w:rPr>
              <w:t>940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5764E96"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66" w:author="Dan Kliebenstein" w:date="2018-05-10T16:48:00Z">
                <w:pPr>
                  <w:keepNext/>
                  <w:keepLines/>
                  <w:spacing w:before="200"/>
                  <w:outlineLvl w:val="7"/>
                </w:pPr>
              </w:pPrChange>
            </w:pPr>
            <w:r w:rsidRPr="00C448B0">
              <w:rPr>
                <w:sz w:val="24"/>
                <w:szCs w:val="24"/>
              </w:rPr>
              <w:t>0.623</w:t>
            </w:r>
          </w:p>
        </w:tc>
      </w:tr>
      <w:tr w:rsidR="00726003" w:rsidRPr="00C448B0" w14:paraId="6D494F63"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590B1E" w14:textId="77777777" w:rsidR="00726003" w:rsidRPr="00C448B0" w:rsidRDefault="00726003" w:rsidP="00726003">
            <w:pPr>
              <w:rPr>
                <w:sz w:val="24"/>
                <w:szCs w:val="24"/>
              </w:rPr>
            </w:pPr>
            <w:r w:rsidRPr="00C448B0">
              <w:rPr>
                <w:sz w:val="24"/>
                <w:szCs w:val="24"/>
              </w:rPr>
              <w:t>Experiment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80C6A04"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67" w:author="Dan Kliebenstein" w:date="2018-05-10T16:48:00Z">
                <w:pPr>
                  <w:keepNext/>
                  <w:keepLines/>
                  <w:spacing w:before="200"/>
                  <w:outlineLvl w:val="7"/>
                </w:pPr>
              </w:pPrChange>
            </w:pPr>
            <w:r w:rsidRPr="00C448B0">
              <w:rPr>
                <w:sz w:val="24"/>
                <w:szCs w:val="24"/>
              </w:rPr>
              <w:t>21.7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4C1FC8" w14:textId="77777777" w:rsidR="00726003" w:rsidRPr="00C448B0" w:rsidRDefault="00726003">
            <w:pPr>
              <w:jc w:val="right"/>
              <w:rPr>
                <w:sz w:val="24"/>
                <w:szCs w:val="24"/>
              </w:rPr>
              <w:pPrChange w:id="168"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66BE696"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69" w:author="Dan Kliebenstein" w:date="2018-05-10T16:48:00Z">
                <w:pPr>
                  <w:keepNext/>
                  <w:keepLines/>
                  <w:spacing w:before="200"/>
                  <w:outlineLvl w:val="7"/>
                </w:pPr>
              </w:pPrChange>
            </w:pPr>
            <w:r w:rsidRPr="00C448B0">
              <w:rPr>
                <w:sz w:val="24"/>
                <w:szCs w:val="24"/>
              </w:rPr>
              <w:t>545.7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47A0BC5"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0" w:author="Dan Kliebenstein" w:date="2018-05-10T16:48:00Z">
                <w:pPr>
                  <w:keepNext/>
                  <w:keepLines/>
                  <w:spacing w:before="200"/>
                  <w:outlineLvl w:val="7"/>
                </w:pPr>
              </w:pPrChange>
            </w:pPr>
            <w:r w:rsidRPr="00C448B0">
              <w:rPr>
                <w:sz w:val="24"/>
                <w:szCs w:val="24"/>
              </w:rPr>
              <w:t>2707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9224108"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1" w:author="Dan Kliebenstein" w:date="2018-05-10T16:48:00Z">
                <w:pPr>
                  <w:keepNext/>
                  <w:keepLines/>
                  <w:spacing w:before="200"/>
                  <w:outlineLvl w:val="7"/>
                </w:pPr>
              </w:pPrChange>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225C026"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2" w:author="Dan Kliebenstein" w:date="2018-05-10T16:48:00Z">
                <w:pPr>
                  <w:keepNext/>
                  <w:keepLines/>
                  <w:spacing w:before="200"/>
                  <w:outlineLvl w:val="7"/>
                </w:pPr>
              </w:pPrChange>
            </w:pPr>
            <w:r w:rsidRPr="00C448B0">
              <w:rPr>
                <w:b/>
                <w:bCs/>
                <w:sz w:val="24"/>
                <w:szCs w:val="24"/>
              </w:rPr>
              <w:t>&lt;2e-16</w:t>
            </w:r>
          </w:p>
        </w:tc>
      </w:tr>
      <w:tr w:rsidR="00726003" w:rsidRPr="00C448B0" w14:paraId="0DC4C14B"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0778426" w14:textId="77777777" w:rsidR="00726003" w:rsidRPr="00C448B0" w:rsidRDefault="00726003" w:rsidP="00726003">
            <w:pPr>
              <w:rPr>
                <w:sz w:val="24"/>
                <w:szCs w:val="24"/>
              </w:rPr>
            </w:pPr>
            <w:proofErr w:type="spellStart"/>
            <w:r w:rsidRPr="00C448B0">
              <w:rPr>
                <w:sz w:val="24"/>
                <w:szCs w:val="24"/>
              </w:rPr>
              <w:t>Exp</w:t>
            </w:r>
            <w:proofErr w:type="spellEnd"/>
            <w:r w:rsidRPr="00C448B0">
              <w:rPr>
                <w:sz w:val="24"/>
                <w:szCs w:val="24"/>
              </w:rPr>
              <w:t>/Block</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41570F4"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3" w:author="Dan Kliebenstein" w:date="2018-05-10T16:48:00Z">
                <w:pPr>
                  <w:keepNext/>
                  <w:keepLines/>
                  <w:spacing w:before="200"/>
                  <w:outlineLvl w:val="7"/>
                </w:pPr>
              </w:pPrChange>
            </w:pPr>
            <w:r w:rsidRPr="00C448B0">
              <w:rPr>
                <w:sz w:val="24"/>
                <w:szCs w:val="24"/>
              </w:rPr>
              <w:t>8.0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9B47F5" w14:textId="77777777" w:rsidR="00726003" w:rsidRPr="00C448B0" w:rsidRDefault="00726003">
            <w:pPr>
              <w:jc w:val="right"/>
              <w:rPr>
                <w:sz w:val="24"/>
                <w:szCs w:val="24"/>
              </w:rPr>
              <w:pPrChange w:id="174"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12483DA"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5" w:author="Dan Kliebenstein" w:date="2018-05-10T16:48:00Z">
                <w:pPr>
                  <w:keepNext/>
                  <w:keepLines/>
                  <w:spacing w:before="200"/>
                  <w:outlineLvl w:val="7"/>
                </w:pPr>
              </w:pPrChange>
            </w:pPr>
            <w:r w:rsidRPr="00C448B0">
              <w:rPr>
                <w:sz w:val="24"/>
                <w:szCs w:val="24"/>
              </w:rPr>
              <w:t>201.0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E33A28"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6" w:author="Dan Kliebenstein" w:date="2018-05-10T16:48:00Z">
                <w:pPr>
                  <w:keepNext/>
                  <w:keepLines/>
                  <w:spacing w:before="200"/>
                  <w:outlineLvl w:val="7"/>
                </w:pPr>
              </w:pPrChange>
            </w:pPr>
            <w:r w:rsidRPr="00C448B0">
              <w:rPr>
                <w:sz w:val="24"/>
                <w:szCs w:val="24"/>
              </w:rPr>
              <w:t>249.3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3AE2F4"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7" w:author="Dan Kliebenstein" w:date="2018-05-10T16:48:00Z">
                <w:pPr>
                  <w:keepNext/>
                  <w:keepLines/>
                  <w:spacing w:before="200"/>
                  <w:outlineLvl w:val="7"/>
                </w:pPr>
              </w:pPrChange>
            </w:pPr>
            <w:r w:rsidRPr="00C448B0">
              <w:rPr>
                <w:sz w:val="24"/>
                <w:szCs w:val="24"/>
              </w:rPr>
              <w:t>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217CFD"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8" w:author="Dan Kliebenstein" w:date="2018-05-10T16:48:00Z">
                <w:pPr>
                  <w:keepNext/>
                  <w:keepLines/>
                  <w:spacing w:before="200"/>
                  <w:outlineLvl w:val="7"/>
                </w:pPr>
              </w:pPrChange>
            </w:pPr>
            <w:r w:rsidRPr="00C448B0">
              <w:rPr>
                <w:b/>
                <w:bCs/>
                <w:sz w:val="24"/>
                <w:szCs w:val="24"/>
              </w:rPr>
              <w:t>&lt;2e-16</w:t>
            </w:r>
          </w:p>
        </w:tc>
      </w:tr>
      <w:tr w:rsidR="00726003" w:rsidRPr="00C448B0" w14:paraId="41D22D3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380362" w14:textId="77777777" w:rsidR="00726003" w:rsidRPr="00C448B0" w:rsidRDefault="00726003" w:rsidP="00726003">
            <w:pPr>
              <w:rPr>
                <w:sz w:val="24"/>
                <w:szCs w:val="24"/>
              </w:rPr>
            </w:pPr>
            <w:proofErr w:type="spellStart"/>
            <w:r w:rsidRPr="00C448B0">
              <w:rPr>
                <w:sz w:val="24"/>
                <w:szCs w:val="24"/>
              </w:rPr>
              <w:t>Exp:Iso</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E695BB"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9" w:author="Dan Kliebenstein" w:date="2018-05-10T16:48:00Z">
                <w:pPr>
                  <w:keepNext/>
                  <w:keepLines/>
                  <w:spacing w:before="200"/>
                  <w:outlineLvl w:val="7"/>
                </w:pPr>
              </w:pPrChange>
            </w:pPr>
            <w:r w:rsidRPr="00C448B0">
              <w:rPr>
                <w:sz w:val="24"/>
                <w:szCs w:val="24"/>
              </w:rPr>
              <w:t>6.0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C0AD338" w14:textId="77777777" w:rsidR="00726003" w:rsidRPr="00C448B0" w:rsidRDefault="00726003">
            <w:pPr>
              <w:jc w:val="right"/>
              <w:rPr>
                <w:sz w:val="24"/>
                <w:szCs w:val="24"/>
              </w:rPr>
              <w:pPrChange w:id="180"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55CC3B"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81" w:author="Dan Kliebenstein" w:date="2018-05-10T16:48:00Z">
                <w:pPr>
                  <w:keepNext/>
                  <w:keepLines/>
                  <w:spacing w:before="200"/>
                  <w:outlineLvl w:val="7"/>
                </w:pPr>
              </w:pPrChange>
            </w:pPr>
            <w:r w:rsidRPr="00C448B0">
              <w:rPr>
                <w:sz w:val="24"/>
                <w:szCs w:val="24"/>
              </w:rPr>
              <w:t>152.2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488D8D1" w14:textId="1F39D450" w:rsidR="00726003" w:rsidRPr="00C448B0" w:rsidRDefault="00726003">
            <w:pPr>
              <w:jc w:val="right"/>
              <w:rPr>
                <w:rFonts w:asciiTheme="majorHAnsi" w:eastAsiaTheme="majorEastAsia" w:hAnsiTheme="majorHAnsi" w:cstheme="majorBidi"/>
                <w:color w:val="404040" w:themeColor="text1" w:themeTint="BF"/>
                <w:sz w:val="24"/>
                <w:szCs w:val="24"/>
              </w:rPr>
              <w:pPrChange w:id="182" w:author="Dan Kliebenstein" w:date="2018-05-10T16:48:00Z">
                <w:pPr>
                  <w:keepNext/>
                  <w:keepLines/>
                  <w:spacing w:before="200"/>
                  <w:outlineLvl w:val="7"/>
                </w:pPr>
              </w:pPrChange>
            </w:pPr>
            <w:r w:rsidRPr="00C448B0">
              <w:rPr>
                <w:sz w:val="24"/>
                <w:szCs w:val="24"/>
              </w:rPr>
              <w:t>8.0</w:t>
            </w:r>
            <w:del w:id="183" w:author="Dan Kliebenstein" w:date="2018-05-10T16:48:00Z">
              <w:r w:rsidRPr="00C448B0" w:rsidDel="00411B7E">
                <w:rPr>
                  <w:sz w:val="24"/>
                  <w:szCs w:val="24"/>
                </w:rPr>
                <w:delText>28</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0F27430"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84" w:author="Dan Kliebenstein" w:date="2018-05-10T16:48:00Z">
                <w:pPr>
                  <w:keepNext/>
                  <w:keepLines/>
                  <w:spacing w:before="200"/>
                  <w:outlineLvl w:val="7"/>
                </w:pPr>
              </w:pPrChange>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06019FF"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85" w:author="Dan Kliebenstein" w:date="2018-05-10T16:48:00Z">
                <w:pPr>
                  <w:keepNext/>
                  <w:keepLines/>
                  <w:spacing w:before="200"/>
                  <w:outlineLvl w:val="7"/>
                </w:pPr>
              </w:pPrChange>
            </w:pPr>
            <w:r w:rsidRPr="00C448B0">
              <w:rPr>
                <w:b/>
                <w:bCs/>
                <w:sz w:val="24"/>
                <w:szCs w:val="24"/>
              </w:rPr>
              <w:t>&lt;2e-16</w:t>
            </w:r>
          </w:p>
        </w:tc>
      </w:tr>
      <w:tr w:rsidR="00726003" w:rsidRPr="00C448B0" w14:paraId="2BE425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71C9DAC" w14:textId="77777777" w:rsidR="00726003" w:rsidRPr="00C448B0" w:rsidRDefault="00726003" w:rsidP="00726003">
            <w:pPr>
              <w:rPr>
                <w:sz w:val="24"/>
                <w:szCs w:val="24"/>
              </w:rPr>
            </w:pPr>
            <w:proofErr w:type="spellStart"/>
            <w:r w:rsidRPr="00C448B0">
              <w:rPr>
                <w:sz w:val="24"/>
                <w:szCs w:val="24"/>
              </w:rPr>
              <w:t>Exp</w:t>
            </w:r>
            <w:proofErr w:type="gramStart"/>
            <w:r w:rsidRPr="00C448B0">
              <w:rPr>
                <w:sz w:val="24"/>
                <w:szCs w:val="24"/>
              </w:rPr>
              <w:t>:Domest</w:t>
            </w:r>
            <w:proofErr w:type="spellEnd"/>
            <w:proofErr w:type="gram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FD9A666"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86" w:author="Dan Kliebenstein" w:date="2018-05-10T16:48:00Z">
                <w:pPr>
                  <w:keepNext/>
                  <w:keepLines/>
                  <w:spacing w:before="200"/>
                  <w:outlineLvl w:val="7"/>
                </w:pPr>
              </w:pPrChange>
            </w:pPr>
            <w:r w:rsidRPr="00C448B0">
              <w:rPr>
                <w:sz w:val="24"/>
                <w:szCs w:val="24"/>
              </w:rPr>
              <w:t>0.03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BD18BDE" w14:textId="77777777" w:rsidR="00726003" w:rsidRPr="00C448B0" w:rsidRDefault="00726003">
            <w:pPr>
              <w:jc w:val="right"/>
              <w:rPr>
                <w:sz w:val="24"/>
                <w:szCs w:val="24"/>
              </w:rPr>
              <w:pPrChange w:id="187"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0EFA44E" w14:textId="679B8315" w:rsidR="00726003" w:rsidRPr="00C448B0" w:rsidRDefault="00726003">
            <w:pPr>
              <w:jc w:val="right"/>
              <w:rPr>
                <w:sz w:val="24"/>
                <w:szCs w:val="24"/>
              </w:rPr>
              <w:pPrChange w:id="188" w:author="Dan Kliebenstein" w:date="2018-05-10T16:48:00Z">
                <w:pPr/>
              </w:pPrChange>
            </w:pPr>
            <w:r w:rsidRPr="00C448B0">
              <w:rPr>
                <w:sz w:val="24"/>
                <w:szCs w:val="24"/>
              </w:rPr>
              <w:t>0</w:t>
            </w:r>
            <w:ins w:id="189" w:author="Dan Kliebenstein" w:date="2018-05-10T16:48:00Z">
              <w:r w:rsidR="00411B7E">
                <w:rPr>
                  <w:sz w:val="24"/>
                  <w:szCs w:val="24"/>
                </w:rPr>
                <w:t>.</w:t>
              </w:r>
            </w:ins>
            <w:del w:id="190" w:author="Dan Kliebenstein" w:date="2018-05-10T16:48:00Z">
              <w:r w:rsidRPr="00C448B0" w:rsidDel="00411B7E">
                <w:rPr>
                  <w:sz w:val="24"/>
                  <w:szCs w:val="24"/>
                </w:rPr>
                <w:delText>.83</w:delText>
              </w:r>
            </w:del>
            <w:ins w:id="191" w:author="Dan Kliebenstein" w:date="2018-05-10T16:48:00Z">
              <w:r w:rsidR="00411B7E">
                <w:rPr>
                  <w:sz w:val="24"/>
                  <w:szCs w:val="24"/>
                </w:rPr>
                <w:t>8</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47F2A50" w14:textId="60529E43" w:rsidR="00726003" w:rsidRPr="00C448B0" w:rsidRDefault="00726003">
            <w:pPr>
              <w:jc w:val="right"/>
              <w:rPr>
                <w:rFonts w:asciiTheme="majorHAnsi" w:eastAsiaTheme="majorEastAsia" w:hAnsiTheme="majorHAnsi" w:cstheme="majorBidi"/>
                <w:color w:val="404040" w:themeColor="text1" w:themeTint="BF"/>
                <w:sz w:val="24"/>
                <w:szCs w:val="24"/>
              </w:rPr>
              <w:pPrChange w:id="192" w:author="Dan Kliebenstein" w:date="2018-05-10T16:48:00Z">
                <w:pPr>
                  <w:keepNext/>
                  <w:keepLines/>
                  <w:spacing w:before="200"/>
                  <w:outlineLvl w:val="7"/>
                </w:pPr>
              </w:pPrChange>
            </w:pPr>
            <w:r w:rsidRPr="00C448B0">
              <w:rPr>
                <w:sz w:val="24"/>
                <w:szCs w:val="24"/>
              </w:rPr>
              <w:t>4.</w:t>
            </w:r>
            <w:ins w:id="193" w:author="Dan Kliebenstein" w:date="2018-05-10T16:48:00Z">
              <w:r w:rsidR="00411B7E">
                <w:rPr>
                  <w:sz w:val="24"/>
                  <w:szCs w:val="24"/>
                </w:rPr>
                <w:t>1</w:t>
              </w:r>
            </w:ins>
            <w:del w:id="194" w:author="Dan Kliebenstein" w:date="2018-05-10T16:48:00Z">
              <w:r w:rsidRPr="00C448B0" w:rsidDel="00411B7E">
                <w:rPr>
                  <w:sz w:val="24"/>
                  <w:szCs w:val="24"/>
                </w:rPr>
                <w:delText>095</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D872126"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95" w:author="Dan Kliebenstein" w:date="2018-05-10T16:48:00Z">
                <w:pPr>
                  <w:keepNext/>
                  <w:keepLines/>
                  <w:spacing w:before="200"/>
                  <w:outlineLvl w:val="7"/>
                </w:pPr>
              </w:pPrChange>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0F595E"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96" w:author="Dan Kliebenstein" w:date="2018-05-10T16:48:00Z">
                <w:pPr>
                  <w:keepNext/>
                  <w:keepLines/>
                  <w:spacing w:before="200"/>
                  <w:outlineLvl w:val="7"/>
                </w:pPr>
              </w:pPrChange>
            </w:pPr>
            <w:r w:rsidRPr="00C448B0">
              <w:rPr>
                <w:sz w:val="24"/>
                <w:szCs w:val="24"/>
              </w:rPr>
              <w:t>0.043</w:t>
            </w:r>
          </w:p>
        </w:tc>
      </w:tr>
      <w:tr w:rsidR="00726003" w:rsidRPr="00C448B0" w14:paraId="67E8054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A74A66A" w14:textId="77777777" w:rsidR="00726003" w:rsidRPr="00C448B0" w:rsidRDefault="00726003" w:rsidP="00726003">
            <w:pPr>
              <w:rPr>
                <w:sz w:val="24"/>
                <w:szCs w:val="24"/>
              </w:rPr>
            </w:pPr>
            <w:proofErr w:type="spellStart"/>
            <w:r w:rsidRPr="00C448B0">
              <w:rPr>
                <w:sz w:val="24"/>
                <w:szCs w:val="24"/>
              </w:rPr>
              <w:t>Exp</w:t>
            </w:r>
            <w:proofErr w:type="gramStart"/>
            <w:r w:rsidRPr="00C448B0">
              <w:rPr>
                <w:sz w:val="24"/>
                <w:szCs w:val="24"/>
              </w:rPr>
              <w:t>:Domest</w:t>
            </w:r>
            <w:proofErr w:type="spellEnd"/>
            <w:proofErr w:type="gram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8211EE1"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97" w:author="Dan Kliebenstein" w:date="2018-05-10T16:48:00Z">
                <w:pPr>
                  <w:keepNext/>
                  <w:keepLines/>
                  <w:spacing w:before="200"/>
                  <w:outlineLvl w:val="7"/>
                </w:pPr>
              </w:pPrChange>
            </w:pPr>
            <w:r w:rsidRPr="00C448B0">
              <w:rPr>
                <w:sz w:val="24"/>
                <w:szCs w:val="24"/>
              </w:rPr>
              <w:t>1.9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AA6691" w14:textId="77777777" w:rsidR="00726003" w:rsidRPr="00C448B0" w:rsidRDefault="00726003">
            <w:pPr>
              <w:jc w:val="right"/>
              <w:rPr>
                <w:sz w:val="24"/>
                <w:szCs w:val="24"/>
              </w:rPr>
              <w:pPrChange w:id="198"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92DB7CC" w14:textId="617BD3D6" w:rsidR="00726003" w:rsidRPr="00C448B0" w:rsidRDefault="00726003">
            <w:pPr>
              <w:jc w:val="right"/>
              <w:rPr>
                <w:rFonts w:asciiTheme="majorHAnsi" w:eastAsiaTheme="majorEastAsia" w:hAnsiTheme="majorHAnsi" w:cstheme="majorBidi"/>
                <w:color w:val="404040" w:themeColor="text1" w:themeTint="BF"/>
                <w:sz w:val="24"/>
                <w:szCs w:val="24"/>
              </w:rPr>
              <w:pPrChange w:id="199" w:author="Dan Kliebenstein" w:date="2018-05-10T16:49:00Z">
                <w:pPr>
                  <w:keepNext/>
                  <w:keepLines/>
                  <w:spacing w:before="200"/>
                  <w:outlineLvl w:val="7"/>
                </w:pPr>
              </w:pPrChange>
            </w:pPr>
            <w:r w:rsidRPr="00C448B0">
              <w:rPr>
                <w:sz w:val="24"/>
                <w:szCs w:val="24"/>
              </w:rPr>
              <w:t>47.4</w:t>
            </w:r>
            <w:del w:id="200" w:author="Dan Kliebenstein" w:date="2018-05-10T16:49:00Z">
              <w:r w:rsidRPr="00C448B0" w:rsidDel="00411B7E">
                <w:rPr>
                  <w:sz w:val="24"/>
                  <w:szCs w:val="24"/>
                </w:rPr>
                <w:delText>3</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9F0CEE5" w14:textId="2ED5F7D4" w:rsidR="00726003" w:rsidRPr="00C448B0" w:rsidRDefault="00726003">
            <w:pPr>
              <w:jc w:val="right"/>
              <w:rPr>
                <w:rFonts w:asciiTheme="majorHAnsi" w:eastAsiaTheme="majorEastAsia" w:hAnsiTheme="majorHAnsi" w:cstheme="majorBidi"/>
                <w:color w:val="404040" w:themeColor="text1" w:themeTint="BF"/>
                <w:sz w:val="24"/>
                <w:szCs w:val="24"/>
              </w:rPr>
              <w:pPrChange w:id="201" w:author="Dan Kliebenstein" w:date="2018-05-10T16:48:00Z">
                <w:pPr>
                  <w:keepNext/>
                  <w:keepLines/>
                  <w:spacing w:before="200"/>
                  <w:outlineLvl w:val="7"/>
                </w:pPr>
              </w:pPrChange>
            </w:pPr>
            <w:r w:rsidRPr="00C448B0">
              <w:rPr>
                <w:sz w:val="24"/>
                <w:szCs w:val="24"/>
              </w:rPr>
              <w:t>23.</w:t>
            </w:r>
            <w:del w:id="202" w:author="Dan Kliebenstein" w:date="2018-05-10T16:48:00Z">
              <w:r w:rsidRPr="00C448B0" w:rsidDel="00411B7E">
                <w:rPr>
                  <w:sz w:val="24"/>
                  <w:szCs w:val="24"/>
                </w:rPr>
                <w:delText>53</w:delText>
              </w:r>
            </w:del>
            <w:ins w:id="203" w:author="Dan Kliebenstein" w:date="2018-05-10T16:48:00Z">
              <w:r w:rsidR="00411B7E">
                <w:rPr>
                  <w:sz w:val="24"/>
                  <w:szCs w:val="24"/>
                </w:rPr>
                <w:t>5</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63E1377"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204" w:author="Dan Kliebenstein" w:date="2018-05-10T16:48:00Z">
                <w:pPr>
                  <w:keepNext/>
                  <w:keepLines/>
                  <w:spacing w:before="200"/>
                  <w:outlineLvl w:val="7"/>
                </w:pPr>
              </w:pPrChange>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67D81C4"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205" w:author="Dan Kliebenstein" w:date="2018-05-10T16:48:00Z">
                <w:pPr>
                  <w:keepNext/>
                  <w:keepLines/>
                  <w:spacing w:before="200"/>
                  <w:outlineLvl w:val="7"/>
                </w:pPr>
              </w:pPrChange>
            </w:pPr>
            <w:r w:rsidRPr="00C448B0">
              <w:rPr>
                <w:b/>
                <w:bCs/>
                <w:sz w:val="24"/>
                <w:szCs w:val="24"/>
              </w:rPr>
              <w:t>&lt;2e-16 </w:t>
            </w:r>
          </w:p>
        </w:tc>
      </w:tr>
      <w:tr w:rsidR="00726003" w:rsidRPr="00C448B0" w14:paraId="4A7026D5"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1E92A3" w14:textId="77777777" w:rsidR="00726003" w:rsidRPr="00C448B0" w:rsidRDefault="00726003" w:rsidP="00726003">
            <w:pPr>
              <w:rPr>
                <w:sz w:val="24"/>
                <w:szCs w:val="24"/>
              </w:rPr>
            </w:pPr>
            <w:r w:rsidRPr="00C448B0">
              <w:rPr>
                <w:sz w:val="24"/>
                <w:szCs w:val="24"/>
              </w:rPr>
              <w:t>Residuals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EC5300"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206" w:author="Dan Kliebenstein" w:date="2018-05-10T16:48:00Z">
                <w:pPr>
                  <w:keepNext/>
                  <w:keepLines/>
                  <w:spacing w:before="200"/>
                  <w:outlineLvl w:val="7"/>
                </w:pPr>
              </w:pPrChange>
            </w:pPr>
            <w:r w:rsidRPr="00C448B0">
              <w:rPr>
                <w:sz w:val="24"/>
                <w:szCs w:val="24"/>
              </w:rPr>
              <w:t>40.1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B391464" w14:textId="77777777" w:rsidR="00726003" w:rsidRPr="00C448B0" w:rsidRDefault="00726003">
            <w:pPr>
              <w:jc w:val="right"/>
              <w:rPr>
                <w:sz w:val="24"/>
                <w:szCs w:val="24"/>
              </w:rPr>
              <w:pPrChange w:id="207"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D04806"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208" w:author="Dan Kliebenstein" w:date="2018-05-10T16:48:00Z">
                <w:pPr>
                  <w:keepNext/>
                  <w:keepLines/>
                  <w:spacing w:before="200"/>
                  <w:outlineLvl w:val="7"/>
                </w:pPr>
              </w:pPrChange>
            </w:pPr>
            <w:r w:rsidRPr="00C448B0">
              <w:rPr>
                <w:sz w:val="24"/>
                <w:szCs w:val="24"/>
              </w:rPr>
              <w:t>1009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C67E638" w14:textId="77777777" w:rsidR="00726003" w:rsidRPr="00C448B0" w:rsidRDefault="00726003">
            <w:pPr>
              <w:jc w:val="right"/>
              <w:rPr>
                <w:sz w:val="24"/>
                <w:szCs w:val="24"/>
              </w:rPr>
              <w:pPrChange w:id="209"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8F7DC97" w14:textId="77777777" w:rsidR="00726003" w:rsidRPr="00C448B0" w:rsidRDefault="00726003">
            <w:pPr>
              <w:jc w:val="right"/>
              <w:rPr>
                <w:sz w:val="24"/>
                <w:szCs w:val="24"/>
              </w:rPr>
              <w:pPrChange w:id="210"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7D67C6D" w14:textId="77777777" w:rsidR="00726003" w:rsidRPr="00C448B0" w:rsidRDefault="00726003">
            <w:pPr>
              <w:jc w:val="right"/>
              <w:rPr>
                <w:sz w:val="24"/>
                <w:szCs w:val="24"/>
              </w:rPr>
              <w:pPrChange w:id="211" w:author="Dan Kliebenstein" w:date="2018-05-10T16:48:00Z">
                <w:pPr>
                  <w:ind w:left="720"/>
                  <w:contextualSpacing/>
                </w:pPr>
              </w:pPrChange>
            </w:pPr>
          </w:p>
        </w:tc>
      </w:tr>
    </w:tbl>
    <w:p w14:paraId="1F0C66C6" w14:textId="77777777" w:rsidR="00726003" w:rsidRDefault="00726003">
      <w:pPr>
        <w:rPr>
          <w:b/>
          <w:sz w:val="24"/>
          <w:szCs w:val="24"/>
        </w:rPr>
      </w:pPr>
      <w:r>
        <w:rPr>
          <w:b/>
          <w:sz w:val="24"/>
          <w:szCs w:val="24"/>
        </w:rPr>
        <w:br w:type="page"/>
      </w:r>
    </w:p>
    <w:p w14:paraId="4B8E75BC" w14:textId="1768803D" w:rsidR="00A52DC5" w:rsidRDefault="00F126CA" w:rsidP="00473ACC">
      <w:pPr>
        <w:spacing w:line="480" w:lineRule="auto"/>
        <w:rPr>
          <w:b/>
          <w:sz w:val="24"/>
          <w:szCs w:val="24"/>
        </w:rPr>
      </w:pPr>
      <w:r>
        <w:rPr>
          <w:b/>
          <w:sz w:val="24"/>
          <w:szCs w:val="24"/>
        </w:rPr>
        <w:lastRenderedPageBreak/>
        <w:t xml:space="preserve">Domestication and </w:t>
      </w:r>
      <w:r w:rsidR="006C7FE0">
        <w:rPr>
          <w:b/>
          <w:sz w:val="24"/>
          <w:szCs w:val="24"/>
        </w:rPr>
        <w:t xml:space="preserve">Lesion </w:t>
      </w:r>
      <w:r w:rsidR="00F803BC">
        <w:rPr>
          <w:b/>
          <w:sz w:val="24"/>
          <w:szCs w:val="24"/>
        </w:rPr>
        <w:t>Size Variation</w:t>
      </w:r>
    </w:p>
    <w:p w14:paraId="6202A00F" w14:textId="130AC53A" w:rsidR="00E019E8" w:rsidRDefault="007811D3" w:rsidP="00473ACC">
      <w:pPr>
        <w:spacing w:line="480" w:lineRule="auto"/>
        <w:rPr>
          <w:sz w:val="24"/>
          <w:szCs w:val="24"/>
        </w:rPr>
      </w:pPr>
      <w:r>
        <w:rPr>
          <w:b/>
          <w:sz w:val="24"/>
          <w:szCs w:val="24"/>
        </w:rPr>
        <w:tab/>
      </w:r>
      <w:r w:rsidR="00E019E8">
        <w:rPr>
          <w:sz w:val="24"/>
          <w:szCs w:val="24"/>
        </w:rPr>
        <w:t xml:space="preserve">Existing literature predominantly </w:t>
      </w:r>
      <w:r w:rsidR="00DE1A99">
        <w:rPr>
          <w:sz w:val="24"/>
          <w:szCs w:val="24"/>
        </w:rPr>
        <w:t xml:space="preserve">reports </w:t>
      </w:r>
      <w:r w:rsidR="00E019E8">
        <w:rPr>
          <w:sz w:val="24"/>
          <w:szCs w:val="24"/>
        </w:rPr>
        <w:t xml:space="preserve">that crop domestication </w:t>
      </w:r>
      <w:r w:rsidR="00530DA9">
        <w:rPr>
          <w:sz w:val="24"/>
          <w:szCs w:val="24"/>
        </w:rPr>
        <w:t>decreases plant resistance</w:t>
      </w:r>
      <w:r w:rsidR="00E019E8">
        <w:rPr>
          <w:sz w:val="24"/>
          <w:szCs w:val="24"/>
        </w:rPr>
        <w:t xml:space="preserve"> to pathogens</w:t>
      </w:r>
      <w:r w:rsidR="00243223">
        <w:rPr>
          <w:sz w:val="24"/>
          <w:szCs w:val="24"/>
        </w:rPr>
        <w:t xml:space="preserve"> </w:t>
      </w:r>
      <w:r w:rsidR="003D0236">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a2V5IGFwcD0iRU4iIGRiLWlkPSJhMngydHpzempmZDJ6amVkMGU4cHNmZHRkMGRhYWZ3d3IwMDIi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a2V5IGFwcD0iRU4iIGRiLWlkPSJhMngydHpzempmZDJ6amVkMGU4cHNmZHRkMGRhYWZ3d3IwMDIi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(Smale 1996, Rosenthal and Dirzo 1997, Couch, Fudal et al. 2005, Dwivedi, Upadhyaya et al. 2008, Stukenbrock and McDonald 2008)</w:t>
      </w:r>
      <w:r w:rsidR="003D0236">
        <w:rPr>
          <w:sz w:val="24"/>
          <w:szCs w:val="24"/>
        </w:rPr>
        <w:fldChar w:fldCharType="end"/>
      </w:r>
      <w:r w:rsidR="00E019E8">
        <w:rPr>
          <w:sz w:val="24"/>
          <w:szCs w:val="24"/>
        </w:rPr>
        <w:t xml:space="preserve">.  In our analysis, we </w:t>
      </w:r>
      <w:r w:rsidR="006830A0">
        <w:rPr>
          <w:sz w:val="24"/>
          <w:szCs w:val="24"/>
        </w:rPr>
        <w:t>identified</w:t>
      </w:r>
      <w:r w:rsidR="00E019E8">
        <w:rPr>
          <w:sz w:val="24"/>
          <w:szCs w:val="24"/>
        </w:rPr>
        <w:t xml:space="preserve"> a </w:t>
      </w:r>
      <w:del w:id="212" w:author="Dan Kliebenstein" w:date="2018-05-10T16:38:00Z">
        <w:r w:rsidR="00E019E8" w:rsidDel="00A758DF">
          <w:rPr>
            <w:sz w:val="24"/>
            <w:szCs w:val="24"/>
          </w:rPr>
          <w:delText xml:space="preserve">significant </w:delText>
        </w:r>
        <w:r w:rsidR="00664B59" w:rsidDel="00A758DF">
          <w:rPr>
            <w:sz w:val="24"/>
            <w:szCs w:val="24"/>
          </w:rPr>
          <w:delText>increase</w:delText>
        </w:r>
      </w:del>
      <w:ins w:id="213" w:author="Dan Kliebenstein" w:date="2018-05-10T16:38:00Z">
        <w:r w:rsidR="00A758DF">
          <w:rPr>
            <w:sz w:val="24"/>
            <w:szCs w:val="24"/>
          </w:rPr>
          <w:t>significantly greater</w:t>
        </w:r>
      </w:ins>
      <w:ins w:id="214" w:author="Céline" w:date="2018-05-22T15:21:00Z">
        <w:r w:rsidR="00295A10">
          <w:rPr>
            <w:sz w:val="24"/>
            <w:szCs w:val="24"/>
          </w:rPr>
          <w:t xml:space="preserve"> (</w:t>
        </w:r>
      </w:ins>
      <w:del w:id="215" w:author="Céline" w:date="2018-05-22T15:21:00Z">
        <w:r w:rsidR="00664B59" w:rsidDel="00295A10">
          <w:rPr>
            <w:sz w:val="24"/>
            <w:szCs w:val="24"/>
          </w:rPr>
          <w:delText xml:space="preserve">, </w:delText>
        </w:r>
      </w:del>
      <w:r w:rsidR="00664B59">
        <w:rPr>
          <w:sz w:val="24"/>
          <w:szCs w:val="24"/>
        </w:rPr>
        <w:t>18%</w:t>
      </w:r>
      <w:ins w:id="216" w:author="Céline" w:date="2018-05-22T15:21:00Z">
        <w:r w:rsidR="00295A10">
          <w:rPr>
            <w:sz w:val="24"/>
            <w:szCs w:val="24"/>
          </w:rPr>
          <w:t>)</w:t>
        </w:r>
      </w:ins>
      <w:del w:id="217" w:author="Céline" w:date="2018-05-22T15:21:00Z">
        <w:r w:rsidR="00664B59" w:rsidDel="00295A10">
          <w:rPr>
            <w:sz w:val="24"/>
            <w:szCs w:val="24"/>
          </w:rPr>
          <w:delText>,</w:delText>
        </w:r>
      </w:del>
      <w:r w:rsidR="00664B59">
        <w:rPr>
          <w:sz w:val="24"/>
          <w:szCs w:val="24"/>
        </w:rPr>
        <w:t xml:space="preserve"> </w:t>
      </w:r>
      <w:del w:id="218" w:author="Dan Kliebenstein" w:date="2018-05-10T16:38:00Z">
        <w:r w:rsidR="00E019E8" w:rsidDel="00A758DF">
          <w:rPr>
            <w:sz w:val="24"/>
            <w:szCs w:val="24"/>
          </w:rPr>
          <w:delText xml:space="preserve">in the </w:delText>
        </w:r>
      </w:del>
      <w:r w:rsidR="00E019E8">
        <w:rPr>
          <w:sz w:val="24"/>
          <w:szCs w:val="24"/>
        </w:rPr>
        <w:t xml:space="preserve">resistance of wild </w:t>
      </w:r>
      <w:r w:rsidR="00664B59">
        <w:rPr>
          <w:sz w:val="24"/>
          <w:szCs w:val="24"/>
        </w:rPr>
        <w:t>tomato in comparison to</w:t>
      </w:r>
      <w:r w:rsidR="00E019E8">
        <w:rPr>
          <w:sz w:val="24"/>
          <w:szCs w:val="24"/>
        </w:rPr>
        <w:t xml:space="preserve"> domesticated tomato</w:t>
      </w:r>
      <w:r w:rsidR="00DE1A99">
        <w:rPr>
          <w:sz w:val="24"/>
          <w:szCs w:val="24"/>
        </w:rPr>
        <w:t xml:space="preserve"> </w:t>
      </w:r>
      <w:r w:rsidR="00664B59">
        <w:rPr>
          <w:sz w:val="24"/>
          <w:szCs w:val="24"/>
        </w:rPr>
        <w:t xml:space="preserve">across </w:t>
      </w:r>
      <w:r w:rsidR="00DE1A99">
        <w:rPr>
          <w:sz w:val="24"/>
          <w:szCs w:val="24"/>
        </w:rPr>
        <w:t xml:space="preserve">the population of </w:t>
      </w:r>
      <w:r w:rsidR="00DE1A99" w:rsidRPr="001623F8">
        <w:rPr>
          <w:i/>
          <w:sz w:val="24"/>
          <w:szCs w:val="24"/>
        </w:rPr>
        <w:t xml:space="preserve">B. </w:t>
      </w:r>
      <w:proofErr w:type="spellStart"/>
      <w:r w:rsidR="00DE1A99" w:rsidRPr="001623F8">
        <w:rPr>
          <w:i/>
          <w:sz w:val="24"/>
          <w:szCs w:val="24"/>
        </w:rPr>
        <w:t>cinerea</w:t>
      </w:r>
      <w:proofErr w:type="spellEnd"/>
      <w:r w:rsidR="00DE1A99">
        <w:rPr>
          <w:sz w:val="24"/>
          <w:szCs w:val="24"/>
        </w:rPr>
        <w:t xml:space="preserve"> isolates</w:t>
      </w:r>
      <w:r w:rsidR="00E019E8">
        <w:rPr>
          <w:sz w:val="24"/>
          <w:szCs w:val="24"/>
        </w:rPr>
        <w:t xml:space="preserve"> (</w:t>
      </w:r>
      <w:r w:rsidR="00664B59">
        <w:rPr>
          <w:sz w:val="24"/>
          <w:szCs w:val="24"/>
        </w:rPr>
        <w:t xml:space="preserve">Figure </w:t>
      </w:r>
      <w:r w:rsidR="00D03A16">
        <w:rPr>
          <w:sz w:val="24"/>
          <w:szCs w:val="24"/>
        </w:rPr>
        <w:t>2</w:t>
      </w:r>
      <w:ins w:id="219" w:author="Dan Kliebenstein" w:date="2018-05-10T16:44:00Z">
        <w:r w:rsidR="00411B7E">
          <w:rPr>
            <w:sz w:val="24"/>
            <w:szCs w:val="24"/>
          </w:rPr>
          <w:t xml:space="preserve"> and 3</w:t>
        </w:r>
      </w:ins>
      <w:r w:rsidR="00664B59">
        <w:rPr>
          <w:sz w:val="24"/>
          <w:szCs w:val="24"/>
        </w:rPr>
        <w:t>, T</w:t>
      </w:r>
      <w:r w:rsidR="00415881">
        <w:rPr>
          <w:sz w:val="24"/>
          <w:szCs w:val="24"/>
        </w:rPr>
        <w:t xml:space="preserve">able </w:t>
      </w:r>
      <w:r w:rsidR="00664B59">
        <w:rPr>
          <w:sz w:val="24"/>
          <w:szCs w:val="24"/>
        </w:rPr>
        <w:t>1</w:t>
      </w:r>
      <w:r w:rsidR="00E019E8">
        <w:rPr>
          <w:sz w:val="24"/>
          <w:szCs w:val="24"/>
        </w:rPr>
        <w:t xml:space="preserve">). However, </w:t>
      </w:r>
      <w:r w:rsidR="006830A0">
        <w:rPr>
          <w:sz w:val="24"/>
          <w:szCs w:val="24"/>
        </w:rPr>
        <w:t xml:space="preserve">this domestication effect </w:t>
      </w:r>
      <w:r w:rsidR="004A1B55">
        <w:rPr>
          <w:sz w:val="24"/>
          <w:szCs w:val="24"/>
        </w:rPr>
        <w:t xml:space="preserve">was </w:t>
      </w:r>
      <w:r w:rsidR="006830A0">
        <w:rPr>
          <w:sz w:val="24"/>
          <w:szCs w:val="24"/>
        </w:rPr>
        <w:t>not the dominant source of variation</w:t>
      </w:r>
      <w:r w:rsidR="00F75570">
        <w:rPr>
          <w:sz w:val="24"/>
          <w:szCs w:val="24"/>
        </w:rPr>
        <w:t>,</w:t>
      </w:r>
      <w:r w:rsidR="006830A0">
        <w:rPr>
          <w:sz w:val="24"/>
          <w:szCs w:val="24"/>
        </w:rPr>
        <w:t xml:space="preserve"> as genetic variation within the domesticated and wild genotypes</w:t>
      </w:r>
      <w:r w:rsidR="006C7FE0">
        <w:rPr>
          <w:sz w:val="24"/>
          <w:szCs w:val="24"/>
        </w:rPr>
        <w:t xml:space="preserve"> </w:t>
      </w:r>
      <w:r w:rsidR="004A1B55">
        <w:rPr>
          <w:sz w:val="24"/>
          <w:szCs w:val="24"/>
        </w:rPr>
        <w:t xml:space="preserve">contributed </w:t>
      </w:r>
      <w:r w:rsidR="00DA3F66">
        <w:rPr>
          <w:sz w:val="24"/>
          <w:szCs w:val="24"/>
        </w:rPr>
        <w:t>3.8</w:t>
      </w:r>
      <w:r w:rsidR="006C7FE0">
        <w:rPr>
          <w:sz w:val="24"/>
          <w:szCs w:val="24"/>
        </w:rPr>
        <w:t xml:space="preserve"> fold </w:t>
      </w:r>
      <w:r w:rsidR="006830A0">
        <w:rPr>
          <w:sz w:val="24"/>
          <w:szCs w:val="24"/>
        </w:rPr>
        <w:t>more variation in resistance than domestication alone</w:t>
      </w:r>
      <w:r w:rsidR="00415881">
        <w:rPr>
          <w:sz w:val="24"/>
          <w:szCs w:val="24"/>
        </w:rPr>
        <w:t xml:space="preserve"> (Table </w:t>
      </w:r>
      <w:r w:rsidR="00E019E8">
        <w:rPr>
          <w:sz w:val="24"/>
          <w:szCs w:val="24"/>
        </w:rPr>
        <w:t xml:space="preserve">1). </w:t>
      </w:r>
      <w:del w:id="220" w:author="Céline" w:date="2018-05-22T15:22:00Z">
        <w:r w:rsidR="00CC4E31" w:rsidDel="00295A10">
          <w:rPr>
            <w:sz w:val="24"/>
            <w:szCs w:val="24"/>
          </w:rPr>
          <w:delText>So</w:delText>
        </w:r>
      </w:del>
      <w:ins w:id="221" w:author="N S" w:date="2018-05-15T15:57:00Z">
        <w:del w:id="222" w:author="Céline" w:date="2018-05-22T15:22:00Z">
          <w:r w:rsidR="002B7378" w:rsidDel="00295A10">
            <w:rPr>
              <w:sz w:val="24"/>
              <w:szCs w:val="24"/>
            </w:rPr>
            <w:delText>,</w:delText>
          </w:r>
        </w:del>
      </w:ins>
      <w:r w:rsidR="00CC4E31">
        <w:rPr>
          <w:sz w:val="24"/>
          <w:szCs w:val="24"/>
        </w:rPr>
        <w:t xml:space="preserve"> </w:t>
      </w:r>
      <w:ins w:id="223" w:author="Céline" w:date="2018-05-22T15:22:00Z">
        <w:r w:rsidR="00295A10">
          <w:rPr>
            <w:sz w:val="24"/>
            <w:szCs w:val="24"/>
          </w:rPr>
          <w:t>W</w:t>
        </w:r>
      </w:ins>
      <w:del w:id="224" w:author="Céline" w:date="2018-05-22T15:22:00Z">
        <w:r w:rsidR="00CC4E31" w:rsidDel="00295A10">
          <w:rPr>
            <w:sz w:val="24"/>
            <w:szCs w:val="24"/>
          </w:rPr>
          <w:delText>w</w:delText>
        </w:r>
      </w:del>
      <w:r w:rsidR="00CC4E31">
        <w:rPr>
          <w:sz w:val="24"/>
          <w:szCs w:val="24"/>
        </w:rPr>
        <w:t xml:space="preserve">hile we </w:t>
      </w:r>
      <w:r w:rsidR="004A1B55">
        <w:rPr>
          <w:sz w:val="24"/>
          <w:szCs w:val="24"/>
        </w:rPr>
        <w:t xml:space="preserve">did </w:t>
      </w:r>
      <w:r w:rsidR="00CC4E31">
        <w:rPr>
          <w:sz w:val="24"/>
          <w:szCs w:val="24"/>
        </w:rPr>
        <w:t xml:space="preserve">observe the expected </w:t>
      </w:r>
      <w:r w:rsidR="00664B59">
        <w:rPr>
          <w:sz w:val="24"/>
          <w:szCs w:val="24"/>
        </w:rPr>
        <w:t>decreased resistance</w:t>
      </w:r>
      <w:r w:rsidR="00CC4E31">
        <w:rPr>
          <w:sz w:val="24"/>
          <w:szCs w:val="24"/>
        </w:rPr>
        <w:t xml:space="preserve"> in domesticated tomato, domestication </w:t>
      </w:r>
      <w:r w:rsidR="00664B59">
        <w:rPr>
          <w:sz w:val="24"/>
          <w:szCs w:val="24"/>
        </w:rPr>
        <w:t>was a minor player in controlling</w:t>
      </w:r>
      <w:r w:rsidR="00CC4E31">
        <w:rPr>
          <w:sz w:val="24"/>
          <w:szCs w:val="24"/>
        </w:rPr>
        <w:t xml:space="preserve"> lesion size variation</w:t>
      </w:r>
      <w:r w:rsidR="005F7408">
        <w:rPr>
          <w:sz w:val="24"/>
          <w:szCs w:val="24"/>
        </w:rPr>
        <w:t>,</w:t>
      </w:r>
      <w:r w:rsidR="006830A0">
        <w:rPr>
          <w:sz w:val="24"/>
          <w:szCs w:val="24"/>
        </w:rPr>
        <w:t xml:space="preserve"> </w:t>
      </w:r>
      <w:r w:rsidR="00664B59">
        <w:rPr>
          <w:sz w:val="24"/>
          <w:szCs w:val="24"/>
        </w:rPr>
        <w:t>with most of the plant genetic signature coming from variation</w:t>
      </w:r>
      <w:r w:rsidR="00DE1A99">
        <w:rPr>
          <w:sz w:val="24"/>
          <w:szCs w:val="24"/>
        </w:rPr>
        <w:t xml:space="preserve"> within both</w:t>
      </w:r>
      <w:r w:rsidR="00664B59">
        <w:rPr>
          <w:sz w:val="24"/>
          <w:szCs w:val="24"/>
        </w:rPr>
        <w:t xml:space="preserve"> the</w:t>
      </w:r>
      <w:r w:rsidR="00DE1A99">
        <w:rPr>
          <w:sz w:val="24"/>
          <w:szCs w:val="24"/>
        </w:rPr>
        <w:t xml:space="preserve"> wild and domestic</w:t>
      </w:r>
      <w:r w:rsidR="005F7408">
        <w:rPr>
          <w:sz w:val="24"/>
          <w:szCs w:val="24"/>
        </w:rPr>
        <w:t>ated</w:t>
      </w:r>
      <w:r w:rsidR="00DE1A99">
        <w:rPr>
          <w:sz w:val="24"/>
          <w:szCs w:val="24"/>
        </w:rPr>
        <w:t xml:space="preserve"> tomato</w:t>
      </w:r>
      <w:r w:rsidR="00F75570">
        <w:rPr>
          <w:sz w:val="24"/>
          <w:szCs w:val="24"/>
        </w:rPr>
        <w:t xml:space="preserve"> species</w:t>
      </w:r>
      <w:r w:rsidR="00CC4E31">
        <w:rPr>
          <w:sz w:val="24"/>
          <w:szCs w:val="24"/>
        </w:rPr>
        <w:t>.</w:t>
      </w:r>
    </w:p>
    <w:p w14:paraId="54960747" w14:textId="459A35C3" w:rsidR="007A7AF3" w:rsidRDefault="009C5523" w:rsidP="00E019E8">
      <w:pPr>
        <w:spacing w:line="480" w:lineRule="auto"/>
        <w:ind w:firstLine="720"/>
        <w:rPr>
          <w:sz w:val="24"/>
          <w:szCs w:val="24"/>
        </w:rPr>
      </w:pPr>
      <w:r>
        <w:rPr>
          <w:sz w:val="24"/>
          <w:szCs w:val="24"/>
        </w:rPr>
        <w:t>In addition to altering trait means, domestication commonly</w:t>
      </w:r>
      <w:r w:rsidR="00BF158A">
        <w:rPr>
          <w:sz w:val="24"/>
          <w:szCs w:val="24"/>
        </w:rPr>
        <w:t xml:space="preserve"> </w:t>
      </w:r>
      <w:r w:rsidR="007811D3">
        <w:rPr>
          <w:sz w:val="24"/>
          <w:szCs w:val="24"/>
        </w:rPr>
        <w:t>decrease</w:t>
      </w:r>
      <w:r w:rsidR="00F947B4">
        <w:rPr>
          <w:sz w:val="24"/>
          <w:szCs w:val="24"/>
        </w:rPr>
        <w:t>s</w:t>
      </w:r>
      <w:r w:rsidR="00B738AF">
        <w:rPr>
          <w:sz w:val="24"/>
          <w:szCs w:val="24"/>
        </w:rPr>
        <w:t xml:space="preserve"> </w:t>
      </w:r>
      <w:r w:rsidR="007811D3">
        <w:rPr>
          <w:sz w:val="24"/>
          <w:szCs w:val="24"/>
        </w:rPr>
        <w:t>genetic variation</w:t>
      </w:r>
      <w:r w:rsidR="00BF158A">
        <w:rPr>
          <w:sz w:val="24"/>
          <w:szCs w:val="24"/>
        </w:rPr>
        <w:t xml:space="preserve"> in comparison to wild </w:t>
      </w:r>
      <w:proofErr w:type="spellStart"/>
      <w:r w:rsidR="00BF158A">
        <w:rPr>
          <w:sz w:val="24"/>
          <w:szCs w:val="24"/>
        </w:rPr>
        <w:t>germplasm</w:t>
      </w:r>
      <w:proofErr w:type="spellEnd"/>
      <w:r w:rsidR="00BF158A">
        <w:rPr>
          <w:sz w:val="24"/>
          <w:szCs w:val="24"/>
        </w:rPr>
        <w:t xml:space="preserve"> </w:t>
      </w:r>
      <w:r w:rsidR="007811D3">
        <w:rPr>
          <w:sz w:val="24"/>
          <w:szCs w:val="24"/>
        </w:rPr>
        <w:t>due to bottlenecks</w:t>
      </w:r>
      <w:r w:rsidR="00F80AFB">
        <w:rPr>
          <w:sz w:val="24"/>
          <w:szCs w:val="24"/>
        </w:rPr>
        <w:t>,</w:t>
      </w:r>
      <w:r w:rsidR="00BF158A">
        <w:rPr>
          <w:sz w:val="24"/>
          <w:szCs w:val="24"/>
        </w:rPr>
        <w:t xml:space="preserve"> including for tomato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eXM+PGtleSBhcHA9IkVOIiBkYi1pZD0iYTJ4MnR6c3pqZmQyemplZDBlOHBzZmR0ZDBkYWFmd3dy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eXM+PGtleSBhcHA9IkVOIiBkYi1pZD0iYTJ4MnR6c3pqZmQyemplZDBlOHBzZmR0ZDBkYWFmd3dy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Bai and Lindhout 2007)</w:t>
      </w:r>
      <w:r w:rsidR="009B208D">
        <w:rPr>
          <w:sz w:val="24"/>
          <w:szCs w:val="24"/>
        </w:rPr>
        <w:fldChar w:fldCharType="end"/>
      </w:r>
      <w:r w:rsidR="00243223">
        <w:rPr>
          <w:sz w:val="24"/>
          <w:szCs w:val="24"/>
        </w:rPr>
        <w:t xml:space="preserve">. </w:t>
      </w:r>
      <w:r w:rsidR="009F1408">
        <w:rPr>
          <w:sz w:val="24"/>
          <w:szCs w:val="24"/>
        </w:rPr>
        <w:t>T</w:t>
      </w:r>
      <w:r w:rsidR="00CC4E31">
        <w:rPr>
          <w:sz w:val="24"/>
          <w:szCs w:val="24"/>
        </w:rPr>
        <w:t xml:space="preserve">his decreased genetic variation </w:t>
      </w:r>
      <w:r w:rsidR="009F1408">
        <w:rPr>
          <w:sz w:val="24"/>
          <w:szCs w:val="24"/>
        </w:rPr>
        <w:t xml:space="preserve">should also limit </w:t>
      </w:r>
      <w:r w:rsidR="00CC4E31">
        <w:rPr>
          <w:sz w:val="24"/>
          <w:szCs w:val="24"/>
        </w:rPr>
        <w:t xml:space="preserve">phenotypic variation, including disease phenotypes. </w:t>
      </w:r>
      <w:r w:rsidR="00BF158A">
        <w:rPr>
          <w:sz w:val="24"/>
          <w:szCs w:val="24"/>
        </w:rPr>
        <w:t xml:space="preserve">Interestingly in this </w:t>
      </w:r>
      <w:r w:rsidR="00DE1A99">
        <w:rPr>
          <w:sz w:val="24"/>
          <w:szCs w:val="24"/>
        </w:rPr>
        <w:t xml:space="preserve">tomato </w:t>
      </w:r>
      <w:r w:rsidR="00BF158A">
        <w:rPr>
          <w:sz w:val="24"/>
          <w:szCs w:val="24"/>
        </w:rPr>
        <w:t>population</w:t>
      </w:r>
      <w:r w:rsidR="009D2C6D">
        <w:rPr>
          <w:sz w:val="24"/>
          <w:szCs w:val="24"/>
        </w:rPr>
        <w:t xml:space="preserve">, </w:t>
      </w:r>
      <w:r w:rsidR="00944FD4">
        <w:rPr>
          <w:sz w:val="24"/>
          <w:szCs w:val="24"/>
        </w:rPr>
        <w:t xml:space="preserve">we did not observe reduced variation in lesion size in the wild tomato. Indeed, </w:t>
      </w:r>
      <w:r w:rsidR="009D2C6D">
        <w:rPr>
          <w:sz w:val="24"/>
          <w:szCs w:val="24"/>
        </w:rPr>
        <w:t xml:space="preserve">the domesticated tomato genotypes had a wider range of average lesion </w:t>
      </w:r>
      <w:r w:rsidR="00BF158A">
        <w:rPr>
          <w:sz w:val="24"/>
          <w:szCs w:val="24"/>
        </w:rPr>
        <w:t xml:space="preserve">size </w:t>
      </w:r>
      <w:r w:rsidR="009D2C6D">
        <w:rPr>
          <w:sz w:val="24"/>
          <w:szCs w:val="24"/>
        </w:rPr>
        <w:t>than wild genotypes</w:t>
      </w:r>
      <w:r w:rsidR="00F80AFB">
        <w:rPr>
          <w:sz w:val="24"/>
          <w:szCs w:val="24"/>
        </w:rPr>
        <w:t>;</w:t>
      </w:r>
      <w:r w:rsidR="00BF158A">
        <w:rPr>
          <w:sz w:val="24"/>
          <w:szCs w:val="24"/>
        </w:rPr>
        <w:t xml:space="preserve"> the 90</w:t>
      </w:r>
      <w:r w:rsidR="009A1C3C" w:rsidRPr="009A1C3C">
        <w:rPr>
          <w:sz w:val="24"/>
          <w:szCs w:val="24"/>
          <w:vertAlign w:val="superscript"/>
        </w:rPr>
        <w:t>th</w:t>
      </w:r>
      <w:r w:rsidR="00BF158A">
        <w:rPr>
          <w:sz w:val="24"/>
          <w:szCs w:val="24"/>
        </w:rPr>
        <w:t xml:space="preserve"> percentile range (95</w:t>
      </w:r>
      <w:r w:rsidR="00BF158A" w:rsidRPr="006158B2">
        <w:rPr>
          <w:sz w:val="24"/>
          <w:szCs w:val="24"/>
          <w:vertAlign w:val="superscript"/>
        </w:rPr>
        <w:t>th</w:t>
      </w:r>
      <w:r w:rsidR="00BF158A">
        <w:rPr>
          <w:sz w:val="24"/>
          <w:szCs w:val="24"/>
        </w:rPr>
        <w:t xml:space="preserve"> percentile to 5</w:t>
      </w:r>
      <w:r w:rsidR="00BF158A" w:rsidRPr="006158B2">
        <w:rPr>
          <w:sz w:val="24"/>
          <w:szCs w:val="24"/>
          <w:vertAlign w:val="superscript"/>
        </w:rPr>
        <w:t>th</w:t>
      </w:r>
      <w:r w:rsidR="00BF158A">
        <w:rPr>
          <w:sz w:val="24"/>
          <w:szCs w:val="24"/>
        </w:rPr>
        <w:t xml:space="preserve"> percentile) </w:t>
      </w:r>
      <w:r w:rsidR="00F80AFB">
        <w:rPr>
          <w:sz w:val="24"/>
          <w:szCs w:val="24"/>
        </w:rPr>
        <w:t>was</w:t>
      </w:r>
      <w:r w:rsidR="00BF158A">
        <w:rPr>
          <w:sz w:val="24"/>
          <w:szCs w:val="24"/>
        </w:rPr>
        <w:t xml:space="preserve"> </w:t>
      </w:r>
      <w:r w:rsidR="00404C06">
        <w:rPr>
          <w:sz w:val="24"/>
          <w:szCs w:val="24"/>
        </w:rPr>
        <w:t>2</w:t>
      </w:r>
      <w:proofErr w:type="gramStart"/>
      <w:r w:rsidR="00404C06">
        <w:rPr>
          <w:sz w:val="24"/>
          <w:szCs w:val="24"/>
        </w:rPr>
        <w:t xml:space="preserve">.03 </w:t>
      </w:r>
      <w:r w:rsidR="00D759AF">
        <w:rPr>
          <w:sz w:val="24"/>
          <w:szCs w:val="24"/>
        </w:rPr>
        <w:t>cm</w:t>
      </w:r>
      <w:r w:rsidR="00D759AF" w:rsidRPr="00D759AF">
        <w:rPr>
          <w:sz w:val="24"/>
          <w:szCs w:val="24"/>
          <w:vertAlign w:val="superscript"/>
        </w:rPr>
        <w:t>2</w:t>
      </w:r>
      <w:proofErr w:type="gramEnd"/>
      <w:r w:rsidR="00D759AF">
        <w:rPr>
          <w:sz w:val="24"/>
          <w:szCs w:val="24"/>
        </w:rPr>
        <w:t xml:space="preserve"> </w:t>
      </w:r>
      <w:r w:rsidR="00BF158A">
        <w:rPr>
          <w:sz w:val="24"/>
          <w:szCs w:val="24"/>
        </w:rPr>
        <w:t xml:space="preserve">lesion size variation </w:t>
      </w:r>
      <w:r w:rsidR="00404C06">
        <w:rPr>
          <w:sz w:val="24"/>
          <w:szCs w:val="24"/>
        </w:rPr>
        <w:t>on domesticated</w:t>
      </w:r>
      <w:r w:rsidR="00BF158A">
        <w:rPr>
          <w:sz w:val="24"/>
          <w:szCs w:val="24"/>
        </w:rPr>
        <w:t xml:space="preserve"> tomato </w:t>
      </w:r>
      <w:r w:rsidR="0049758B">
        <w:rPr>
          <w:sz w:val="24"/>
          <w:szCs w:val="24"/>
        </w:rPr>
        <w:t>(</w:t>
      </w:r>
      <w:r w:rsidR="00374C11">
        <w:rPr>
          <w:sz w:val="24"/>
          <w:szCs w:val="24"/>
        </w:rPr>
        <w:t>standard deviation = 0.68 cm</w:t>
      </w:r>
      <w:r w:rsidR="00374C11" w:rsidRPr="00374C11">
        <w:rPr>
          <w:sz w:val="24"/>
          <w:szCs w:val="24"/>
          <w:vertAlign w:val="superscript"/>
        </w:rPr>
        <w:t>2</w:t>
      </w:r>
      <w:r w:rsidR="00374C11">
        <w:rPr>
          <w:sz w:val="24"/>
          <w:szCs w:val="24"/>
        </w:rPr>
        <w:t xml:space="preserve">) </w:t>
      </w:r>
      <w:r w:rsidR="00BF158A">
        <w:rPr>
          <w:sz w:val="24"/>
          <w:szCs w:val="24"/>
        </w:rPr>
        <w:t xml:space="preserve">versus </w:t>
      </w:r>
      <w:r w:rsidR="00404C06">
        <w:rPr>
          <w:sz w:val="24"/>
          <w:szCs w:val="24"/>
        </w:rPr>
        <w:t xml:space="preserve">1.76 </w:t>
      </w:r>
      <w:r w:rsidR="00D759AF">
        <w:rPr>
          <w:sz w:val="24"/>
          <w:szCs w:val="24"/>
        </w:rPr>
        <w:t>cm</w:t>
      </w:r>
      <w:r w:rsidR="00D759AF" w:rsidRPr="00D759AF">
        <w:rPr>
          <w:sz w:val="24"/>
          <w:szCs w:val="24"/>
          <w:vertAlign w:val="superscript"/>
        </w:rPr>
        <w:t>2</w:t>
      </w:r>
      <w:r w:rsidR="00D759AF">
        <w:rPr>
          <w:sz w:val="24"/>
          <w:szCs w:val="24"/>
        </w:rPr>
        <w:t xml:space="preserve"> </w:t>
      </w:r>
      <w:r w:rsidR="00F80AFB">
        <w:rPr>
          <w:sz w:val="24"/>
          <w:szCs w:val="24"/>
        </w:rPr>
        <w:t>variation on wild tomato</w:t>
      </w:r>
      <w:r w:rsidR="00374C11">
        <w:rPr>
          <w:sz w:val="24"/>
          <w:szCs w:val="24"/>
        </w:rPr>
        <w:t xml:space="preserve"> (standard deviation = 0.58 cm</w:t>
      </w:r>
      <w:r w:rsidR="00374C11" w:rsidRPr="00374C11">
        <w:rPr>
          <w:sz w:val="24"/>
          <w:szCs w:val="24"/>
          <w:vertAlign w:val="superscript"/>
        </w:rPr>
        <w:t>2</w:t>
      </w:r>
      <w:r w:rsidR="00374C11">
        <w:rPr>
          <w:sz w:val="24"/>
          <w:szCs w:val="24"/>
        </w:rPr>
        <w:t>)</w:t>
      </w:r>
      <w:r w:rsidR="00E14E45">
        <w:rPr>
          <w:sz w:val="24"/>
          <w:szCs w:val="24"/>
        </w:rPr>
        <w:t>.</w:t>
      </w:r>
      <w:r w:rsidR="00BF158A">
        <w:rPr>
          <w:sz w:val="24"/>
          <w:szCs w:val="24"/>
        </w:rPr>
        <w:t xml:space="preserve"> </w:t>
      </w:r>
      <w:r w:rsidR="006F7358">
        <w:rPr>
          <w:sz w:val="24"/>
          <w:szCs w:val="24"/>
        </w:rPr>
        <w:t xml:space="preserve">Additionally, the </w:t>
      </w:r>
      <w:r w:rsidR="00DE1A99">
        <w:rPr>
          <w:sz w:val="24"/>
          <w:szCs w:val="24"/>
        </w:rPr>
        <w:t>wild and domesticated tomato genotypes show</w:t>
      </w:r>
      <w:r w:rsidR="004A1B55">
        <w:rPr>
          <w:sz w:val="24"/>
          <w:szCs w:val="24"/>
        </w:rPr>
        <w:t>ed</w:t>
      </w:r>
      <w:r w:rsidR="00DE1A99">
        <w:rPr>
          <w:sz w:val="24"/>
          <w:szCs w:val="24"/>
        </w:rPr>
        <w:t xml:space="preserve"> statistically similar variation in resistance</w:t>
      </w:r>
      <w:r w:rsidR="006F7358">
        <w:rPr>
          <w:sz w:val="24"/>
          <w:szCs w:val="24"/>
        </w:rPr>
        <w:t xml:space="preserve"> (F-test, </w:t>
      </w:r>
      <w:r w:rsidR="000864B6">
        <w:rPr>
          <w:sz w:val="24"/>
          <w:szCs w:val="24"/>
        </w:rPr>
        <w:t>F</w:t>
      </w:r>
      <w:r w:rsidR="00664B59" w:rsidRPr="005F7408">
        <w:rPr>
          <w:sz w:val="24"/>
          <w:szCs w:val="24"/>
          <w:vertAlign w:val="subscript"/>
        </w:rPr>
        <w:t>96</w:t>
      </w:r>
      <w:proofErr w:type="gramStart"/>
      <w:r w:rsidR="00664B59" w:rsidRPr="005F7408">
        <w:rPr>
          <w:sz w:val="24"/>
          <w:szCs w:val="24"/>
          <w:vertAlign w:val="subscript"/>
        </w:rPr>
        <w:t>,96</w:t>
      </w:r>
      <w:proofErr w:type="gramEnd"/>
      <w:r w:rsidR="005F7408">
        <w:rPr>
          <w:sz w:val="24"/>
          <w:szCs w:val="24"/>
        </w:rPr>
        <w:t>=1.39,</w:t>
      </w:r>
      <w:r w:rsidR="00016D5A">
        <w:rPr>
          <w:sz w:val="24"/>
          <w:szCs w:val="24"/>
        </w:rPr>
        <w:t xml:space="preserve"> p=0.11)</w:t>
      </w:r>
      <w:ins w:id="225" w:author="N S" w:date="2018-05-10T11:28:00Z">
        <w:r w:rsidR="0019360C">
          <w:rPr>
            <w:sz w:val="24"/>
            <w:szCs w:val="24"/>
          </w:rPr>
          <w:t xml:space="preserve"> </w:t>
        </w:r>
      </w:ins>
      <w:r w:rsidR="004D38F6">
        <w:rPr>
          <w:sz w:val="24"/>
          <w:szCs w:val="24"/>
        </w:rPr>
        <w:t xml:space="preserve">(Figure </w:t>
      </w:r>
      <w:r w:rsidR="00D03A16">
        <w:rPr>
          <w:sz w:val="24"/>
          <w:szCs w:val="24"/>
        </w:rPr>
        <w:lastRenderedPageBreak/>
        <w:t>3</w:t>
      </w:r>
      <w:ins w:id="226" w:author="N S" w:date="2018-05-10T13:11:00Z">
        <w:r w:rsidR="00540B3E">
          <w:rPr>
            <w:sz w:val="24"/>
            <w:szCs w:val="24"/>
          </w:rPr>
          <w:t>, Figure S1</w:t>
        </w:r>
      </w:ins>
      <w:r w:rsidR="004D38F6">
        <w:rPr>
          <w:sz w:val="24"/>
          <w:szCs w:val="24"/>
        </w:rPr>
        <w:t>).</w:t>
      </w:r>
      <w:r w:rsidR="00BF158A">
        <w:rPr>
          <w:sz w:val="24"/>
          <w:szCs w:val="24"/>
        </w:rPr>
        <w:t xml:space="preserve"> </w:t>
      </w:r>
      <w:r w:rsidR="00B411E9">
        <w:rPr>
          <w:sz w:val="24"/>
          <w:szCs w:val="24"/>
        </w:rPr>
        <w:t xml:space="preserve">Overall, </w:t>
      </w:r>
      <w:r w:rsidR="009F1408">
        <w:rPr>
          <w:sz w:val="24"/>
          <w:szCs w:val="24"/>
        </w:rPr>
        <w:t xml:space="preserve">there is a </w:t>
      </w:r>
      <w:r w:rsidR="00B411E9">
        <w:rPr>
          <w:sz w:val="24"/>
          <w:szCs w:val="24"/>
        </w:rPr>
        <w:t>slight domestication impact on</w:t>
      </w:r>
      <w:r w:rsidR="00BF158A">
        <w:rPr>
          <w:sz w:val="24"/>
          <w:szCs w:val="24"/>
        </w:rPr>
        <w:t xml:space="preserve"> average resistance to</w:t>
      </w:r>
      <w:r w:rsidR="00B411E9">
        <w:rPr>
          <w:sz w:val="24"/>
          <w:szCs w:val="24"/>
        </w:rPr>
        <w:t xml:space="preserve"> </w:t>
      </w:r>
      <w:r w:rsidR="00B411E9">
        <w:rPr>
          <w:i/>
          <w:sz w:val="24"/>
          <w:szCs w:val="24"/>
        </w:rPr>
        <w:t>B</w:t>
      </w:r>
      <w:r w:rsidR="009A1C3C">
        <w:rPr>
          <w:i/>
          <w:sz w:val="24"/>
          <w:szCs w:val="24"/>
        </w:rPr>
        <w:t>.</w:t>
      </w:r>
      <w:r w:rsidR="00B411E9">
        <w:rPr>
          <w:i/>
          <w:sz w:val="24"/>
          <w:szCs w:val="24"/>
        </w:rPr>
        <w:t xml:space="preserve"> </w:t>
      </w:r>
      <w:proofErr w:type="spellStart"/>
      <w:r w:rsidR="00B411E9">
        <w:rPr>
          <w:i/>
          <w:sz w:val="24"/>
          <w:szCs w:val="24"/>
        </w:rPr>
        <w:t>cinerea</w:t>
      </w:r>
      <w:proofErr w:type="spellEnd"/>
      <w:r w:rsidR="009707C0">
        <w:rPr>
          <w:sz w:val="24"/>
          <w:szCs w:val="24"/>
        </w:rPr>
        <w:t>,</w:t>
      </w:r>
      <w:r w:rsidR="00BF158A">
        <w:rPr>
          <w:sz w:val="24"/>
          <w:szCs w:val="24"/>
        </w:rPr>
        <w:t xml:space="preserve"> but no evidence of a phenotypic bottleneck</w:t>
      </w:r>
      <w:r w:rsidR="00016D5A">
        <w:rPr>
          <w:sz w:val="24"/>
          <w:szCs w:val="24"/>
        </w:rPr>
        <w:t xml:space="preserve"> </w:t>
      </w:r>
      <w:r w:rsidR="00CC4E31">
        <w:rPr>
          <w:sz w:val="24"/>
          <w:szCs w:val="24"/>
        </w:rPr>
        <w:t>due to domestication</w:t>
      </w:r>
      <w:r w:rsidR="005158C1">
        <w:rPr>
          <w:sz w:val="24"/>
          <w:szCs w:val="24"/>
        </w:rPr>
        <w:t>.</w:t>
      </w:r>
    </w:p>
    <w:p w14:paraId="0B20E430" w14:textId="77777777" w:rsidR="00082C15" w:rsidRDefault="00082C15" w:rsidP="00E019E8">
      <w:pPr>
        <w:spacing w:line="480" w:lineRule="auto"/>
        <w:ind w:firstLine="720"/>
        <w:rPr>
          <w:sz w:val="24"/>
          <w:szCs w:val="24"/>
        </w:rPr>
      </w:pPr>
    </w:p>
    <w:p w14:paraId="76AD0660" w14:textId="036F719A" w:rsidR="00780E3C" w:rsidRDefault="00726003" w:rsidP="00473ACC">
      <w:pPr>
        <w:spacing w:line="480" w:lineRule="auto"/>
        <w:rPr>
          <w:sz w:val="24"/>
          <w:szCs w:val="24"/>
        </w:rPr>
      </w:pPr>
      <w:r>
        <w:rPr>
          <w:noProof/>
        </w:rPr>
        <w:drawing>
          <wp:inline distT="0" distB="0" distL="0" distR="0" wp14:anchorId="3D4B109F" wp14:editId="04A8B538">
            <wp:extent cx="5943600" cy="3949065"/>
            <wp:effectExtent l="0" t="0" r="0" b="0"/>
            <wp:docPr id="20" name="Picture 2" descr="C:\Users\nesoltis\Documents\Projects\BcSolGWAS\paper\plots\FigR2\FigR2_beanplot_nogri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nesoltis\Documents\Projects\BcSolGWAS\paper\plots\FigR2\FigR2_beanplot_nogrid.tif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extLst/>
                  </pic:spPr>
                </pic:pic>
              </a:graphicData>
            </a:graphic>
          </wp:inline>
        </w:drawing>
      </w:r>
    </w:p>
    <w:p w14:paraId="33BD2D77" w14:textId="6D3038E0" w:rsidR="00726003" w:rsidRPr="00650319" w:rsidRDefault="00726003" w:rsidP="00726003">
      <w:pPr>
        <w:rPr>
          <w:b/>
          <w:sz w:val="24"/>
          <w:szCs w:val="24"/>
        </w:rPr>
      </w:pPr>
      <w:r>
        <w:rPr>
          <w:b/>
          <w:sz w:val="24"/>
          <w:szCs w:val="24"/>
        </w:rPr>
        <w:t>Figure 2</w:t>
      </w:r>
      <w:r w:rsidRPr="00650319">
        <w:rPr>
          <w:b/>
          <w:sz w:val="24"/>
          <w:szCs w:val="24"/>
        </w:rPr>
        <w:t xml:space="preserve">. </w:t>
      </w:r>
      <w:r>
        <w:rPr>
          <w:b/>
          <w:sz w:val="24"/>
          <w:szCs w:val="24"/>
        </w:rPr>
        <w:t>Distribution of</w:t>
      </w:r>
      <w:r w:rsidRPr="00650319">
        <w:rPr>
          <w:b/>
          <w:sz w:val="24"/>
          <w:szCs w:val="24"/>
        </w:rPr>
        <w:t xml:space="preserve"> </w:t>
      </w:r>
      <w:r w:rsidRPr="00E576C8">
        <w:rPr>
          <w:b/>
          <w:sz w:val="24"/>
          <w:szCs w:val="24"/>
        </w:rPr>
        <w:t xml:space="preserve">tomato genotype </w:t>
      </w:r>
      <w:r w:rsidRPr="00650319">
        <w:rPr>
          <w:b/>
          <w:sz w:val="24"/>
          <w:szCs w:val="24"/>
        </w:rPr>
        <w:t>susceptibility to</w:t>
      </w:r>
      <w:r w:rsidRPr="00650319">
        <w:rPr>
          <w:b/>
          <w:i/>
          <w:sz w:val="24"/>
          <w:szCs w:val="24"/>
        </w:rPr>
        <w:t xml:space="preserve"> </w:t>
      </w:r>
      <w:r>
        <w:rPr>
          <w:b/>
          <w:sz w:val="24"/>
          <w:szCs w:val="24"/>
        </w:rPr>
        <w:t xml:space="preserve">infection with 97 genetically diverse </w:t>
      </w:r>
      <w:r w:rsidRPr="00650319">
        <w:rPr>
          <w:b/>
          <w:i/>
          <w:sz w:val="24"/>
          <w:szCs w:val="24"/>
        </w:rPr>
        <w:t xml:space="preserve">B. </w:t>
      </w:r>
      <w:proofErr w:type="spellStart"/>
      <w:r w:rsidRPr="00650319">
        <w:rPr>
          <w:b/>
          <w:i/>
          <w:sz w:val="24"/>
          <w:szCs w:val="24"/>
        </w:rPr>
        <w:t>cinerea</w:t>
      </w:r>
      <w:proofErr w:type="spellEnd"/>
      <w:r>
        <w:rPr>
          <w:b/>
          <w:sz w:val="24"/>
          <w:szCs w:val="24"/>
        </w:rPr>
        <w:t xml:space="preserve"> isolates</w:t>
      </w:r>
      <w:r w:rsidRPr="00650319">
        <w:rPr>
          <w:b/>
          <w:sz w:val="24"/>
          <w:szCs w:val="24"/>
        </w:rPr>
        <w:t>.</w:t>
      </w:r>
    </w:p>
    <w:p w14:paraId="7B85EE5E" w14:textId="4FF00164" w:rsidR="00726003" w:rsidRDefault="00726003" w:rsidP="00726003">
      <w:pPr>
        <w:rPr>
          <w:sz w:val="24"/>
          <w:szCs w:val="24"/>
        </w:rPr>
      </w:pPr>
      <w:r w:rsidRPr="00572481">
        <w:rPr>
          <w:sz w:val="24"/>
          <w:szCs w:val="24"/>
        </w:rPr>
        <w:t xml:space="preserve">Violin plots </w:t>
      </w:r>
      <w:r>
        <w:rPr>
          <w:sz w:val="24"/>
          <w:szCs w:val="24"/>
        </w:rPr>
        <w:t>show the distribution of</w:t>
      </w:r>
      <w:r w:rsidRPr="00572481">
        <w:rPr>
          <w:sz w:val="24"/>
          <w:szCs w:val="24"/>
        </w:rPr>
        <w:t xml:space="preserve"> lesion size </w:t>
      </w:r>
      <w:r>
        <w:rPr>
          <w:sz w:val="24"/>
          <w:szCs w:val="24"/>
        </w:rPr>
        <w:t>caused by</w:t>
      </w:r>
      <w:r w:rsidRPr="00572481">
        <w:rPr>
          <w:sz w:val="24"/>
          <w:szCs w:val="24"/>
        </w:rPr>
        <w:t xml:space="preserve"> </w:t>
      </w:r>
      <w:r w:rsidRPr="003B4D0D">
        <w:rPr>
          <w:i/>
          <w:sz w:val="24"/>
          <w:szCs w:val="24"/>
        </w:rPr>
        <w:t>B</w:t>
      </w:r>
      <w:r>
        <w:rPr>
          <w:i/>
          <w:sz w:val="24"/>
          <w:szCs w:val="24"/>
        </w:rPr>
        <w:t>.</w:t>
      </w:r>
      <w:r w:rsidRPr="003B4D0D">
        <w:rPr>
          <w:i/>
          <w:sz w:val="24"/>
          <w:szCs w:val="24"/>
        </w:rPr>
        <w:t xml:space="preserve"> </w:t>
      </w:r>
      <w:proofErr w:type="spellStart"/>
      <w:r w:rsidRPr="003B4D0D">
        <w:rPr>
          <w:i/>
          <w:sz w:val="24"/>
          <w:szCs w:val="24"/>
        </w:rPr>
        <w:t>cinerea</w:t>
      </w:r>
      <w:proofErr w:type="spellEnd"/>
      <w:r w:rsidRPr="00572481">
        <w:rPr>
          <w:sz w:val="24"/>
          <w:szCs w:val="24"/>
        </w:rPr>
        <w:t xml:space="preserve"> </w:t>
      </w:r>
      <w:r>
        <w:rPr>
          <w:sz w:val="24"/>
          <w:szCs w:val="24"/>
        </w:rPr>
        <w:t xml:space="preserve">isolates </w:t>
      </w:r>
      <w:r w:rsidRPr="00572481">
        <w:rPr>
          <w:sz w:val="24"/>
          <w:szCs w:val="24"/>
        </w:rPr>
        <w:t xml:space="preserve">on </w:t>
      </w:r>
      <w:r>
        <w:rPr>
          <w:sz w:val="24"/>
          <w:szCs w:val="24"/>
        </w:rPr>
        <w:t>each tomato host genotype</w:t>
      </w:r>
      <w:r w:rsidRPr="00572481">
        <w:rPr>
          <w:sz w:val="24"/>
          <w:szCs w:val="24"/>
        </w:rPr>
        <w:t xml:space="preserve">. </w:t>
      </w:r>
      <w:r>
        <w:rPr>
          <w:sz w:val="24"/>
          <w:szCs w:val="24"/>
        </w:rPr>
        <w:t>Individual points are</w:t>
      </w:r>
      <w:r w:rsidRPr="00572481">
        <w:rPr>
          <w:sz w:val="24"/>
          <w:szCs w:val="24"/>
        </w:rPr>
        <w:t xml:space="preserve"> </w:t>
      </w:r>
      <w:r>
        <w:rPr>
          <w:sz w:val="24"/>
          <w:szCs w:val="24"/>
        </w:rPr>
        <w:t xml:space="preserve">mean </w:t>
      </w:r>
      <w:r w:rsidRPr="00572481">
        <w:rPr>
          <w:sz w:val="24"/>
          <w:szCs w:val="24"/>
        </w:rPr>
        <w:t xml:space="preserve">lesion </w:t>
      </w:r>
      <w:r>
        <w:rPr>
          <w:sz w:val="24"/>
          <w:szCs w:val="24"/>
        </w:rPr>
        <w:t>size</w:t>
      </w:r>
      <w:r w:rsidRPr="00572481">
        <w:rPr>
          <w:sz w:val="24"/>
          <w:szCs w:val="24"/>
        </w:rPr>
        <w:t xml:space="preserve"> </w:t>
      </w:r>
      <w:r>
        <w:rPr>
          <w:sz w:val="24"/>
          <w:szCs w:val="24"/>
        </w:rPr>
        <w:t>for each of the 97 different isolate-host pairs. The boxes show the 75</w:t>
      </w:r>
      <w:r w:rsidRPr="00591543">
        <w:rPr>
          <w:sz w:val="24"/>
          <w:szCs w:val="24"/>
          <w:vertAlign w:val="superscript"/>
        </w:rPr>
        <w:t>th</w:t>
      </w:r>
      <w:r>
        <w:rPr>
          <w:sz w:val="24"/>
          <w:szCs w:val="24"/>
        </w:rPr>
        <w:t xml:space="preserve"> percentile distribution, and the horizontal line shows the mean resistance of the specific host genotype. The tomato genotypes are grouped based on their status as wild or domesticated </w:t>
      </w:r>
      <w:proofErr w:type="spellStart"/>
      <w:r>
        <w:rPr>
          <w:sz w:val="24"/>
          <w:szCs w:val="24"/>
        </w:rPr>
        <w:t>germplasm</w:t>
      </w:r>
      <w:proofErr w:type="spellEnd"/>
      <w:r>
        <w:rPr>
          <w:sz w:val="24"/>
          <w:szCs w:val="24"/>
        </w:rPr>
        <w:t>.</w:t>
      </w:r>
      <w:ins w:id="227" w:author="N S" w:date="2018-05-10T11:53:00Z">
        <w:r w:rsidR="0002008C">
          <w:rPr>
            <w:sz w:val="24"/>
            <w:szCs w:val="24"/>
          </w:rPr>
          <w:t xml:space="preserve"> </w:t>
        </w:r>
      </w:ins>
    </w:p>
    <w:p w14:paraId="58DC817D" w14:textId="77777777" w:rsidR="00082C15" w:rsidRDefault="00082C15" w:rsidP="00726003">
      <w:pPr>
        <w:rPr>
          <w:sz w:val="24"/>
          <w:szCs w:val="24"/>
        </w:rPr>
      </w:pPr>
    </w:p>
    <w:p w14:paraId="0028C2E9" w14:textId="6DFA41F7" w:rsidR="00082C15" w:rsidRDefault="00082C15" w:rsidP="00726003">
      <w:pPr>
        <w:rPr>
          <w:sz w:val="24"/>
          <w:szCs w:val="24"/>
        </w:rPr>
      </w:pPr>
    </w:p>
    <w:p w14:paraId="712BEBFA" w14:textId="77777777" w:rsidR="00726003" w:rsidRDefault="00726003">
      <w:pPr>
        <w:rPr>
          <w:b/>
          <w:sz w:val="24"/>
          <w:szCs w:val="24"/>
        </w:rPr>
      </w:pPr>
    </w:p>
    <w:p w14:paraId="492D44FA" w14:textId="77777777" w:rsidR="00082C15" w:rsidRDefault="00082C15">
      <w:pPr>
        <w:rPr>
          <w:b/>
          <w:sz w:val="24"/>
          <w:szCs w:val="24"/>
        </w:rPr>
      </w:pPr>
    </w:p>
    <w:p w14:paraId="2371F288" w14:textId="77777777" w:rsidR="00082C15" w:rsidRDefault="00082C15">
      <w:pPr>
        <w:rPr>
          <w:b/>
          <w:sz w:val="24"/>
          <w:szCs w:val="24"/>
        </w:rPr>
      </w:pPr>
      <w:r>
        <w:rPr>
          <w:noProof/>
        </w:rPr>
        <w:lastRenderedPageBreak/>
        <mc:AlternateContent>
          <mc:Choice Requires="wpg">
            <w:drawing>
              <wp:inline distT="0" distB="0" distL="0" distR="0" wp14:anchorId="3B38EC1B" wp14:editId="11C69058">
                <wp:extent cx="3306445" cy="3375660"/>
                <wp:effectExtent l="0" t="0" r="8255" b="0"/>
                <wp:docPr id="2049" name="Group 1"/>
                <wp:cNvGraphicFramePr/>
                <a:graphic xmlns:a="http://schemas.openxmlformats.org/drawingml/2006/main">
                  <a:graphicData uri="http://schemas.microsoft.com/office/word/2010/wordprocessingGroup">
                    <wpg:wgp>
                      <wpg:cNvGrpSpPr/>
                      <wpg:grpSpPr>
                        <a:xfrm>
                          <a:off x="0" y="0"/>
                          <a:ext cx="3306445" cy="3375660"/>
                          <a:chOff x="0" y="0"/>
                          <a:chExt cx="3306485" cy="3376246"/>
                        </a:xfrm>
                      </wpg:grpSpPr>
                      <pic:pic xmlns:pic="http://schemas.openxmlformats.org/drawingml/2006/picture">
                        <pic:nvPicPr>
                          <pic:cNvPr id="2051" name="Picture 2051" descr="C:\Users\nesoltis\Documents\Projects\BcSolGWAS\paper\plots\FigR3\Sl_LesionSize_IntMean_DW.ti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0400" cy="3376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2" name="Picture 2052" descr="C:\Users\nesoltis\Documents\Projects\BcSolGWAS\paper\plots\FigR3\Sl_LesionSize_vio_DW.tif"/>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8613" r="54957" b="12942"/>
                          <a:stretch/>
                        </pic:blipFill>
                        <pic:spPr bwMode="auto">
                          <a:xfrm>
                            <a:off x="803150" y="0"/>
                            <a:ext cx="525833" cy="29393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3" name="Picture 2053" descr="C:\Users\nesoltis\Documents\Projects\BcSolGWAS\paper\plots\FigR3\Sl_LesionSize_vio_DW.tif"/>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5507" b="13080"/>
                          <a:stretch/>
                        </pic:blipFill>
                        <pic:spPr bwMode="auto">
                          <a:xfrm>
                            <a:off x="2522619" y="4662"/>
                            <a:ext cx="783866" cy="29346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se="http://schemas.microsoft.com/office/word/2015/wordml/symex" xmlns:w15="http://schemas.microsoft.com/office/word/2012/wordml" xmlns:cx1="http://schemas.microsoft.com/office/drawing/2015/9/8/chartex" xmlns:cx="http://schemas.microsoft.com/office/drawing/2014/chartex">
            <w:pict>
              <v:group w14:anchorId="169647AE" id="Group 1" o:spid="_x0000_s1026" style="width:260.35pt;height:265.8pt;mso-position-horizontal-relative:char;mso-position-vertical-relative:line" coordsize="33064,337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">
                <v:shape id="Picture 2051" o:spid="_x0000_s1027" type="#_x0000_t75" style="position:absolute;width:32004;height:3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">
                  <v:imagedata r:id="rId28" o:title="Sl_LesionSize_IntMean_DW"/>
                </v:shape>
                <v:shape id="Picture 2052" o:spid="_x0000_s1028" type="#_x0000_t75" style="position:absolute;left:8031;width:5258;height:29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">
                  <v:imagedata r:id="rId29" o:title="Sl_LesionSize_vio_DW" cropbottom="8482f" cropleft="18752f" cropright="36017f"/>
                </v:shape>
                <v:shape id="Picture 2053" o:spid="_x0000_s1029" type="#_x0000_t75" style="position:absolute;left:25226;top:46;width:7838;height:29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">
                  <v:imagedata r:id="rId29" o:title="Sl_LesionSize_vio_DW" cropbottom="8572f" cropleft="49484f"/>
                </v:shape>
                <w10:anchorlock/>
              </v:group>
            </w:pict>
          </mc:Fallback>
        </mc:AlternateContent>
      </w:r>
    </w:p>
    <w:p w14:paraId="5992F92A" w14:textId="77777777" w:rsidR="00082C15" w:rsidRDefault="00082C15">
      <w:pPr>
        <w:rPr>
          <w:b/>
          <w:sz w:val="24"/>
          <w:szCs w:val="24"/>
        </w:rPr>
      </w:pPr>
    </w:p>
    <w:p w14:paraId="5DE60336" w14:textId="77777777" w:rsidR="00082C15" w:rsidRDefault="00082C15" w:rsidP="00082C15">
      <w:pPr>
        <w:rPr>
          <w:sz w:val="24"/>
          <w:szCs w:val="24"/>
        </w:rPr>
      </w:pPr>
      <w:r>
        <w:rPr>
          <w:b/>
          <w:sz w:val="24"/>
          <w:szCs w:val="24"/>
        </w:rPr>
        <w:t>Figure 3</w:t>
      </w:r>
      <w:r w:rsidRPr="00591543">
        <w:rPr>
          <w:b/>
          <w:sz w:val="24"/>
          <w:szCs w:val="24"/>
        </w:rPr>
        <w:t xml:space="preserve">. </w:t>
      </w:r>
      <w:proofErr w:type="gramStart"/>
      <w:r>
        <w:rPr>
          <w:b/>
          <w:sz w:val="24"/>
          <w:szCs w:val="24"/>
        </w:rPr>
        <w:t xml:space="preserve">Distribution of </w:t>
      </w:r>
      <w:r w:rsidRPr="00EE2856">
        <w:rPr>
          <w:b/>
          <w:i/>
          <w:sz w:val="24"/>
          <w:szCs w:val="24"/>
        </w:rPr>
        <w:t xml:space="preserve">B. </w:t>
      </w:r>
      <w:proofErr w:type="spellStart"/>
      <w:r w:rsidRPr="00EE2856">
        <w:rPr>
          <w:b/>
          <w:i/>
          <w:sz w:val="24"/>
          <w:szCs w:val="24"/>
        </w:rPr>
        <w:t>cinerea</w:t>
      </w:r>
      <w:proofErr w:type="spellEnd"/>
      <w:r>
        <w:rPr>
          <w:b/>
          <w:sz w:val="24"/>
          <w:szCs w:val="24"/>
        </w:rPr>
        <w:t xml:space="preserve"> </w:t>
      </w:r>
      <w:r w:rsidRPr="00591543">
        <w:rPr>
          <w:b/>
          <w:sz w:val="24"/>
          <w:szCs w:val="24"/>
        </w:rPr>
        <w:t xml:space="preserve">virulence </w:t>
      </w:r>
      <w:r>
        <w:rPr>
          <w:b/>
          <w:sz w:val="24"/>
          <w:szCs w:val="24"/>
        </w:rPr>
        <w:t>by tomato</w:t>
      </w:r>
      <w:r w:rsidRPr="00591543">
        <w:rPr>
          <w:b/>
          <w:sz w:val="24"/>
          <w:szCs w:val="24"/>
        </w:rPr>
        <w:t xml:space="preserve"> domestication</w:t>
      </w:r>
      <w:r>
        <w:rPr>
          <w:b/>
          <w:sz w:val="24"/>
          <w:szCs w:val="24"/>
        </w:rPr>
        <w:t xml:space="preserve"> status</w:t>
      </w:r>
      <w:r>
        <w:rPr>
          <w:sz w:val="24"/>
          <w:szCs w:val="24"/>
        </w:rPr>
        <w:t>.</w:t>
      </w:r>
      <w:proofErr w:type="gramEnd"/>
    </w:p>
    <w:p w14:paraId="5C161D96" w14:textId="77777777" w:rsidR="00082C15" w:rsidRDefault="00082C15" w:rsidP="00082C15">
      <w:pPr>
        <w:rPr>
          <w:sz w:val="24"/>
          <w:szCs w:val="24"/>
        </w:rPr>
      </w:pPr>
      <w:r>
        <w:rPr>
          <w:sz w:val="24"/>
          <w:szCs w:val="24"/>
        </w:rPr>
        <w:t xml:space="preserve">The violin plots show the mean virulence of each </w:t>
      </w:r>
      <w:r w:rsidRPr="00054871">
        <w:rPr>
          <w:i/>
          <w:sz w:val="24"/>
          <w:szCs w:val="24"/>
        </w:rPr>
        <w:t xml:space="preserve">B. </w:t>
      </w:r>
      <w:proofErr w:type="spellStart"/>
      <w:r w:rsidRPr="00054871">
        <w:rPr>
          <w:i/>
          <w:sz w:val="24"/>
          <w:szCs w:val="24"/>
        </w:rPr>
        <w:t>cinerea</w:t>
      </w:r>
      <w:proofErr w:type="spellEnd"/>
      <w:r w:rsidRPr="00054871">
        <w:rPr>
          <w:i/>
          <w:sz w:val="24"/>
          <w:szCs w:val="24"/>
        </w:rPr>
        <w:t xml:space="preserve"> </w:t>
      </w:r>
      <w:r>
        <w:rPr>
          <w:sz w:val="24"/>
          <w:szCs w:val="24"/>
        </w:rPr>
        <w:t xml:space="preserve">isolate on the tomato genotypes, grouped as wild or domesticated </w:t>
      </w:r>
      <w:proofErr w:type="spellStart"/>
      <w:r>
        <w:rPr>
          <w:sz w:val="24"/>
          <w:szCs w:val="24"/>
        </w:rPr>
        <w:t>germplasm</w:t>
      </w:r>
      <w:proofErr w:type="spellEnd"/>
      <w:r>
        <w:rPr>
          <w:sz w:val="24"/>
          <w:szCs w:val="24"/>
        </w:rPr>
        <w:t>. The domestication effect on lesion size is significant (Table 1 ANOVA, p&lt;2e-16). The i</w:t>
      </w:r>
      <w:r w:rsidRPr="00572481">
        <w:rPr>
          <w:sz w:val="24"/>
          <w:szCs w:val="24"/>
        </w:rPr>
        <w:t>nteraction plot</w:t>
      </w:r>
      <w:r>
        <w:rPr>
          <w:sz w:val="24"/>
          <w:szCs w:val="24"/>
        </w:rPr>
        <w:t xml:space="preserve"> between the two violin plots</w:t>
      </w:r>
      <w:r w:rsidRPr="00572481">
        <w:rPr>
          <w:sz w:val="24"/>
          <w:szCs w:val="24"/>
        </w:rPr>
        <w:t xml:space="preserve"> </w:t>
      </w:r>
      <w:r>
        <w:rPr>
          <w:sz w:val="24"/>
          <w:szCs w:val="24"/>
        </w:rPr>
        <w:t xml:space="preserve">connects the average lesion size of a single </w:t>
      </w:r>
      <w:r w:rsidRPr="00054871">
        <w:rPr>
          <w:i/>
          <w:sz w:val="24"/>
          <w:szCs w:val="24"/>
        </w:rPr>
        <w:t xml:space="preserve">B. </w:t>
      </w:r>
      <w:proofErr w:type="spellStart"/>
      <w:r w:rsidRPr="00054871">
        <w:rPr>
          <w:i/>
          <w:sz w:val="24"/>
          <w:szCs w:val="24"/>
        </w:rPr>
        <w:t>cinerea</w:t>
      </w:r>
      <w:proofErr w:type="spellEnd"/>
      <w:r>
        <w:rPr>
          <w:sz w:val="24"/>
          <w:szCs w:val="24"/>
        </w:rPr>
        <w:t xml:space="preserve"> isolate between the</w:t>
      </w:r>
      <w:r w:rsidRPr="00F33B95">
        <w:rPr>
          <w:sz w:val="24"/>
          <w:szCs w:val="24"/>
        </w:rPr>
        <w:t xml:space="preserve"> </w:t>
      </w:r>
      <w:r>
        <w:rPr>
          <w:sz w:val="24"/>
          <w:szCs w:val="24"/>
        </w:rPr>
        <w:t xml:space="preserve">wild and domesticated </w:t>
      </w:r>
      <w:proofErr w:type="spellStart"/>
      <w:r>
        <w:rPr>
          <w:sz w:val="24"/>
          <w:szCs w:val="24"/>
        </w:rPr>
        <w:t>germplasm</w:t>
      </w:r>
      <w:proofErr w:type="spellEnd"/>
      <w:r>
        <w:rPr>
          <w:sz w:val="24"/>
          <w:szCs w:val="24"/>
        </w:rPr>
        <w:t xml:space="preserve">. </w:t>
      </w:r>
    </w:p>
    <w:p w14:paraId="123BA947" w14:textId="77777777" w:rsidR="005C4EA6" w:rsidRDefault="005C4EA6" w:rsidP="00082C15">
      <w:pPr>
        <w:rPr>
          <w:sz w:val="24"/>
          <w:szCs w:val="24"/>
        </w:rPr>
      </w:pPr>
    </w:p>
    <w:p w14:paraId="2F6C7307" w14:textId="37A4AA2D" w:rsidR="00F05926" w:rsidRPr="00F05926" w:rsidRDefault="00F803BC" w:rsidP="00082C15">
      <w:pPr>
        <w:spacing w:line="480" w:lineRule="auto"/>
        <w:rPr>
          <w:b/>
          <w:sz w:val="24"/>
          <w:szCs w:val="24"/>
        </w:rPr>
      </w:pPr>
      <w:r>
        <w:rPr>
          <w:b/>
          <w:sz w:val="24"/>
          <w:szCs w:val="24"/>
        </w:rPr>
        <w:t xml:space="preserve">Pathogen </w:t>
      </w:r>
      <w:r w:rsidR="00016D5A">
        <w:rPr>
          <w:b/>
          <w:sz w:val="24"/>
          <w:szCs w:val="24"/>
        </w:rPr>
        <w:t>S</w:t>
      </w:r>
      <w:r w:rsidR="007A7AF3">
        <w:rPr>
          <w:b/>
          <w:sz w:val="24"/>
          <w:szCs w:val="24"/>
        </w:rPr>
        <w:t>pecialization</w:t>
      </w:r>
      <w:r w:rsidR="006C7FE0">
        <w:rPr>
          <w:b/>
          <w:sz w:val="24"/>
          <w:szCs w:val="24"/>
        </w:rPr>
        <w:t xml:space="preserve"> </w:t>
      </w:r>
      <w:r>
        <w:rPr>
          <w:b/>
          <w:sz w:val="24"/>
          <w:szCs w:val="24"/>
        </w:rPr>
        <w:t>to Source Host</w:t>
      </w:r>
    </w:p>
    <w:p w14:paraId="184B266F" w14:textId="693AD2BA" w:rsidR="004D38F6" w:rsidRDefault="00E019E8" w:rsidP="00970D99">
      <w:pPr>
        <w:spacing w:line="480" w:lineRule="auto"/>
        <w:ind w:firstLine="360"/>
        <w:rPr>
          <w:sz w:val="24"/>
          <w:szCs w:val="24"/>
        </w:rPr>
      </w:pPr>
      <w:commentRangeStart w:id="228"/>
      <w:r>
        <w:rPr>
          <w:sz w:val="24"/>
          <w:szCs w:val="24"/>
        </w:rPr>
        <w:t xml:space="preserve">One </w:t>
      </w:r>
      <w:r w:rsidR="00DE1A99">
        <w:rPr>
          <w:sz w:val="24"/>
          <w:szCs w:val="24"/>
        </w:rPr>
        <w:t xml:space="preserve">evolutionary </w:t>
      </w:r>
      <w:r>
        <w:rPr>
          <w:sz w:val="24"/>
          <w:szCs w:val="24"/>
        </w:rPr>
        <w:t xml:space="preserve">model of </w:t>
      </w:r>
      <w:ins w:id="229" w:author="Céline" w:date="2018-05-22T15:31:00Z">
        <w:r w:rsidR="001D275E">
          <w:rPr>
            <w:sz w:val="24"/>
            <w:szCs w:val="24"/>
          </w:rPr>
          <w:t>plant</w:t>
        </w:r>
      </w:ins>
      <w:ins w:id="230" w:author="Céline" w:date="2018-05-22T15:33:00Z">
        <w:r w:rsidR="001D275E">
          <w:rPr>
            <w:sz w:val="24"/>
            <w:szCs w:val="24"/>
          </w:rPr>
          <w:t>s</w:t>
        </w:r>
      </w:ins>
      <w:ins w:id="231" w:author="Céline" w:date="2018-05-22T15:31:00Z">
        <w:r w:rsidR="001D275E">
          <w:rPr>
            <w:sz w:val="24"/>
            <w:szCs w:val="24"/>
          </w:rPr>
          <w:t xml:space="preserve"> - </w:t>
        </w:r>
      </w:ins>
      <w:r>
        <w:rPr>
          <w:sz w:val="24"/>
          <w:szCs w:val="24"/>
        </w:rPr>
        <w:t>generalist pathogens</w:t>
      </w:r>
      <w:ins w:id="232" w:author="Céline" w:date="2018-05-22T15:32:00Z">
        <w:r w:rsidR="001D275E">
          <w:rPr>
            <w:sz w:val="24"/>
            <w:szCs w:val="24"/>
          </w:rPr>
          <w:t xml:space="preserve"> interaction</w:t>
        </w:r>
      </w:ins>
      <w:ins w:id="233" w:author="Céline" w:date="2018-05-22T15:31:00Z">
        <w:r w:rsidR="001D275E">
          <w:rPr>
            <w:sz w:val="24"/>
            <w:szCs w:val="24"/>
          </w:rPr>
          <w:t xml:space="preserve"> </w:t>
        </w:r>
      </w:ins>
      <w:r>
        <w:rPr>
          <w:sz w:val="24"/>
          <w:szCs w:val="24"/>
        </w:rPr>
        <w:t>suggests that</w:t>
      </w:r>
      <w:ins w:id="234" w:author="Céline" w:date="2018-05-22T15:34:00Z">
        <w:r w:rsidR="00970D99">
          <w:rPr>
            <w:sz w:val="24"/>
            <w:szCs w:val="24"/>
          </w:rPr>
          <w:t xml:space="preserve"> specific</w:t>
        </w:r>
      </w:ins>
      <w:r>
        <w:rPr>
          <w:sz w:val="24"/>
          <w:szCs w:val="24"/>
        </w:rPr>
        <w:t xml:space="preserve"> </w:t>
      </w:r>
      <w:del w:id="235" w:author="Céline" w:date="2018-05-22T15:34:00Z">
        <w:r w:rsidDel="00970D99">
          <w:rPr>
            <w:sz w:val="24"/>
            <w:szCs w:val="24"/>
          </w:rPr>
          <w:delText xml:space="preserve">isolates </w:delText>
        </w:r>
        <w:r w:rsidR="00016D5A" w:rsidDel="00970D99">
          <w:rPr>
            <w:sz w:val="24"/>
            <w:szCs w:val="24"/>
          </w:rPr>
          <w:delText xml:space="preserve">within </w:delText>
        </w:r>
      </w:del>
      <w:r w:rsidR="00F60037">
        <w:rPr>
          <w:sz w:val="24"/>
          <w:szCs w:val="24"/>
        </w:rPr>
        <w:t>generalist</w:t>
      </w:r>
      <w:r w:rsidR="00016D5A">
        <w:rPr>
          <w:sz w:val="24"/>
          <w:szCs w:val="24"/>
        </w:rPr>
        <w:t xml:space="preserve"> </w:t>
      </w:r>
      <w:r w:rsidR="00E75C3D">
        <w:rPr>
          <w:sz w:val="24"/>
          <w:szCs w:val="24"/>
        </w:rPr>
        <w:t xml:space="preserve">pathogen </w:t>
      </w:r>
      <w:ins w:id="236" w:author="Céline" w:date="2018-05-22T15:34:00Z">
        <w:r w:rsidR="00970D99">
          <w:rPr>
            <w:sz w:val="24"/>
            <w:szCs w:val="24"/>
          </w:rPr>
          <w:t>isolates</w:t>
        </w:r>
      </w:ins>
      <w:del w:id="237" w:author="Céline" w:date="2018-05-22T15:34:00Z">
        <w:r w:rsidR="00016D5A" w:rsidDel="00970D99">
          <w:rPr>
            <w:sz w:val="24"/>
            <w:szCs w:val="24"/>
          </w:rPr>
          <w:delText>species</w:delText>
        </w:r>
      </w:del>
      <w:r>
        <w:rPr>
          <w:sz w:val="24"/>
          <w:szCs w:val="24"/>
        </w:rPr>
        <w:t xml:space="preserve"> may </w:t>
      </w:r>
      <w:r w:rsidR="006830A0">
        <w:rPr>
          <w:sz w:val="24"/>
          <w:szCs w:val="24"/>
        </w:rPr>
        <w:t>specialize on</w:t>
      </w:r>
      <w:ins w:id="238" w:author="Céline" w:date="2018-05-22T15:38:00Z">
        <w:r w:rsidR="00970D99">
          <w:rPr>
            <w:sz w:val="24"/>
            <w:szCs w:val="24"/>
          </w:rPr>
          <w:t xml:space="preserve"> interaction with</w:t>
        </w:r>
      </w:ins>
      <w:r w:rsidR="006830A0">
        <w:rPr>
          <w:sz w:val="24"/>
          <w:szCs w:val="24"/>
        </w:rPr>
        <w:t xml:space="preserve"> specific </w:t>
      </w:r>
      <w:r>
        <w:rPr>
          <w:sz w:val="24"/>
          <w:szCs w:val="24"/>
        </w:rPr>
        <w:t xml:space="preserve">hosts. </w:t>
      </w:r>
      <w:r w:rsidR="00F60037">
        <w:rPr>
          <w:sz w:val="24"/>
          <w:szCs w:val="24"/>
        </w:rPr>
        <w:t>Alternat</w:t>
      </w:r>
      <w:r w:rsidR="00B81F2E">
        <w:rPr>
          <w:sz w:val="24"/>
          <w:szCs w:val="24"/>
        </w:rPr>
        <w:t>iv</w:t>
      </w:r>
      <w:r w:rsidR="00F60037">
        <w:rPr>
          <w:sz w:val="24"/>
          <w:szCs w:val="24"/>
        </w:rPr>
        <w:t xml:space="preserve">ely, </w:t>
      </w:r>
      <w:ins w:id="239" w:author="Céline" w:date="2018-05-22T15:36:00Z">
        <w:r w:rsidR="00970D99">
          <w:rPr>
            <w:sz w:val="24"/>
            <w:szCs w:val="24"/>
          </w:rPr>
          <w:t xml:space="preserve">generalist </w:t>
        </w:r>
      </w:ins>
      <w:r w:rsidR="00F60037">
        <w:rPr>
          <w:sz w:val="24"/>
          <w:szCs w:val="24"/>
        </w:rPr>
        <w:t>isolates may</w:t>
      </w:r>
      <w:ins w:id="240" w:author="Céline" w:date="2018-05-22T15:36:00Z">
        <w:r w:rsidR="00970D99">
          <w:rPr>
            <w:sz w:val="24"/>
            <w:szCs w:val="24"/>
          </w:rPr>
          <w:t xml:space="preserve"> show no </w:t>
        </w:r>
      </w:ins>
      <w:ins w:id="241" w:author="Céline" w:date="2018-05-22T15:38:00Z">
        <w:r w:rsidR="00970D99">
          <w:rPr>
            <w:sz w:val="24"/>
            <w:szCs w:val="24"/>
          </w:rPr>
          <w:t xml:space="preserve">host </w:t>
        </w:r>
      </w:ins>
      <w:ins w:id="242" w:author="Céline" w:date="2018-05-22T15:36:00Z">
        <w:r w:rsidR="00970D99">
          <w:rPr>
            <w:sz w:val="24"/>
            <w:szCs w:val="24"/>
          </w:rPr>
          <w:t>specialization or preference</w:t>
        </w:r>
      </w:ins>
      <w:del w:id="243" w:author="Céline" w:date="2018-05-22T15:36:00Z">
        <w:r w:rsidR="00F60037" w:rsidDel="00970D99">
          <w:rPr>
            <w:sz w:val="24"/>
            <w:szCs w:val="24"/>
          </w:rPr>
          <w:delText xml:space="preserve"> </w:delText>
        </w:r>
      </w:del>
      <w:del w:id="244" w:author="Céline" w:date="2018-05-22T15:35:00Z">
        <w:r w:rsidR="00F60037" w:rsidDel="00970D99">
          <w:rPr>
            <w:sz w:val="24"/>
            <w:szCs w:val="24"/>
          </w:rPr>
          <w:delText>also be</w:delText>
        </w:r>
      </w:del>
      <w:del w:id="245" w:author="Céline" w:date="2018-05-22T15:36:00Z">
        <w:r w:rsidR="00F60037" w:rsidDel="00970D99">
          <w:rPr>
            <w:sz w:val="24"/>
            <w:szCs w:val="24"/>
          </w:rPr>
          <w:delText xml:space="preserve"> generalists</w:delText>
        </w:r>
      </w:del>
      <w:del w:id="246" w:author="Céline" w:date="2018-05-22T15:35:00Z">
        <w:r w:rsidR="00F60037" w:rsidDel="00970D99">
          <w:rPr>
            <w:sz w:val="24"/>
            <w:szCs w:val="24"/>
          </w:rPr>
          <w:delText xml:space="preserve">, with specialization absent </w:delText>
        </w:r>
        <w:r w:rsidR="00C45886" w:rsidDel="00970D99">
          <w:rPr>
            <w:sz w:val="24"/>
            <w:szCs w:val="24"/>
          </w:rPr>
          <w:delText>even between individuals</w:delText>
        </w:r>
      </w:del>
      <w:r w:rsidR="00C45886">
        <w:rPr>
          <w:sz w:val="24"/>
          <w:szCs w:val="24"/>
        </w:rPr>
        <w:t>.</w:t>
      </w:r>
      <w:r w:rsidR="00F60037">
        <w:rPr>
          <w:sz w:val="24"/>
          <w:szCs w:val="24"/>
        </w:rPr>
        <w:t xml:space="preserve"> </w:t>
      </w:r>
      <w:commentRangeEnd w:id="228"/>
      <w:r w:rsidR="001D275E">
        <w:rPr>
          <w:rStyle w:val="CommentReference"/>
        </w:rPr>
        <w:commentReference w:id="228"/>
      </w:r>
      <w:r w:rsidR="00F60037">
        <w:rPr>
          <w:sz w:val="24"/>
          <w:szCs w:val="24"/>
        </w:rPr>
        <w:t>Our collection</w:t>
      </w:r>
      <w:r w:rsidR="009F1408">
        <w:rPr>
          <w:sz w:val="24"/>
          <w:szCs w:val="24"/>
        </w:rPr>
        <w:t xml:space="preserve"> of </w:t>
      </w:r>
      <w:r w:rsidR="009F1408" w:rsidRPr="00FD6D56">
        <w:rPr>
          <w:i/>
          <w:sz w:val="24"/>
          <w:szCs w:val="24"/>
        </w:rPr>
        <w:t xml:space="preserve">B. </w:t>
      </w:r>
      <w:proofErr w:type="spellStart"/>
      <w:r w:rsidR="009F1408" w:rsidRPr="00FD6D56">
        <w:rPr>
          <w:i/>
          <w:sz w:val="24"/>
          <w:szCs w:val="24"/>
        </w:rPr>
        <w:t>cinerea</w:t>
      </w:r>
      <w:proofErr w:type="spellEnd"/>
      <w:r w:rsidR="009F1408">
        <w:rPr>
          <w:sz w:val="24"/>
          <w:szCs w:val="24"/>
        </w:rPr>
        <w:t xml:space="preserve"> </w:t>
      </w:r>
      <w:r w:rsidR="00F60037">
        <w:rPr>
          <w:sz w:val="24"/>
          <w:szCs w:val="24"/>
        </w:rPr>
        <w:t xml:space="preserve">includes five </w:t>
      </w:r>
      <w:del w:id="247" w:author="Céline" w:date="2018-05-22T15:38:00Z">
        <w:r w:rsidR="00F60037" w:rsidDel="00970D99">
          <w:rPr>
            <w:sz w:val="24"/>
            <w:szCs w:val="24"/>
          </w:rPr>
          <w:delText xml:space="preserve">isolates </w:delText>
        </w:r>
        <w:r w:rsidR="00E75C3D" w:rsidDel="00970D99">
          <w:rPr>
            <w:sz w:val="24"/>
            <w:szCs w:val="24"/>
          </w:rPr>
          <w:delText>which</w:delText>
        </w:r>
      </w:del>
      <w:ins w:id="248" w:author="Céline" w:date="2018-05-22T15:38:00Z">
        <w:r w:rsidR="00970D99">
          <w:rPr>
            <w:sz w:val="24"/>
            <w:szCs w:val="24"/>
          </w:rPr>
          <w:t>isolates that</w:t>
        </w:r>
      </w:ins>
      <w:r w:rsidR="00E75C3D">
        <w:rPr>
          <w:sz w:val="24"/>
          <w:szCs w:val="24"/>
        </w:rPr>
        <w:t xml:space="preserve"> may be adapted to tomato, as they were collected</w:t>
      </w:r>
      <w:r w:rsidR="00DE1A99">
        <w:rPr>
          <w:sz w:val="24"/>
          <w:szCs w:val="24"/>
        </w:rPr>
        <w:t xml:space="preserve"> from </w:t>
      </w:r>
      <w:r w:rsidR="00F60037" w:rsidRPr="00F60037">
        <w:rPr>
          <w:i/>
          <w:sz w:val="24"/>
          <w:szCs w:val="24"/>
        </w:rPr>
        <w:t xml:space="preserve">S. </w:t>
      </w:r>
      <w:proofErr w:type="spellStart"/>
      <w:r w:rsidR="00F60037" w:rsidRPr="00F60037">
        <w:rPr>
          <w:i/>
          <w:sz w:val="24"/>
          <w:szCs w:val="24"/>
        </w:rPr>
        <w:t>lycopersicum</w:t>
      </w:r>
      <w:proofErr w:type="spellEnd"/>
      <w:r w:rsidR="00F60037">
        <w:rPr>
          <w:sz w:val="24"/>
          <w:szCs w:val="24"/>
        </w:rPr>
        <w:t xml:space="preserve">. </w:t>
      </w:r>
      <w:r w:rsidR="00C344A5">
        <w:rPr>
          <w:sz w:val="24"/>
          <w:szCs w:val="24"/>
        </w:rPr>
        <w:t xml:space="preserve">To test if there is </w:t>
      </w:r>
      <w:r w:rsidR="00D941A2">
        <w:rPr>
          <w:sz w:val="24"/>
          <w:szCs w:val="24"/>
        </w:rPr>
        <w:t>evidence for</w:t>
      </w:r>
      <w:r w:rsidR="00F803BC">
        <w:rPr>
          <w:sz w:val="24"/>
          <w:szCs w:val="24"/>
        </w:rPr>
        <w:t xml:space="preserve"> specialization to the source host</w:t>
      </w:r>
      <w:r w:rsidR="00C344A5">
        <w:rPr>
          <w:sz w:val="24"/>
          <w:szCs w:val="24"/>
        </w:rPr>
        <w:t xml:space="preserve">, we compared the virulence of the </w:t>
      </w:r>
      <w:r w:rsidR="00C344A5" w:rsidRPr="009707C0">
        <w:rPr>
          <w:i/>
          <w:sz w:val="24"/>
          <w:szCs w:val="24"/>
        </w:rPr>
        <w:t xml:space="preserve">B. </w:t>
      </w:r>
      <w:proofErr w:type="spellStart"/>
      <w:r w:rsidR="00C344A5" w:rsidRPr="009707C0">
        <w:rPr>
          <w:i/>
          <w:sz w:val="24"/>
          <w:szCs w:val="24"/>
        </w:rPr>
        <w:t>cinerea</w:t>
      </w:r>
      <w:proofErr w:type="spellEnd"/>
      <w:r w:rsidR="00C344A5">
        <w:rPr>
          <w:sz w:val="24"/>
          <w:szCs w:val="24"/>
        </w:rPr>
        <w:t xml:space="preserve"> isolates </w:t>
      </w:r>
      <w:r w:rsidR="00DE1A99">
        <w:rPr>
          <w:sz w:val="24"/>
          <w:szCs w:val="24"/>
        </w:rPr>
        <w:t xml:space="preserve">obtained </w:t>
      </w:r>
      <w:r w:rsidR="00C344A5">
        <w:rPr>
          <w:sz w:val="24"/>
          <w:szCs w:val="24"/>
        </w:rPr>
        <w:t xml:space="preserve">from tomato </w:t>
      </w:r>
      <w:r w:rsidR="00DE1A99">
        <w:rPr>
          <w:sz w:val="24"/>
          <w:szCs w:val="24"/>
        </w:rPr>
        <w:t>to the</w:t>
      </w:r>
      <w:r w:rsidR="00BF3918">
        <w:rPr>
          <w:sz w:val="24"/>
          <w:szCs w:val="24"/>
        </w:rPr>
        <w:t xml:space="preserve"> broader pathogen population. </w:t>
      </w:r>
      <w:r w:rsidR="002817BF">
        <w:rPr>
          <w:sz w:val="24"/>
          <w:szCs w:val="24"/>
        </w:rPr>
        <w:t>For</w:t>
      </w:r>
      <w:r w:rsidR="002817BF" w:rsidRPr="002817BF">
        <w:rPr>
          <w:i/>
          <w:sz w:val="24"/>
          <w:szCs w:val="24"/>
        </w:rPr>
        <w:t xml:space="preserve"> B. </w:t>
      </w:r>
      <w:proofErr w:type="spellStart"/>
      <w:r w:rsidR="002817BF" w:rsidRPr="002817BF">
        <w:rPr>
          <w:i/>
          <w:sz w:val="24"/>
          <w:szCs w:val="24"/>
        </w:rPr>
        <w:t>cinerea</w:t>
      </w:r>
      <w:proofErr w:type="spellEnd"/>
      <w:r w:rsidR="002817BF" w:rsidRPr="002817BF">
        <w:rPr>
          <w:i/>
          <w:sz w:val="24"/>
          <w:szCs w:val="24"/>
        </w:rPr>
        <w:t xml:space="preserve"> </w:t>
      </w:r>
      <w:r w:rsidR="002817BF">
        <w:rPr>
          <w:sz w:val="24"/>
          <w:szCs w:val="24"/>
        </w:rPr>
        <w:t xml:space="preserve">genotypes isolated from tomato tissue vs. other hosts, </w:t>
      </w:r>
      <w:r w:rsidR="00DE1A99">
        <w:rPr>
          <w:sz w:val="24"/>
          <w:szCs w:val="24"/>
        </w:rPr>
        <w:t>there was</w:t>
      </w:r>
      <w:r w:rsidR="002817BF">
        <w:rPr>
          <w:sz w:val="24"/>
          <w:szCs w:val="24"/>
        </w:rPr>
        <w:t xml:space="preserve"> no significant difference in lesion size on domesticated </w:t>
      </w:r>
      <w:r w:rsidR="006755B8">
        <w:rPr>
          <w:sz w:val="24"/>
          <w:szCs w:val="24"/>
        </w:rPr>
        <w:t xml:space="preserve">tomato </w:t>
      </w:r>
      <w:r w:rsidR="002817BF">
        <w:rPr>
          <w:sz w:val="24"/>
          <w:szCs w:val="24"/>
        </w:rPr>
        <w:t>(t-</w:t>
      </w:r>
      <w:r w:rsidR="00BF3918">
        <w:rPr>
          <w:sz w:val="24"/>
          <w:szCs w:val="24"/>
        </w:rPr>
        <w:t xml:space="preserve">test; t=1.10, </w:t>
      </w:r>
      <w:r w:rsidR="00B41031">
        <w:rPr>
          <w:sz w:val="24"/>
          <w:szCs w:val="24"/>
        </w:rPr>
        <w:t>n = 97</w:t>
      </w:r>
      <w:r w:rsidR="00BF3918">
        <w:rPr>
          <w:sz w:val="24"/>
          <w:szCs w:val="24"/>
        </w:rPr>
        <w:t>, p=0.33</w:t>
      </w:r>
      <w:r w:rsidR="002817BF">
        <w:rPr>
          <w:sz w:val="24"/>
          <w:szCs w:val="24"/>
        </w:rPr>
        <w:t>)</w:t>
      </w:r>
      <w:r w:rsidR="00D85DC4">
        <w:rPr>
          <w:sz w:val="24"/>
          <w:szCs w:val="24"/>
        </w:rPr>
        <w:t>,</w:t>
      </w:r>
      <w:r w:rsidR="002817BF">
        <w:rPr>
          <w:sz w:val="24"/>
          <w:szCs w:val="24"/>
        </w:rPr>
        <w:t xml:space="preserve"> wild </w:t>
      </w:r>
      <w:r w:rsidR="006755B8">
        <w:rPr>
          <w:sz w:val="24"/>
          <w:szCs w:val="24"/>
        </w:rPr>
        <w:t xml:space="preserve">tomato </w:t>
      </w:r>
      <w:r w:rsidR="002817BF">
        <w:rPr>
          <w:sz w:val="24"/>
          <w:szCs w:val="24"/>
        </w:rPr>
        <w:t>(</w:t>
      </w:r>
      <w:r w:rsidR="00BF3918">
        <w:rPr>
          <w:sz w:val="24"/>
          <w:szCs w:val="24"/>
        </w:rPr>
        <w:t>t-</w:t>
      </w:r>
      <w:r w:rsidR="00BF3918">
        <w:rPr>
          <w:sz w:val="24"/>
          <w:szCs w:val="24"/>
        </w:rPr>
        <w:lastRenderedPageBreak/>
        <w:t xml:space="preserve">test; t=1.09, </w:t>
      </w:r>
      <w:r w:rsidR="00B41031">
        <w:rPr>
          <w:sz w:val="24"/>
          <w:szCs w:val="24"/>
        </w:rPr>
        <w:t>n = 97</w:t>
      </w:r>
      <w:r w:rsidR="00BF3918">
        <w:rPr>
          <w:sz w:val="24"/>
          <w:szCs w:val="24"/>
        </w:rPr>
        <w:t>, p=0.33</w:t>
      </w:r>
      <w:r w:rsidR="002817BF">
        <w:rPr>
          <w:sz w:val="24"/>
          <w:szCs w:val="24"/>
        </w:rPr>
        <w:t>)</w:t>
      </w:r>
      <w:r w:rsidR="00814B0C">
        <w:rPr>
          <w:sz w:val="24"/>
          <w:szCs w:val="24"/>
        </w:rPr>
        <w:t xml:space="preserve"> </w:t>
      </w:r>
      <w:r w:rsidR="00D85DC4">
        <w:rPr>
          <w:sz w:val="24"/>
          <w:szCs w:val="24"/>
        </w:rPr>
        <w:t xml:space="preserve">or </w:t>
      </w:r>
      <w:r w:rsidR="00814B0C">
        <w:rPr>
          <w:sz w:val="24"/>
          <w:szCs w:val="24"/>
        </w:rPr>
        <w:t xml:space="preserve">across </w:t>
      </w:r>
      <w:r w:rsidR="00D85DC4">
        <w:rPr>
          <w:sz w:val="24"/>
          <w:szCs w:val="24"/>
        </w:rPr>
        <w:t>all tomato genotypes (</w:t>
      </w:r>
      <w:r w:rsidR="00814B0C">
        <w:rPr>
          <w:sz w:val="24"/>
          <w:szCs w:val="24"/>
        </w:rPr>
        <w:t>t-t</w:t>
      </w:r>
      <w:r w:rsidR="00BF3918">
        <w:rPr>
          <w:sz w:val="24"/>
          <w:szCs w:val="24"/>
        </w:rPr>
        <w:t xml:space="preserve">est; </w:t>
      </w:r>
      <w:r w:rsidR="00B41031">
        <w:rPr>
          <w:sz w:val="24"/>
          <w:szCs w:val="24"/>
        </w:rPr>
        <w:t>n = 97</w:t>
      </w:r>
      <w:r w:rsidR="00BF3918">
        <w:rPr>
          <w:sz w:val="24"/>
          <w:szCs w:val="24"/>
        </w:rPr>
        <w:t>, p=0.14</w:t>
      </w:r>
      <w:r w:rsidR="00D85DC4">
        <w:rPr>
          <w:sz w:val="24"/>
          <w:szCs w:val="24"/>
        </w:rPr>
        <w:t xml:space="preserve">) </w:t>
      </w:r>
      <w:r w:rsidR="00C344A5">
        <w:rPr>
          <w:sz w:val="24"/>
          <w:szCs w:val="24"/>
        </w:rPr>
        <w:t xml:space="preserve">(Figure </w:t>
      </w:r>
      <w:r w:rsidR="00D03A16">
        <w:rPr>
          <w:sz w:val="24"/>
          <w:szCs w:val="24"/>
        </w:rPr>
        <w:t>1g</w:t>
      </w:r>
      <w:r w:rsidR="00C344A5">
        <w:rPr>
          <w:sz w:val="24"/>
          <w:szCs w:val="24"/>
        </w:rPr>
        <w:t>)</w:t>
      </w:r>
      <w:r w:rsidR="002817BF">
        <w:rPr>
          <w:sz w:val="24"/>
          <w:szCs w:val="24"/>
        </w:rPr>
        <w:t>.</w:t>
      </w:r>
      <w:r w:rsidR="004D38F6" w:rsidRPr="004D38F6">
        <w:rPr>
          <w:sz w:val="24"/>
          <w:szCs w:val="24"/>
        </w:rPr>
        <w:t xml:space="preserve"> </w:t>
      </w:r>
      <w:r w:rsidR="00300AAD">
        <w:rPr>
          <w:sz w:val="24"/>
          <w:szCs w:val="24"/>
        </w:rPr>
        <w:t xml:space="preserve">In fact, one isolate collected from tomato tissue (KGB1) </w:t>
      </w:r>
      <w:r w:rsidR="004A1B55">
        <w:rPr>
          <w:sz w:val="24"/>
          <w:szCs w:val="24"/>
        </w:rPr>
        <w:t xml:space="preserve">was </w:t>
      </w:r>
      <w:r w:rsidR="00300AAD">
        <w:rPr>
          <w:sz w:val="24"/>
          <w:szCs w:val="24"/>
        </w:rPr>
        <w:t>within the 10 least-virulent isolates</w:t>
      </w:r>
      <w:r w:rsidR="00D941A2">
        <w:rPr>
          <w:sz w:val="24"/>
          <w:szCs w:val="24"/>
        </w:rPr>
        <w:t xml:space="preserve"> </w:t>
      </w:r>
      <w:r w:rsidR="000D40EF">
        <w:rPr>
          <w:sz w:val="24"/>
          <w:szCs w:val="24"/>
        </w:rPr>
        <w:t xml:space="preserve">and </w:t>
      </w:r>
      <w:r w:rsidR="00854A87">
        <w:rPr>
          <w:sz w:val="24"/>
          <w:szCs w:val="24"/>
        </w:rPr>
        <w:t xml:space="preserve">another (Triple3) </w:t>
      </w:r>
      <w:r w:rsidR="004A1B55">
        <w:rPr>
          <w:sz w:val="24"/>
          <w:szCs w:val="24"/>
        </w:rPr>
        <w:t>was</w:t>
      </w:r>
      <w:r w:rsidR="000D40EF">
        <w:rPr>
          <w:sz w:val="24"/>
          <w:szCs w:val="24"/>
        </w:rPr>
        <w:t xml:space="preserve"> within the 10 most-virulent isolates</w:t>
      </w:r>
      <w:r w:rsidR="008D0527">
        <w:rPr>
          <w:sz w:val="24"/>
          <w:szCs w:val="24"/>
        </w:rPr>
        <w:t xml:space="preserve"> (Figure </w:t>
      </w:r>
      <w:r w:rsidR="00D03A16">
        <w:rPr>
          <w:sz w:val="24"/>
          <w:szCs w:val="24"/>
        </w:rPr>
        <w:t>1g</w:t>
      </w:r>
      <w:r w:rsidR="00854A87">
        <w:rPr>
          <w:sz w:val="24"/>
          <w:szCs w:val="24"/>
        </w:rPr>
        <w:t>)</w:t>
      </w:r>
      <w:r w:rsidR="00300AAD">
        <w:rPr>
          <w:sz w:val="24"/>
          <w:szCs w:val="24"/>
        </w:rPr>
        <w:t xml:space="preserve">. This </w:t>
      </w:r>
      <w:r w:rsidR="004A1B55">
        <w:rPr>
          <w:sz w:val="24"/>
          <w:szCs w:val="24"/>
        </w:rPr>
        <w:t>demonstrated</w:t>
      </w:r>
      <w:r w:rsidR="00920521">
        <w:rPr>
          <w:sz w:val="24"/>
          <w:szCs w:val="24"/>
        </w:rPr>
        <w:t xml:space="preserve"> significant genetic variation in virulence across the </w:t>
      </w:r>
      <w:r w:rsidR="00920521" w:rsidRPr="009707C0">
        <w:rPr>
          <w:i/>
          <w:sz w:val="24"/>
          <w:szCs w:val="24"/>
        </w:rPr>
        <w:t xml:space="preserve">B. </w:t>
      </w:r>
      <w:proofErr w:type="spellStart"/>
      <w:r w:rsidR="00920521" w:rsidRPr="009707C0">
        <w:rPr>
          <w:i/>
          <w:sz w:val="24"/>
          <w:szCs w:val="24"/>
        </w:rPr>
        <w:t>cinerea</w:t>
      </w:r>
      <w:proofErr w:type="spellEnd"/>
      <w:r w:rsidR="00920521">
        <w:rPr>
          <w:sz w:val="24"/>
          <w:szCs w:val="24"/>
        </w:rPr>
        <w:t xml:space="preserve"> isolates</w:t>
      </w:r>
      <w:r w:rsidR="004A1B55">
        <w:rPr>
          <w:sz w:val="24"/>
          <w:szCs w:val="24"/>
        </w:rPr>
        <w:t>,</w:t>
      </w:r>
      <w:r w:rsidR="00920521">
        <w:rPr>
          <w:sz w:val="24"/>
          <w:szCs w:val="24"/>
        </w:rPr>
        <w:t xml:space="preserve"> and </w:t>
      </w:r>
      <w:r w:rsidR="00BF3918">
        <w:rPr>
          <w:sz w:val="24"/>
          <w:szCs w:val="24"/>
        </w:rPr>
        <w:t>that</w:t>
      </w:r>
      <w:r w:rsidR="009F1408">
        <w:rPr>
          <w:sz w:val="24"/>
          <w:szCs w:val="24"/>
        </w:rPr>
        <w:t xml:space="preserve"> this collection of </w:t>
      </w:r>
      <w:r w:rsidR="00BF3918" w:rsidRPr="00BF3918">
        <w:rPr>
          <w:i/>
          <w:sz w:val="24"/>
          <w:szCs w:val="24"/>
        </w:rPr>
        <w:t xml:space="preserve">B. </w:t>
      </w:r>
      <w:proofErr w:type="spellStart"/>
      <w:r w:rsidR="00BF3918" w:rsidRPr="00BF3918">
        <w:rPr>
          <w:i/>
          <w:sz w:val="24"/>
          <w:szCs w:val="24"/>
        </w:rPr>
        <w:t>cinerea</w:t>
      </w:r>
      <w:proofErr w:type="spellEnd"/>
      <w:r w:rsidR="00BF3918">
        <w:rPr>
          <w:i/>
          <w:sz w:val="24"/>
          <w:szCs w:val="24"/>
        </w:rPr>
        <w:t xml:space="preserve"> </w:t>
      </w:r>
      <w:r w:rsidR="003E7349">
        <w:rPr>
          <w:sz w:val="24"/>
          <w:szCs w:val="24"/>
        </w:rPr>
        <w:t xml:space="preserve">isolates </w:t>
      </w:r>
      <w:r w:rsidR="00854A87">
        <w:rPr>
          <w:sz w:val="24"/>
          <w:szCs w:val="24"/>
        </w:rPr>
        <w:t xml:space="preserve">from tomato do not display a strong </w:t>
      </w:r>
      <w:r w:rsidR="003E7349">
        <w:rPr>
          <w:sz w:val="24"/>
          <w:szCs w:val="24"/>
        </w:rPr>
        <w:t>host-specific</w:t>
      </w:r>
      <w:r w:rsidR="00854A87">
        <w:rPr>
          <w:sz w:val="24"/>
          <w:szCs w:val="24"/>
        </w:rPr>
        <w:t>ity</w:t>
      </w:r>
      <w:r w:rsidR="003E7349">
        <w:rPr>
          <w:sz w:val="24"/>
          <w:szCs w:val="24"/>
        </w:rPr>
        <w:t xml:space="preserve"> </w:t>
      </w:r>
      <w:r w:rsidR="009F1408">
        <w:rPr>
          <w:sz w:val="24"/>
          <w:szCs w:val="24"/>
        </w:rPr>
        <w:t xml:space="preserve">for tomato </w:t>
      </w:r>
      <w:r w:rsidR="003D0236">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ImEyeDJ0enN6amZkMnpqZWQwZThwc2ZkdGQwZGFhZnd3cjAwMiIgdGltZXN0YW1wPSIwIj40Njk8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</w:fldData>
        </w:fldChar>
      </w:r>
      <w:r w:rsidR="005F1A4E">
        <w:rPr>
          <w:sz w:val="24"/>
          <w:szCs w:val="24"/>
        </w:rPr>
        <w:instrText xml:space="preserve"> ADDIN EN.CITE </w:instrText>
      </w:r>
      <w:r w:rsidR="005F1A4E">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ImEyeDJ0enN6amZkMnpqZWQwZThwc2ZkdGQwZGFhZnd3cjAwMiIgdGltZXN0YW1wPSIwIj40Njk8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(Martinez, Blancard et al. 2003, Ma and Michailides 2005, Rowe and Kliebenstein 2007, Samuel, Veloukas et al. 2012)</w:t>
      </w:r>
      <w:r w:rsidR="003D0236">
        <w:rPr>
          <w:sz w:val="24"/>
          <w:szCs w:val="24"/>
        </w:rPr>
        <w:fldChar w:fldCharType="end"/>
      </w:r>
      <w:r w:rsidR="00652E98">
        <w:rPr>
          <w:sz w:val="24"/>
          <w:szCs w:val="24"/>
        </w:rPr>
        <w:t>.</w:t>
      </w:r>
      <w:r w:rsidR="00300AAD">
        <w:rPr>
          <w:sz w:val="24"/>
          <w:szCs w:val="24"/>
        </w:rPr>
        <w:t xml:space="preserve"> </w:t>
      </w:r>
    </w:p>
    <w:p w14:paraId="07B1433B" w14:textId="77777777" w:rsidR="00920521" w:rsidRDefault="00920521" w:rsidP="00F605DE">
      <w:pPr>
        <w:spacing w:line="480" w:lineRule="auto"/>
        <w:rPr>
          <w:sz w:val="24"/>
          <w:szCs w:val="24"/>
        </w:rPr>
      </w:pPr>
    </w:p>
    <w:p w14:paraId="30A312A6" w14:textId="3D61F594" w:rsidR="00920521" w:rsidRPr="00F05926" w:rsidRDefault="00920521" w:rsidP="00920521">
      <w:pPr>
        <w:spacing w:line="480" w:lineRule="auto"/>
        <w:rPr>
          <w:b/>
          <w:sz w:val="24"/>
          <w:szCs w:val="24"/>
        </w:rPr>
      </w:pPr>
      <w:r w:rsidRPr="00F05926">
        <w:rPr>
          <w:b/>
          <w:sz w:val="24"/>
          <w:szCs w:val="24"/>
        </w:rPr>
        <w:t>Pathogen</w:t>
      </w:r>
      <w:r>
        <w:rPr>
          <w:b/>
          <w:sz w:val="24"/>
          <w:szCs w:val="24"/>
        </w:rPr>
        <w:t xml:space="preserve"> </w:t>
      </w:r>
      <w:r w:rsidR="00403BBD">
        <w:rPr>
          <w:b/>
          <w:sz w:val="24"/>
          <w:szCs w:val="24"/>
        </w:rPr>
        <w:t xml:space="preserve">Specialization to Host </w:t>
      </w:r>
      <w:del w:id="249" w:author="Dan Kliebenstein" w:date="2018-05-10T16:35:00Z">
        <w:r w:rsidR="00517AFA" w:rsidDel="0034153E">
          <w:rPr>
            <w:b/>
            <w:sz w:val="24"/>
            <w:szCs w:val="24"/>
          </w:rPr>
          <w:delText>Variation</w:delText>
        </w:r>
      </w:del>
      <w:ins w:id="250" w:author="Dan Kliebenstein" w:date="2018-05-10T16:35:00Z">
        <w:r w:rsidR="0034153E">
          <w:rPr>
            <w:b/>
            <w:sz w:val="24"/>
            <w:szCs w:val="24"/>
          </w:rPr>
          <w:t>Genotype</w:t>
        </w:r>
      </w:ins>
    </w:p>
    <w:p w14:paraId="660F9F13" w14:textId="1733A1CE" w:rsidR="00F803BC" w:rsidRDefault="00AF2308" w:rsidP="00E77651">
      <w:pPr>
        <w:spacing w:line="480" w:lineRule="auto"/>
        <w:ind w:firstLine="720"/>
        <w:rPr>
          <w:sz w:val="24"/>
          <w:szCs w:val="24"/>
        </w:rPr>
      </w:pPr>
      <w:r>
        <w:rPr>
          <w:sz w:val="24"/>
          <w:szCs w:val="24"/>
        </w:rPr>
        <w:t xml:space="preserve">Though we did not find evidence for </w:t>
      </w:r>
      <w:r w:rsidRPr="00AF2308">
        <w:rPr>
          <w:i/>
          <w:sz w:val="24"/>
          <w:szCs w:val="24"/>
        </w:rPr>
        <w:t xml:space="preserve">B. </w:t>
      </w:r>
      <w:proofErr w:type="spellStart"/>
      <w:r w:rsidRPr="00AF2308">
        <w:rPr>
          <w:i/>
          <w:sz w:val="24"/>
          <w:szCs w:val="24"/>
        </w:rPr>
        <w:t>cinerea</w:t>
      </w:r>
      <w:proofErr w:type="spellEnd"/>
      <w:r w:rsidRPr="00AF2308">
        <w:rPr>
          <w:i/>
          <w:sz w:val="24"/>
          <w:szCs w:val="24"/>
        </w:rPr>
        <w:t xml:space="preserve"> </w:t>
      </w:r>
      <w:r>
        <w:rPr>
          <w:sz w:val="24"/>
          <w:szCs w:val="24"/>
        </w:rPr>
        <w:t xml:space="preserve">adaptation to </w:t>
      </w:r>
      <w:r w:rsidR="00F803BC">
        <w:rPr>
          <w:sz w:val="24"/>
          <w:szCs w:val="24"/>
        </w:rPr>
        <w:t>tomato</w:t>
      </w:r>
      <w:r>
        <w:rPr>
          <w:sz w:val="24"/>
          <w:szCs w:val="24"/>
        </w:rPr>
        <w:t xml:space="preserve"> </w:t>
      </w:r>
      <w:r w:rsidR="00F803BC">
        <w:rPr>
          <w:sz w:val="24"/>
          <w:szCs w:val="24"/>
        </w:rPr>
        <w:t>based on isolate host</w:t>
      </w:r>
      <w:r w:rsidR="009F1408" w:rsidRPr="009F1408">
        <w:rPr>
          <w:sz w:val="24"/>
          <w:szCs w:val="24"/>
        </w:rPr>
        <w:t xml:space="preserve"> </w:t>
      </w:r>
      <w:r w:rsidR="009F1408">
        <w:rPr>
          <w:sz w:val="24"/>
          <w:szCs w:val="24"/>
        </w:rPr>
        <w:t>source</w:t>
      </w:r>
      <w:r>
        <w:rPr>
          <w:sz w:val="24"/>
          <w:szCs w:val="24"/>
        </w:rPr>
        <w:t xml:space="preserve">, </w:t>
      </w:r>
      <w:r w:rsidR="00DE1A99">
        <w:rPr>
          <w:sz w:val="24"/>
          <w:szCs w:val="24"/>
        </w:rPr>
        <w:t xml:space="preserve">the </w:t>
      </w:r>
      <w:r w:rsidRPr="00F803BC">
        <w:rPr>
          <w:i/>
          <w:sz w:val="24"/>
          <w:szCs w:val="24"/>
        </w:rPr>
        <w:t xml:space="preserve">B. </w:t>
      </w:r>
      <w:proofErr w:type="spellStart"/>
      <w:r w:rsidRPr="00F803BC">
        <w:rPr>
          <w:i/>
          <w:sz w:val="24"/>
          <w:szCs w:val="24"/>
        </w:rPr>
        <w:t>cinerea</w:t>
      </w:r>
      <w:proofErr w:type="spellEnd"/>
      <w:r w:rsidR="00F803BC">
        <w:rPr>
          <w:sz w:val="24"/>
          <w:szCs w:val="24"/>
        </w:rPr>
        <w:t xml:space="preserve"> </w:t>
      </w:r>
      <w:r w:rsidR="00DE1A99">
        <w:rPr>
          <w:sz w:val="24"/>
          <w:szCs w:val="24"/>
        </w:rPr>
        <w:t>isolates may contain genetic variation</w:t>
      </w:r>
      <w:r w:rsidR="009F1408">
        <w:rPr>
          <w:sz w:val="24"/>
          <w:szCs w:val="24"/>
        </w:rPr>
        <w:t xml:space="preserve"> at individual loci</w:t>
      </w:r>
      <w:r w:rsidR="00DE1A99">
        <w:rPr>
          <w:sz w:val="24"/>
          <w:szCs w:val="24"/>
        </w:rPr>
        <w:t xml:space="preserve"> that allow them to better attack subsets of the </w:t>
      </w:r>
      <w:r w:rsidR="00E33AB3">
        <w:rPr>
          <w:sz w:val="24"/>
          <w:szCs w:val="24"/>
        </w:rPr>
        <w:t>tomato genotypes</w:t>
      </w:r>
      <w:r w:rsidR="00072CD7">
        <w:rPr>
          <w:sz w:val="24"/>
          <w:szCs w:val="24"/>
        </w:rPr>
        <w:t xml:space="preserve"> </w:t>
      </w:r>
      <w:r w:rsidR="00B3570C">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ZXlzPjxrZXkgYXBwPSJFTiIgZGItaWQ9ImEyeDJ0enN6amZkMnpqZWQwZThwc2ZkdGQwZGFhZnd3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ZXlzPjxrZXkgYXBwPSJFTiIgZGItaWQ9ImEyeDJ0enN6amZkMnpqZWQwZThwc2ZkdGQwZGFhZnd3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B3570C">
        <w:rPr>
          <w:sz w:val="24"/>
          <w:szCs w:val="24"/>
        </w:rPr>
      </w:r>
      <w:r w:rsidR="00B3570C">
        <w:rPr>
          <w:sz w:val="24"/>
          <w:szCs w:val="24"/>
        </w:rPr>
        <w:fldChar w:fldCharType="separate"/>
      </w:r>
      <w:r w:rsidR="00042D5F">
        <w:rPr>
          <w:noProof/>
          <w:sz w:val="24"/>
          <w:szCs w:val="24"/>
        </w:rPr>
        <w:t>(Rowe and Kliebenstein 2007, Kretschmer and Hahn 2008, Corwin, Subedy et al. 2016)</w:t>
      </w:r>
      <w:r w:rsidR="00B3570C">
        <w:rPr>
          <w:sz w:val="24"/>
          <w:szCs w:val="24"/>
        </w:rPr>
        <w:fldChar w:fldCharType="end"/>
      </w:r>
      <w:r w:rsidR="00072CD7">
        <w:rPr>
          <w:sz w:val="24"/>
          <w:szCs w:val="24"/>
        </w:rPr>
        <w:t xml:space="preserve">. </w:t>
      </w:r>
      <w:r w:rsidR="00920521" w:rsidRPr="00AF2308">
        <w:rPr>
          <w:sz w:val="24"/>
          <w:szCs w:val="24"/>
        </w:rPr>
        <w:t>A</w:t>
      </w:r>
      <w:r w:rsidR="00920521">
        <w:rPr>
          <w:sz w:val="24"/>
          <w:szCs w:val="24"/>
        </w:rPr>
        <w:t xml:space="preserve"> visual analysis of the data </w:t>
      </w:r>
      <w:r w:rsidR="00DE1A99">
        <w:rPr>
          <w:sz w:val="24"/>
          <w:szCs w:val="24"/>
        </w:rPr>
        <w:t>suggested</w:t>
      </w:r>
      <w:r w:rsidR="00920521">
        <w:rPr>
          <w:sz w:val="24"/>
          <w:szCs w:val="24"/>
        </w:rPr>
        <w:t xml:space="preserve"> an interaction between the genomes of </w:t>
      </w:r>
      <w:r w:rsidR="00920521" w:rsidRPr="00C330D2">
        <w:rPr>
          <w:i/>
          <w:sz w:val="24"/>
          <w:szCs w:val="24"/>
        </w:rPr>
        <w:t xml:space="preserve">B. </w:t>
      </w:r>
      <w:proofErr w:type="spellStart"/>
      <w:r w:rsidR="00920521" w:rsidRPr="00C330D2">
        <w:rPr>
          <w:i/>
          <w:sz w:val="24"/>
          <w:szCs w:val="24"/>
        </w:rPr>
        <w:t>cinerea</w:t>
      </w:r>
      <w:proofErr w:type="spellEnd"/>
      <w:r w:rsidR="00920521" w:rsidRPr="00C330D2">
        <w:rPr>
          <w:i/>
          <w:sz w:val="24"/>
          <w:szCs w:val="24"/>
        </w:rPr>
        <w:t xml:space="preserve"> </w:t>
      </w:r>
      <w:r w:rsidR="00920521">
        <w:rPr>
          <w:sz w:val="24"/>
          <w:szCs w:val="24"/>
        </w:rPr>
        <w:t xml:space="preserve">and tomato (Figure </w:t>
      </w:r>
      <w:r w:rsidR="00D03A16">
        <w:rPr>
          <w:sz w:val="24"/>
          <w:szCs w:val="24"/>
        </w:rPr>
        <w:t>1 c-h</w:t>
      </w:r>
      <w:r w:rsidR="00920521">
        <w:rPr>
          <w:sz w:val="24"/>
          <w:szCs w:val="24"/>
        </w:rPr>
        <w:t xml:space="preserve">). </w:t>
      </w:r>
      <w:r w:rsidR="005C464E">
        <w:rPr>
          <w:sz w:val="24"/>
          <w:szCs w:val="24"/>
        </w:rPr>
        <w:t xml:space="preserve">However, </w:t>
      </w:r>
      <w:r w:rsidR="00920521">
        <w:rPr>
          <w:sz w:val="24"/>
          <w:szCs w:val="24"/>
        </w:rPr>
        <w:t xml:space="preserve">when using the full model, </w:t>
      </w:r>
      <w:r w:rsidR="006755B8">
        <w:rPr>
          <w:sz w:val="24"/>
          <w:szCs w:val="24"/>
        </w:rPr>
        <w:t>we found</w:t>
      </w:r>
      <w:r w:rsidR="00920521">
        <w:rPr>
          <w:sz w:val="24"/>
          <w:szCs w:val="24"/>
        </w:rPr>
        <w:t xml:space="preserve"> no significant interaction between </w:t>
      </w:r>
      <w:r w:rsidR="00E60E08">
        <w:rPr>
          <w:sz w:val="24"/>
          <w:szCs w:val="24"/>
        </w:rPr>
        <w:t>isolate</w:t>
      </w:r>
      <w:r w:rsidR="00920521">
        <w:rPr>
          <w:sz w:val="24"/>
          <w:szCs w:val="24"/>
        </w:rPr>
        <w:t xml:space="preserve"> and individual host genotype</w:t>
      </w:r>
      <w:r w:rsidR="006755B8">
        <w:rPr>
          <w:sz w:val="24"/>
          <w:szCs w:val="24"/>
        </w:rPr>
        <w:t>,</w:t>
      </w:r>
      <w:r w:rsidR="00920521">
        <w:rPr>
          <w:sz w:val="24"/>
          <w:szCs w:val="24"/>
        </w:rPr>
        <w:t xml:space="preserve"> </w:t>
      </w:r>
      <w:r w:rsidR="006755B8">
        <w:rPr>
          <w:sz w:val="24"/>
          <w:szCs w:val="24"/>
        </w:rPr>
        <w:t xml:space="preserve">even though </w:t>
      </w:r>
      <w:r w:rsidR="00920521">
        <w:rPr>
          <w:sz w:val="24"/>
          <w:szCs w:val="24"/>
        </w:rPr>
        <w:t xml:space="preserve">there was a large fraction of variance within </w:t>
      </w:r>
      <w:r w:rsidR="007820BE">
        <w:rPr>
          <w:sz w:val="24"/>
          <w:szCs w:val="24"/>
        </w:rPr>
        <w:t xml:space="preserve">these </w:t>
      </w:r>
      <w:r w:rsidR="00920521">
        <w:rPr>
          <w:sz w:val="24"/>
          <w:szCs w:val="24"/>
        </w:rPr>
        <w:t>term</w:t>
      </w:r>
      <w:r w:rsidR="007820BE">
        <w:rPr>
          <w:sz w:val="24"/>
          <w:szCs w:val="24"/>
        </w:rPr>
        <w:t>s</w:t>
      </w:r>
      <w:r w:rsidR="00415881">
        <w:rPr>
          <w:sz w:val="24"/>
          <w:szCs w:val="24"/>
        </w:rPr>
        <w:t xml:space="preserve"> (Table </w:t>
      </w:r>
      <w:r w:rsidR="005C464E">
        <w:rPr>
          <w:sz w:val="24"/>
          <w:szCs w:val="24"/>
        </w:rPr>
        <w:t xml:space="preserve">1). </w:t>
      </w:r>
      <w:r w:rsidR="00F803BC">
        <w:rPr>
          <w:sz w:val="24"/>
          <w:szCs w:val="24"/>
        </w:rPr>
        <w:t>This may indicate</w:t>
      </w:r>
      <w:r w:rsidR="00F803BC" w:rsidRPr="00F803BC">
        <w:rPr>
          <w:sz w:val="24"/>
          <w:szCs w:val="24"/>
        </w:rPr>
        <w:t xml:space="preserve"> </w:t>
      </w:r>
      <w:r w:rsidR="00F803BC">
        <w:rPr>
          <w:sz w:val="24"/>
          <w:szCs w:val="24"/>
        </w:rPr>
        <w:t xml:space="preserve">a lack of </w:t>
      </w:r>
      <w:r w:rsidR="008478A5">
        <w:rPr>
          <w:sz w:val="24"/>
          <w:szCs w:val="24"/>
        </w:rPr>
        <w:t>interaction between genetic variation in the host and pathogen</w:t>
      </w:r>
      <w:r w:rsidR="00F803BC">
        <w:rPr>
          <w:sz w:val="24"/>
          <w:szCs w:val="24"/>
        </w:rPr>
        <w:t>. However, this negative result may also be</w:t>
      </w:r>
      <w:r w:rsidR="005C464E">
        <w:rPr>
          <w:sz w:val="24"/>
          <w:szCs w:val="24"/>
        </w:rPr>
        <w:t xml:space="preserve"> </w:t>
      </w:r>
      <w:del w:id="251" w:author="N S" w:date="2018-05-10T11:30:00Z">
        <w:r w:rsidR="00E33AB3" w:rsidDel="00915683">
          <w:rPr>
            <w:sz w:val="24"/>
            <w:szCs w:val="24"/>
          </w:rPr>
          <w:delText xml:space="preserve">because </w:delText>
        </w:r>
      </w:del>
      <w:ins w:id="252" w:author="N S" w:date="2018-05-10T11:30:00Z">
        <w:r w:rsidR="00915683">
          <w:rPr>
            <w:sz w:val="24"/>
            <w:szCs w:val="24"/>
          </w:rPr>
          <w:t xml:space="preserve">due to low power in </w:t>
        </w:r>
      </w:ins>
      <w:r w:rsidR="00E33AB3">
        <w:rPr>
          <w:sz w:val="24"/>
          <w:szCs w:val="24"/>
        </w:rPr>
        <w:t xml:space="preserve">F-tests </w:t>
      </w:r>
      <w:r w:rsidR="008478A5">
        <w:rPr>
          <w:sz w:val="24"/>
          <w:szCs w:val="24"/>
        </w:rPr>
        <w:t xml:space="preserve">in factors with </w:t>
      </w:r>
      <w:r w:rsidR="00E33AB3">
        <w:rPr>
          <w:sz w:val="24"/>
          <w:szCs w:val="24"/>
        </w:rPr>
        <w:t>high degrees of freedom</w:t>
      </w:r>
      <w:del w:id="253" w:author="N S" w:date="2018-05-10T11:30:00Z">
        <w:r w:rsidR="00E33AB3" w:rsidDel="00915683">
          <w:rPr>
            <w:sz w:val="24"/>
            <w:szCs w:val="24"/>
          </w:rPr>
          <w:delText xml:space="preserve"> can be underpowered</w:delText>
        </w:r>
      </w:del>
      <w:r w:rsidR="00E33AB3">
        <w:rPr>
          <w:sz w:val="24"/>
          <w:szCs w:val="24"/>
        </w:rPr>
        <w:t xml:space="preserve">, as in the case of the isolate </w:t>
      </w:r>
      <w:r w:rsidR="00415881">
        <w:rPr>
          <w:sz w:val="24"/>
          <w:szCs w:val="24"/>
        </w:rPr>
        <w:t>by</w:t>
      </w:r>
      <w:r w:rsidR="00E33AB3">
        <w:rPr>
          <w:sz w:val="24"/>
          <w:szCs w:val="24"/>
        </w:rPr>
        <w:t xml:space="preserve"> plant genotype interaction term </w:t>
      </w:r>
      <w:r w:rsidR="009F1408">
        <w:rPr>
          <w:sz w:val="24"/>
          <w:szCs w:val="24"/>
        </w:rPr>
        <w:t xml:space="preserve">with 940 degrees of freedom (Table </w:t>
      </w:r>
      <w:r w:rsidR="00B41031">
        <w:rPr>
          <w:sz w:val="24"/>
          <w:szCs w:val="24"/>
        </w:rPr>
        <w:t>1</w:t>
      </w:r>
      <w:r w:rsidR="009F1408">
        <w:rPr>
          <w:sz w:val="24"/>
          <w:szCs w:val="24"/>
        </w:rPr>
        <w:t>)</w:t>
      </w:r>
      <w:r w:rsidR="00E33AB3">
        <w:rPr>
          <w:sz w:val="24"/>
          <w:szCs w:val="24"/>
        </w:rPr>
        <w:t xml:space="preserve">. </w:t>
      </w:r>
      <w:r w:rsidR="008478A5">
        <w:rPr>
          <w:sz w:val="24"/>
          <w:szCs w:val="24"/>
        </w:rPr>
        <w:t xml:space="preserve">To </w:t>
      </w:r>
      <w:r w:rsidR="009F1408">
        <w:rPr>
          <w:sz w:val="24"/>
          <w:szCs w:val="24"/>
        </w:rPr>
        <w:t xml:space="preserve">assess </w:t>
      </w:r>
      <w:r w:rsidR="008478A5">
        <w:rPr>
          <w:sz w:val="24"/>
          <w:szCs w:val="24"/>
        </w:rPr>
        <w:t>these possibilities, we used</w:t>
      </w:r>
      <w:r w:rsidR="00E33AB3">
        <w:rPr>
          <w:sz w:val="24"/>
          <w:szCs w:val="24"/>
        </w:rPr>
        <w:t xml:space="preserve"> an additional </w:t>
      </w:r>
      <w:r w:rsidR="008478A5">
        <w:rPr>
          <w:sz w:val="24"/>
          <w:szCs w:val="24"/>
        </w:rPr>
        <w:t xml:space="preserve">statistical </w:t>
      </w:r>
      <w:r w:rsidR="00E33AB3">
        <w:rPr>
          <w:sz w:val="24"/>
          <w:szCs w:val="24"/>
        </w:rPr>
        <w:t xml:space="preserve">approach to test for an interaction between </w:t>
      </w:r>
      <w:r w:rsidR="00E33AB3" w:rsidRPr="003444D9">
        <w:rPr>
          <w:i/>
          <w:sz w:val="24"/>
          <w:szCs w:val="24"/>
        </w:rPr>
        <w:t xml:space="preserve">B. </w:t>
      </w:r>
      <w:proofErr w:type="spellStart"/>
      <w:r w:rsidR="00E33AB3" w:rsidRPr="003444D9">
        <w:rPr>
          <w:i/>
          <w:sz w:val="24"/>
          <w:szCs w:val="24"/>
        </w:rPr>
        <w:t>cinerea</w:t>
      </w:r>
      <w:proofErr w:type="spellEnd"/>
      <w:r w:rsidR="00E33AB3">
        <w:rPr>
          <w:sz w:val="24"/>
          <w:szCs w:val="24"/>
        </w:rPr>
        <w:t xml:space="preserve"> and host genotype. </w:t>
      </w:r>
      <w:r w:rsidR="008478A5">
        <w:rPr>
          <w:sz w:val="24"/>
          <w:szCs w:val="24"/>
        </w:rPr>
        <w:t xml:space="preserve">We </w:t>
      </w:r>
      <w:r w:rsidR="009F1408">
        <w:rPr>
          <w:sz w:val="24"/>
          <w:szCs w:val="24"/>
        </w:rPr>
        <w:t xml:space="preserve">used a Wilcoxon signed-rank test to test if the rank of </w:t>
      </w:r>
      <w:r w:rsidR="009F1408" w:rsidRPr="00FD6D56">
        <w:rPr>
          <w:i/>
          <w:sz w:val="24"/>
          <w:szCs w:val="24"/>
        </w:rPr>
        <w:t xml:space="preserve">B. </w:t>
      </w:r>
      <w:proofErr w:type="spellStart"/>
      <w:r w:rsidR="009F1408" w:rsidRPr="00FD6D56">
        <w:rPr>
          <w:i/>
          <w:sz w:val="24"/>
          <w:szCs w:val="24"/>
        </w:rPr>
        <w:t>cinerea</w:t>
      </w:r>
      <w:proofErr w:type="spellEnd"/>
      <w:r w:rsidR="009F1408">
        <w:rPr>
          <w:sz w:val="24"/>
          <w:szCs w:val="24"/>
        </w:rPr>
        <w:t xml:space="preserve"> isolate</w:t>
      </w:r>
      <w:r w:rsidR="00FD6D56">
        <w:rPr>
          <w:sz w:val="24"/>
          <w:szCs w:val="24"/>
        </w:rPr>
        <w:t>-</w:t>
      </w:r>
      <w:r w:rsidR="009F1408">
        <w:rPr>
          <w:sz w:val="24"/>
          <w:szCs w:val="24"/>
        </w:rPr>
        <w:t xml:space="preserve">induced lesion size </w:t>
      </w:r>
      <w:r w:rsidR="007820BE">
        <w:rPr>
          <w:sz w:val="24"/>
          <w:szCs w:val="24"/>
        </w:rPr>
        <w:t xml:space="preserve">significantly </w:t>
      </w:r>
      <w:r w:rsidR="009F1408">
        <w:rPr>
          <w:sz w:val="24"/>
          <w:szCs w:val="24"/>
        </w:rPr>
        <w:t>change</w:t>
      </w:r>
      <w:r w:rsidR="007820BE">
        <w:rPr>
          <w:sz w:val="24"/>
          <w:szCs w:val="24"/>
        </w:rPr>
        <w:t>s</w:t>
      </w:r>
      <w:r w:rsidR="009F1408">
        <w:rPr>
          <w:sz w:val="24"/>
          <w:szCs w:val="24"/>
        </w:rPr>
        <w:t xml:space="preserve"> </w:t>
      </w:r>
      <w:r w:rsidR="009F1408">
        <w:rPr>
          <w:sz w:val="24"/>
          <w:szCs w:val="24"/>
        </w:rPr>
        <w:lastRenderedPageBreak/>
        <w:t>between pairs of tomato genotypes. This showed that when using the</w:t>
      </w:r>
      <w:r w:rsidR="00021031">
        <w:rPr>
          <w:sz w:val="24"/>
          <w:szCs w:val="24"/>
        </w:rPr>
        <w:t xml:space="preserve"> full isolate population, </w:t>
      </w:r>
      <w:r w:rsidR="007820BE">
        <w:rPr>
          <w:sz w:val="24"/>
          <w:szCs w:val="24"/>
        </w:rPr>
        <w:t xml:space="preserve">the rank </w:t>
      </w:r>
      <w:r w:rsidR="00021031">
        <w:rPr>
          <w:sz w:val="24"/>
          <w:szCs w:val="24"/>
        </w:rPr>
        <w:t xml:space="preserve">performance </w:t>
      </w:r>
      <w:r w:rsidR="007820BE">
        <w:rPr>
          <w:sz w:val="24"/>
          <w:szCs w:val="24"/>
        </w:rPr>
        <w:t xml:space="preserve">of the isolates </w:t>
      </w:r>
      <w:r w:rsidR="00021031">
        <w:rPr>
          <w:sz w:val="24"/>
          <w:szCs w:val="24"/>
        </w:rPr>
        <w:t>does</w:t>
      </w:r>
      <w:r w:rsidR="009F1408">
        <w:rPr>
          <w:sz w:val="24"/>
          <w:szCs w:val="24"/>
        </w:rPr>
        <w:t xml:space="preserve"> signific</w:t>
      </w:r>
      <w:r w:rsidR="00661ADC">
        <w:rPr>
          <w:sz w:val="24"/>
          <w:szCs w:val="24"/>
        </w:rPr>
        <w:t>an</w:t>
      </w:r>
      <w:r w:rsidR="009F1408">
        <w:rPr>
          <w:sz w:val="24"/>
          <w:szCs w:val="24"/>
        </w:rPr>
        <w:t>tly</w:t>
      </w:r>
      <w:r w:rsidR="00021031">
        <w:rPr>
          <w:sz w:val="24"/>
          <w:szCs w:val="24"/>
        </w:rPr>
        <w:t xml:space="preserve"> vary between host genotypes. When comparing mean lesion size between paired plant genotypes, 58% </w:t>
      </w:r>
      <w:r w:rsidR="0022108E">
        <w:rPr>
          <w:sz w:val="24"/>
          <w:szCs w:val="24"/>
        </w:rPr>
        <w:t xml:space="preserve">(38 out of 66) </w:t>
      </w:r>
      <w:r w:rsidR="00021031">
        <w:rPr>
          <w:sz w:val="24"/>
          <w:szCs w:val="24"/>
        </w:rPr>
        <w:t xml:space="preserve">of </w:t>
      </w:r>
      <w:r w:rsidR="009F1408">
        <w:rPr>
          <w:sz w:val="24"/>
          <w:szCs w:val="24"/>
        </w:rPr>
        <w:t xml:space="preserve">tomato accession </w:t>
      </w:r>
      <w:r w:rsidR="00021031">
        <w:rPr>
          <w:sz w:val="24"/>
          <w:szCs w:val="24"/>
        </w:rPr>
        <w:t>pairs</w:t>
      </w:r>
      <w:r w:rsidR="007820BE">
        <w:rPr>
          <w:sz w:val="24"/>
          <w:szCs w:val="24"/>
        </w:rPr>
        <w:t xml:space="preserve"> had significantly different ranking of the isolates</w:t>
      </w:r>
      <w:r w:rsidR="00021031">
        <w:rPr>
          <w:sz w:val="24"/>
          <w:szCs w:val="24"/>
        </w:rPr>
        <w:t xml:space="preserve"> (</w:t>
      </w:r>
      <w:r w:rsidR="009B4A66">
        <w:rPr>
          <w:sz w:val="24"/>
          <w:szCs w:val="24"/>
        </w:rPr>
        <w:t>Wilcoxon signed-rank test</w:t>
      </w:r>
      <w:r w:rsidR="001D7B0D">
        <w:rPr>
          <w:sz w:val="24"/>
          <w:szCs w:val="24"/>
        </w:rPr>
        <w:t xml:space="preserve"> with </w:t>
      </w:r>
      <w:proofErr w:type="spellStart"/>
      <w:ins w:id="254" w:author="N S" w:date="2018-05-16T14:14:00Z">
        <w:r w:rsidR="009A731B">
          <w:rPr>
            <w:sz w:val="24"/>
            <w:szCs w:val="24"/>
          </w:rPr>
          <w:t>B</w:t>
        </w:r>
      </w:ins>
      <w:ins w:id="255" w:author="N S" w:date="2018-05-18T14:59:00Z">
        <w:r w:rsidR="00567AFE">
          <w:rPr>
            <w:sz w:val="24"/>
            <w:szCs w:val="24"/>
          </w:rPr>
          <w:t>enjamini</w:t>
        </w:r>
        <w:proofErr w:type="spellEnd"/>
        <w:r w:rsidR="00567AFE">
          <w:rPr>
            <w:sz w:val="24"/>
            <w:szCs w:val="24"/>
          </w:rPr>
          <w:t>-</w:t>
        </w:r>
      </w:ins>
      <w:ins w:id="256" w:author="N S" w:date="2018-05-16T14:14:00Z">
        <w:r w:rsidR="009A731B">
          <w:rPr>
            <w:sz w:val="24"/>
            <w:szCs w:val="24"/>
          </w:rPr>
          <w:t>H</w:t>
        </w:r>
      </w:ins>
      <w:ins w:id="257" w:author="N S" w:date="2018-05-18T15:00:00Z">
        <w:r w:rsidR="00567AFE">
          <w:rPr>
            <w:sz w:val="24"/>
            <w:szCs w:val="24"/>
          </w:rPr>
          <w:t>ochberg</w:t>
        </w:r>
      </w:ins>
      <w:ins w:id="258" w:author="N S" w:date="2018-05-16T14:14:00Z">
        <w:r w:rsidR="009A731B">
          <w:rPr>
            <w:sz w:val="24"/>
            <w:szCs w:val="24"/>
          </w:rPr>
          <w:t xml:space="preserve"> </w:t>
        </w:r>
      </w:ins>
      <w:r w:rsidR="001D7B0D">
        <w:rPr>
          <w:sz w:val="24"/>
          <w:szCs w:val="24"/>
        </w:rPr>
        <w:t>FDR-correction</w:t>
      </w:r>
      <w:r w:rsidR="009B4A66">
        <w:rPr>
          <w:sz w:val="24"/>
          <w:szCs w:val="24"/>
        </w:rPr>
        <w:t xml:space="preserve">, </w:t>
      </w:r>
      <w:r w:rsidR="00415881">
        <w:rPr>
          <w:sz w:val="24"/>
          <w:szCs w:val="24"/>
        </w:rPr>
        <w:t xml:space="preserve">Table </w:t>
      </w:r>
      <w:r w:rsidR="00722316">
        <w:rPr>
          <w:sz w:val="24"/>
          <w:szCs w:val="24"/>
        </w:rPr>
        <w:t>2</w:t>
      </w:r>
      <w:r w:rsidR="00BB5375">
        <w:rPr>
          <w:sz w:val="24"/>
          <w:szCs w:val="24"/>
        </w:rPr>
        <w:t xml:space="preserve">, Figure </w:t>
      </w:r>
      <w:del w:id="259" w:author="N S" w:date="2018-05-10T12:48:00Z">
        <w:r w:rsidR="00D03A16" w:rsidDel="007028AA">
          <w:rPr>
            <w:sz w:val="24"/>
            <w:szCs w:val="24"/>
          </w:rPr>
          <w:delText>S1</w:delText>
        </w:r>
      </w:del>
      <w:ins w:id="260" w:author="N S" w:date="2018-05-10T12:48:00Z">
        <w:r w:rsidR="007028AA">
          <w:rPr>
            <w:sz w:val="24"/>
            <w:szCs w:val="24"/>
          </w:rPr>
          <w:t>S2</w:t>
        </w:r>
      </w:ins>
      <w:r w:rsidR="00FF4C2B">
        <w:rPr>
          <w:sz w:val="24"/>
          <w:szCs w:val="24"/>
        </w:rPr>
        <w:t>,</w:t>
      </w:r>
      <w:del w:id="261" w:author="N S" w:date="2018-05-16T15:29:00Z">
        <w:r w:rsidR="00FF4C2B" w:rsidDel="00410703">
          <w:rPr>
            <w:sz w:val="24"/>
            <w:szCs w:val="24"/>
          </w:rPr>
          <w:delText xml:space="preserve"> Table S2</w:delText>
        </w:r>
      </w:del>
      <w:r w:rsidR="00021031">
        <w:rPr>
          <w:sz w:val="24"/>
          <w:szCs w:val="24"/>
        </w:rPr>
        <w:t xml:space="preserve">). </w:t>
      </w:r>
      <w:r w:rsidR="0021189C">
        <w:rPr>
          <w:sz w:val="24"/>
          <w:szCs w:val="24"/>
        </w:rPr>
        <w:t xml:space="preserve">A significant p-value indicates that the </w:t>
      </w:r>
      <w:r w:rsidR="00CB598B">
        <w:rPr>
          <w:sz w:val="24"/>
          <w:szCs w:val="24"/>
        </w:rPr>
        <w:t xml:space="preserve">two host genotypes show evidence for different virulence interactions with the population of </w:t>
      </w:r>
      <w:r w:rsidR="00CB598B">
        <w:rPr>
          <w:i/>
          <w:sz w:val="24"/>
          <w:szCs w:val="24"/>
        </w:rPr>
        <w:t>B</w:t>
      </w:r>
      <w:r w:rsidR="00CB598B">
        <w:rPr>
          <w:sz w:val="24"/>
          <w:szCs w:val="24"/>
        </w:rPr>
        <w:t xml:space="preserve">. </w:t>
      </w:r>
      <w:proofErr w:type="spellStart"/>
      <w:r w:rsidR="00CB598B">
        <w:rPr>
          <w:i/>
          <w:sz w:val="24"/>
          <w:szCs w:val="24"/>
        </w:rPr>
        <w:t>cinerea</w:t>
      </w:r>
      <w:proofErr w:type="spellEnd"/>
      <w:r w:rsidR="0021189C">
        <w:rPr>
          <w:sz w:val="24"/>
          <w:szCs w:val="24"/>
        </w:rPr>
        <w:t xml:space="preserve"> isolates</w:t>
      </w:r>
      <w:r w:rsidR="003444AC">
        <w:rPr>
          <w:sz w:val="24"/>
          <w:szCs w:val="24"/>
        </w:rPr>
        <w:t>,</w:t>
      </w:r>
      <w:r w:rsidR="0021189C">
        <w:rPr>
          <w:sz w:val="24"/>
          <w:szCs w:val="24"/>
        </w:rPr>
        <w:t xml:space="preserve"> </w:t>
      </w:r>
      <w:r w:rsidR="00CB598B">
        <w:rPr>
          <w:sz w:val="24"/>
          <w:szCs w:val="24"/>
        </w:rPr>
        <w:t>providing evidence for host x pathogen genotypic interactions</w:t>
      </w:r>
      <w:r w:rsidR="0021189C">
        <w:rPr>
          <w:sz w:val="24"/>
          <w:szCs w:val="24"/>
        </w:rPr>
        <w:t xml:space="preserve">. </w:t>
      </w:r>
      <w:r w:rsidR="003F3C58">
        <w:rPr>
          <w:sz w:val="24"/>
          <w:szCs w:val="24"/>
        </w:rPr>
        <w:t>This pattern was consistent</w:t>
      </w:r>
      <w:r w:rsidR="00CB598B">
        <w:rPr>
          <w:sz w:val="24"/>
          <w:szCs w:val="24"/>
        </w:rPr>
        <w:t xml:space="preserve"> across</w:t>
      </w:r>
      <w:r w:rsidR="00021031">
        <w:rPr>
          <w:sz w:val="24"/>
          <w:szCs w:val="24"/>
        </w:rPr>
        <w:t xml:space="preserve"> domesticated host pairs, wild host pairs, or </w:t>
      </w:r>
      <w:r w:rsidR="00CB598B">
        <w:rPr>
          <w:sz w:val="24"/>
          <w:szCs w:val="24"/>
        </w:rPr>
        <w:t>between</w:t>
      </w:r>
      <w:r w:rsidR="003444AC">
        <w:rPr>
          <w:sz w:val="24"/>
          <w:szCs w:val="24"/>
        </w:rPr>
        <w:t>-</w:t>
      </w:r>
      <w:r w:rsidR="00021031">
        <w:rPr>
          <w:sz w:val="24"/>
          <w:szCs w:val="24"/>
        </w:rPr>
        <w:t>species</w:t>
      </w:r>
      <w:r w:rsidR="00CB598B">
        <w:rPr>
          <w:sz w:val="24"/>
          <w:szCs w:val="24"/>
        </w:rPr>
        <w:t xml:space="preserve"> host pairs</w:t>
      </w:r>
      <w:r w:rsidR="00021031">
        <w:rPr>
          <w:sz w:val="24"/>
          <w:szCs w:val="24"/>
        </w:rPr>
        <w:t xml:space="preserve"> (</w:t>
      </w:r>
      <w:r w:rsidR="009B4A66">
        <w:rPr>
          <w:sz w:val="24"/>
          <w:szCs w:val="24"/>
        </w:rPr>
        <w:t>Wilcoxon signed-rank test</w:t>
      </w:r>
      <w:r w:rsidR="0022108E">
        <w:rPr>
          <w:sz w:val="24"/>
          <w:szCs w:val="24"/>
        </w:rPr>
        <w:t xml:space="preserve"> with </w:t>
      </w:r>
      <w:ins w:id="262" w:author="N S" w:date="2018-05-16T14:14:00Z">
        <w:r w:rsidR="009A731B">
          <w:rPr>
            <w:sz w:val="24"/>
            <w:szCs w:val="24"/>
          </w:rPr>
          <w:t>B</w:t>
        </w:r>
      </w:ins>
      <w:ins w:id="263" w:author="N S" w:date="2018-05-18T15:00:00Z">
        <w:r w:rsidR="00567AFE">
          <w:rPr>
            <w:sz w:val="24"/>
            <w:szCs w:val="24"/>
          </w:rPr>
          <w:t>-</w:t>
        </w:r>
      </w:ins>
      <w:ins w:id="264" w:author="N S" w:date="2018-05-16T14:14:00Z">
        <w:r w:rsidR="009A731B">
          <w:rPr>
            <w:sz w:val="24"/>
            <w:szCs w:val="24"/>
          </w:rPr>
          <w:t xml:space="preserve">H </w:t>
        </w:r>
      </w:ins>
      <w:r w:rsidR="0022108E">
        <w:rPr>
          <w:sz w:val="24"/>
          <w:szCs w:val="24"/>
        </w:rPr>
        <w:t>FDR-correction</w:t>
      </w:r>
      <w:r w:rsidR="009B4A66">
        <w:rPr>
          <w:sz w:val="24"/>
          <w:szCs w:val="24"/>
        </w:rPr>
        <w:t xml:space="preserve">, </w:t>
      </w:r>
      <w:r w:rsidR="00415881">
        <w:rPr>
          <w:sz w:val="24"/>
          <w:szCs w:val="24"/>
        </w:rPr>
        <w:t xml:space="preserve">Table </w:t>
      </w:r>
      <w:r w:rsidR="00021031">
        <w:rPr>
          <w:sz w:val="24"/>
          <w:szCs w:val="24"/>
        </w:rPr>
        <w:t>2).</w:t>
      </w:r>
      <w:r w:rsidR="009B4A66">
        <w:rPr>
          <w:sz w:val="24"/>
          <w:szCs w:val="24"/>
        </w:rPr>
        <w:t xml:space="preserve"> </w:t>
      </w:r>
      <w:r w:rsidR="00CB598B">
        <w:rPr>
          <w:sz w:val="24"/>
          <w:szCs w:val="24"/>
        </w:rPr>
        <w:t>T</w:t>
      </w:r>
      <w:r w:rsidR="001803A3">
        <w:rPr>
          <w:sz w:val="24"/>
          <w:szCs w:val="24"/>
        </w:rPr>
        <w:t xml:space="preserve">his suggests that the population of </w:t>
      </w:r>
      <w:r w:rsidR="001803A3" w:rsidRPr="00FD6D56">
        <w:rPr>
          <w:i/>
          <w:sz w:val="24"/>
          <w:szCs w:val="24"/>
        </w:rPr>
        <w:t xml:space="preserve">B. </w:t>
      </w:r>
      <w:proofErr w:type="spellStart"/>
      <w:r w:rsidR="001803A3" w:rsidRPr="00FD6D56">
        <w:rPr>
          <w:i/>
          <w:sz w:val="24"/>
          <w:szCs w:val="24"/>
        </w:rPr>
        <w:t>cinerea</w:t>
      </w:r>
      <w:proofErr w:type="spellEnd"/>
      <w:r w:rsidR="001803A3">
        <w:rPr>
          <w:sz w:val="24"/>
          <w:szCs w:val="24"/>
        </w:rPr>
        <w:t xml:space="preserve"> does display differential responses to the tomato genetic variation</w:t>
      </w:r>
      <w:r w:rsidR="009B4A66">
        <w:rPr>
          <w:sz w:val="24"/>
          <w:szCs w:val="24"/>
        </w:rPr>
        <w:t>.</w:t>
      </w:r>
    </w:p>
    <w:p w14:paraId="64BF6A25" w14:textId="3BE9D721" w:rsidR="006755B8" w:rsidRDefault="00981BE2" w:rsidP="0032415F">
      <w:pPr>
        <w:spacing w:line="480" w:lineRule="auto"/>
        <w:ind w:firstLine="720"/>
        <w:rPr>
          <w:sz w:val="24"/>
          <w:szCs w:val="24"/>
        </w:rPr>
      </w:pPr>
      <w:r>
        <w:rPr>
          <w:sz w:val="24"/>
          <w:szCs w:val="24"/>
        </w:rPr>
        <w:t xml:space="preserve">To focus on whether specific </w:t>
      </w:r>
      <w:r w:rsidRPr="00EF3898">
        <w:rPr>
          <w:i/>
          <w:sz w:val="24"/>
          <w:szCs w:val="24"/>
        </w:rPr>
        <w:t xml:space="preserve">B. </w:t>
      </w:r>
      <w:proofErr w:type="spellStart"/>
      <w:r w:rsidRPr="00EF3898">
        <w:rPr>
          <w:i/>
          <w:sz w:val="24"/>
          <w:szCs w:val="24"/>
        </w:rPr>
        <w:t>cinerea</w:t>
      </w:r>
      <w:proofErr w:type="spellEnd"/>
      <w:r>
        <w:rPr>
          <w:sz w:val="24"/>
          <w:szCs w:val="24"/>
        </w:rPr>
        <w:t xml:space="preserve"> isolates may be sensitive to domestication, we </w:t>
      </w:r>
      <w:r w:rsidR="002D1B03">
        <w:rPr>
          <w:sz w:val="24"/>
          <w:szCs w:val="24"/>
        </w:rPr>
        <w:t>applied</w:t>
      </w:r>
      <w:r>
        <w:rPr>
          <w:sz w:val="24"/>
          <w:szCs w:val="24"/>
        </w:rPr>
        <w:t xml:space="preserve"> a Wilcoxon and ANOVA approach. </w:t>
      </w:r>
      <w:r w:rsidR="00E35BD9">
        <w:rPr>
          <w:sz w:val="24"/>
          <w:szCs w:val="24"/>
        </w:rPr>
        <w:t xml:space="preserve">Overall, most isolates (78/97, 80%) are more virulent on domesticated than wild tomato (Figure </w:t>
      </w:r>
      <w:r w:rsidR="00D03A16">
        <w:rPr>
          <w:sz w:val="24"/>
          <w:szCs w:val="24"/>
        </w:rPr>
        <w:t>3</w:t>
      </w:r>
      <w:r w:rsidR="00E35BD9">
        <w:rPr>
          <w:sz w:val="24"/>
          <w:szCs w:val="24"/>
        </w:rPr>
        <w:t xml:space="preserve">). </w:t>
      </w:r>
      <w:r>
        <w:rPr>
          <w:sz w:val="24"/>
          <w:szCs w:val="24"/>
        </w:rPr>
        <w:t>The Wilcoxon signed-rank test</w:t>
      </w:r>
      <w:r w:rsidR="007D0BD3">
        <w:rPr>
          <w:sz w:val="24"/>
          <w:szCs w:val="24"/>
        </w:rPr>
        <w:t>,</w:t>
      </w:r>
      <w:r>
        <w:rPr>
          <w:sz w:val="24"/>
          <w:szCs w:val="24"/>
        </w:rPr>
        <w:t xml:space="preserve"> to compare the rank of mean lesion size of all the </w:t>
      </w:r>
      <w:r w:rsidRPr="00EB3F3F">
        <w:rPr>
          <w:i/>
          <w:sz w:val="24"/>
          <w:szCs w:val="24"/>
        </w:rPr>
        <w:t xml:space="preserve">B. </w:t>
      </w:r>
      <w:proofErr w:type="spellStart"/>
      <w:r w:rsidRPr="00EB3F3F">
        <w:rPr>
          <w:i/>
          <w:sz w:val="24"/>
          <w:szCs w:val="24"/>
        </w:rPr>
        <w:t>cinerea</w:t>
      </w:r>
      <w:proofErr w:type="spellEnd"/>
      <w:r>
        <w:rPr>
          <w:sz w:val="24"/>
          <w:szCs w:val="24"/>
        </w:rPr>
        <w:t xml:space="preserve"> isolates on wild versus domestic</w:t>
      </w:r>
      <w:r w:rsidR="00415881">
        <w:rPr>
          <w:sz w:val="24"/>
          <w:szCs w:val="24"/>
        </w:rPr>
        <w:t>ated</w:t>
      </w:r>
      <w:r>
        <w:rPr>
          <w:sz w:val="24"/>
          <w:szCs w:val="24"/>
        </w:rPr>
        <w:t xml:space="preserve"> tomato</w:t>
      </w:r>
      <w:r w:rsidR="007D0BD3">
        <w:rPr>
          <w:sz w:val="24"/>
          <w:szCs w:val="24"/>
        </w:rPr>
        <w:t>,</w:t>
      </w:r>
      <w:r>
        <w:rPr>
          <w:sz w:val="24"/>
          <w:szCs w:val="24"/>
        </w:rPr>
        <w:t xml:space="preserve"> was significant (Wilcoxon signed-rank test, W = </w:t>
      </w:r>
      <w:r w:rsidR="00BB5375">
        <w:rPr>
          <w:sz w:val="24"/>
          <w:szCs w:val="24"/>
        </w:rPr>
        <w:t xml:space="preserve">5946, p-value = 0.002) (Figure </w:t>
      </w:r>
      <w:r w:rsidR="00D03A16">
        <w:rPr>
          <w:sz w:val="24"/>
          <w:szCs w:val="24"/>
        </w:rPr>
        <w:t>3</w:t>
      </w:r>
      <w:r w:rsidR="00BB5375">
        <w:rPr>
          <w:sz w:val="24"/>
          <w:szCs w:val="24"/>
        </w:rPr>
        <w:t>)</w:t>
      </w:r>
      <w:r>
        <w:rPr>
          <w:sz w:val="24"/>
          <w:szCs w:val="24"/>
        </w:rPr>
        <w:t xml:space="preserve">. </w:t>
      </w:r>
      <w:r w:rsidR="00CB598B">
        <w:rPr>
          <w:sz w:val="24"/>
          <w:szCs w:val="24"/>
        </w:rPr>
        <w:t>To identify the pathogen genotypes most sensitive to domestication, we</w:t>
      </w:r>
      <w:r>
        <w:rPr>
          <w:sz w:val="24"/>
          <w:szCs w:val="24"/>
        </w:rPr>
        <w:t xml:space="preserve"> conducted</w:t>
      </w:r>
      <w:r w:rsidR="0032415F">
        <w:rPr>
          <w:sz w:val="24"/>
          <w:szCs w:val="24"/>
        </w:rPr>
        <w:t xml:space="preserve"> single-isolate ANOVAs including</w:t>
      </w:r>
      <w:r w:rsidR="00784448">
        <w:rPr>
          <w:sz w:val="24"/>
          <w:szCs w:val="24"/>
        </w:rPr>
        <w:t xml:space="preserve"> the fixed effects of plant</w:t>
      </w:r>
      <w:r w:rsidR="008A25B9">
        <w:rPr>
          <w:sz w:val="24"/>
          <w:szCs w:val="24"/>
        </w:rPr>
        <w:t>,</w:t>
      </w:r>
      <w:r w:rsidR="00784448">
        <w:rPr>
          <w:sz w:val="24"/>
          <w:szCs w:val="24"/>
        </w:rPr>
        <w:t xml:space="preserve"> domestication, and </w:t>
      </w:r>
      <w:r w:rsidR="00FD6D56">
        <w:rPr>
          <w:sz w:val="24"/>
          <w:szCs w:val="24"/>
        </w:rPr>
        <w:t>experiment</w:t>
      </w:r>
      <w:r>
        <w:rPr>
          <w:sz w:val="24"/>
          <w:szCs w:val="24"/>
        </w:rPr>
        <w:t>, and</w:t>
      </w:r>
      <w:r w:rsidR="00FD6D56">
        <w:rPr>
          <w:sz w:val="24"/>
          <w:szCs w:val="24"/>
        </w:rPr>
        <w:t xml:space="preserve"> </w:t>
      </w:r>
      <w:r w:rsidR="003F5AA6">
        <w:rPr>
          <w:sz w:val="24"/>
          <w:szCs w:val="24"/>
        </w:rPr>
        <w:t>found</w:t>
      </w:r>
      <w:r w:rsidR="0032415F">
        <w:rPr>
          <w:sz w:val="24"/>
          <w:szCs w:val="24"/>
        </w:rPr>
        <w:t xml:space="preserve"> </w:t>
      </w:r>
      <w:r w:rsidR="008C2128">
        <w:rPr>
          <w:sz w:val="24"/>
          <w:szCs w:val="24"/>
        </w:rPr>
        <w:t>two</w:t>
      </w:r>
      <w:r w:rsidR="00784448">
        <w:rPr>
          <w:sz w:val="24"/>
          <w:szCs w:val="24"/>
        </w:rPr>
        <w:t xml:space="preserve"> isolates </w:t>
      </w:r>
      <w:r w:rsidR="003F5AA6">
        <w:rPr>
          <w:sz w:val="24"/>
          <w:szCs w:val="24"/>
        </w:rPr>
        <w:t xml:space="preserve">with </w:t>
      </w:r>
      <w:r w:rsidR="00784448">
        <w:rPr>
          <w:sz w:val="24"/>
          <w:szCs w:val="24"/>
        </w:rPr>
        <w:t xml:space="preserve">a significant effect of domestication on lesion size </w:t>
      </w:r>
      <w:r w:rsidR="008C2128">
        <w:rPr>
          <w:sz w:val="24"/>
          <w:szCs w:val="24"/>
        </w:rPr>
        <w:t>(p &lt; 0.05, FDR corrected) (</w:t>
      </w:r>
      <w:r w:rsidR="00784448">
        <w:rPr>
          <w:sz w:val="24"/>
          <w:szCs w:val="24"/>
        </w:rPr>
        <w:t xml:space="preserve">Figure </w:t>
      </w:r>
      <w:r w:rsidR="00D03A16">
        <w:rPr>
          <w:sz w:val="24"/>
          <w:szCs w:val="24"/>
        </w:rPr>
        <w:t>1h</w:t>
      </w:r>
      <w:r w:rsidR="00784448">
        <w:rPr>
          <w:sz w:val="24"/>
          <w:szCs w:val="24"/>
        </w:rPr>
        <w:t>)</w:t>
      </w:r>
      <w:r w:rsidR="007D0BD3">
        <w:rPr>
          <w:sz w:val="24"/>
          <w:szCs w:val="24"/>
        </w:rPr>
        <w:t>, both of which are more virulent on domesticated tomato</w:t>
      </w:r>
      <w:r w:rsidR="00784448">
        <w:rPr>
          <w:sz w:val="24"/>
          <w:szCs w:val="24"/>
        </w:rPr>
        <w:t xml:space="preserve">. These included </w:t>
      </w:r>
      <w:r w:rsidR="00FD6C46">
        <w:rPr>
          <w:sz w:val="24"/>
          <w:szCs w:val="24"/>
        </w:rPr>
        <w:t>one of the</w:t>
      </w:r>
      <w:r w:rsidR="00784448">
        <w:rPr>
          <w:sz w:val="24"/>
          <w:szCs w:val="24"/>
        </w:rPr>
        <w:t xml:space="preserve"> </w:t>
      </w:r>
      <w:r w:rsidR="00AD09E6">
        <w:rPr>
          <w:sz w:val="24"/>
          <w:szCs w:val="24"/>
        </w:rPr>
        <w:t>highly</w:t>
      </w:r>
      <w:r w:rsidR="00784448">
        <w:rPr>
          <w:sz w:val="24"/>
          <w:szCs w:val="24"/>
        </w:rPr>
        <w:t xml:space="preserve"> virulent isolates</w:t>
      </w:r>
      <w:r w:rsidR="00FD6C46">
        <w:rPr>
          <w:sz w:val="24"/>
          <w:szCs w:val="24"/>
        </w:rPr>
        <w:t xml:space="preserve"> (Fd2)</w:t>
      </w:r>
      <w:r w:rsidR="00784448">
        <w:rPr>
          <w:sz w:val="24"/>
          <w:szCs w:val="24"/>
        </w:rPr>
        <w:t xml:space="preserve">, and one of the </w:t>
      </w:r>
      <w:r w:rsidR="003F5AA6">
        <w:rPr>
          <w:sz w:val="24"/>
          <w:szCs w:val="24"/>
        </w:rPr>
        <w:t xml:space="preserve">largely </w:t>
      </w:r>
      <w:r w:rsidR="00784448">
        <w:rPr>
          <w:sz w:val="24"/>
          <w:szCs w:val="24"/>
        </w:rPr>
        <w:t>saprophytic isolates</w:t>
      </w:r>
      <w:r w:rsidR="00FD6C46">
        <w:rPr>
          <w:sz w:val="24"/>
          <w:szCs w:val="24"/>
        </w:rPr>
        <w:t xml:space="preserve"> (Rose)</w:t>
      </w:r>
      <w:r w:rsidR="00784448">
        <w:rPr>
          <w:sz w:val="24"/>
          <w:szCs w:val="24"/>
        </w:rPr>
        <w:t xml:space="preserve">, </w:t>
      </w:r>
      <w:r w:rsidR="007838ED">
        <w:rPr>
          <w:sz w:val="24"/>
          <w:szCs w:val="24"/>
        </w:rPr>
        <w:t>which suggests</w:t>
      </w:r>
      <w:r w:rsidR="00784448">
        <w:rPr>
          <w:sz w:val="24"/>
          <w:szCs w:val="24"/>
        </w:rPr>
        <w:t xml:space="preserve"> that</w:t>
      </w:r>
      <w:r w:rsidR="00CE722A">
        <w:rPr>
          <w:sz w:val="24"/>
          <w:szCs w:val="24"/>
        </w:rPr>
        <w:t xml:space="preserve"> isolate virulence level on tomato does not </w:t>
      </w:r>
      <w:r w:rsidR="007838ED">
        <w:rPr>
          <w:sz w:val="24"/>
          <w:szCs w:val="24"/>
        </w:rPr>
        <w:t>predict</w:t>
      </w:r>
      <w:r w:rsidR="00C51BBB">
        <w:rPr>
          <w:sz w:val="24"/>
          <w:szCs w:val="24"/>
        </w:rPr>
        <w:t xml:space="preserve"> </w:t>
      </w:r>
      <w:r w:rsidR="00C51BBB">
        <w:rPr>
          <w:i/>
          <w:sz w:val="24"/>
          <w:szCs w:val="24"/>
        </w:rPr>
        <w:t xml:space="preserve">B. </w:t>
      </w:r>
      <w:proofErr w:type="spellStart"/>
      <w:r w:rsidR="00C51BBB">
        <w:rPr>
          <w:i/>
          <w:sz w:val="24"/>
          <w:szCs w:val="24"/>
        </w:rPr>
        <w:t>cinerea</w:t>
      </w:r>
      <w:proofErr w:type="spellEnd"/>
      <w:r w:rsidR="00C51BBB">
        <w:rPr>
          <w:i/>
          <w:sz w:val="24"/>
          <w:szCs w:val="24"/>
        </w:rPr>
        <w:t xml:space="preserve"> </w:t>
      </w:r>
      <w:r w:rsidR="00300B3E">
        <w:rPr>
          <w:sz w:val="24"/>
          <w:szCs w:val="24"/>
        </w:rPr>
        <w:t>genetic response</w:t>
      </w:r>
      <w:r w:rsidR="00C51BBB">
        <w:rPr>
          <w:sz w:val="24"/>
          <w:szCs w:val="24"/>
        </w:rPr>
        <w:t xml:space="preserve"> to tomato domestication</w:t>
      </w:r>
      <w:r w:rsidR="005C5BE9">
        <w:rPr>
          <w:sz w:val="24"/>
          <w:szCs w:val="24"/>
        </w:rPr>
        <w:t xml:space="preserve">. </w:t>
      </w:r>
      <w:r w:rsidR="00FD6C46">
        <w:rPr>
          <w:sz w:val="24"/>
          <w:szCs w:val="24"/>
        </w:rPr>
        <w:t>Both</w:t>
      </w:r>
      <w:r w:rsidR="00173A62">
        <w:rPr>
          <w:sz w:val="24"/>
          <w:szCs w:val="24"/>
        </w:rPr>
        <w:t xml:space="preserve"> of these isolates </w:t>
      </w:r>
      <w:r w:rsidR="00D02E34">
        <w:rPr>
          <w:sz w:val="24"/>
          <w:szCs w:val="24"/>
        </w:rPr>
        <w:t xml:space="preserve">were </w:t>
      </w:r>
      <w:r w:rsidR="00173A62">
        <w:rPr>
          <w:sz w:val="24"/>
          <w:szCs w:val="24"/>
        </w:rPr>
        <w:t>more virulent on domesticated than on wild tomato</w:t>
      </w:r>
      <w:r w:rsidR="00784448">
        <w:rPr>
          <w:sz w:val="24"/>
          <w:szCs w:val="24"/>
        </w:rPr>
        <w:t>.</w:t>
      </w:r>
      <w:r w:rsidR="006755B8">
        <w:rPr>
          <w:sz w:val="24"/>
          <w:szCs w:val="24"/>
        </w:rPr>
        <w:t xml:space="preserve"> </w:t>
      </w:r>
      <w:r w:rsidR="003225BE">
        <w:rPr>
          <w:sz w:val="24"/>
          <w:szCs w:val="24"/>
        </w:rPr>
        <w:lastRenderedPageBreak/>
        <w:t>These results suggest that</w:t>
      </w:r>
      <w:r w:rsidR="00150E38">
        <w:rPr>
          <w:sz w:val="24"/>
          <w:szCs w:val="24"/>
        </w:rPr>
        <w:t xml:space="preserve"> this</w:t>
      </w:r>
      <w:r w:rsidR="003225BE">
        <w:rPr>
          <w:sz w:val="24"/>
          <w:szCs w:val="24"/>
        </w:rPr>
        <w:t xml:space="preserve"> </w:t>
      </w:r>
      <w:r w:rsidR="003225BE" w:rsidRPr="00150E38">
        <w:rPr>
          <w:i/>
          <w:sz w:val="24"/>
          <w:szCs w:val="24"/>
        </w:rPr>
        <w:t>B.</w:t>
      </w:r>
      <w:r w:rsidR="003225BE">
        <w:rPr>
          <w:i/>
          <w:sz w:val="24"/>
          <w:szCs w:val="24"/>
        </w:rPr>
        <w:t xml:space="preserve"> </w:t>
      </w:r>
      <w:proofErr w:type="spellStart"/>
      <w:r w:rsidR="003225BE" w:rsidRPr="00150E38">
        <w:rPr>
          <w:i/>
          <w:sz w:val="24"/>
          <w:szCs w:val="24"/>
        </w:rPr>
        <w:t>cinerea</w:t>
      </w:r>
      <w:proofErr w:type="spellEnd"/>
      <w:r w:rsidR="003225BE" w:rsidRPr="00150E38">
        <w:rPr>
          <w:i/>
          <w:sz w:val="24"/>
          <w:szCs w:val="24"/>
        </w:rPr>
        <w:t xml:space="preserve"> </w:t>
      </w:r>
      <w:r w:rsidR="003225BE">
        <w:rPr>
          <w:sz w:val="24"/>
          <w:szCs w:val="24"/>
        </w:rPr>
        <w:t>population contain</w:t>
      </w:r>
      <w:r w:rsidR="00150E38">
        <w:rPr>
          <w:sz w:val="24"/>
          <w:szCs w:val="24"/>
        </w:rPr>
        <w:t>s</w:t>
      </w:r>
      <w:r w:rsidR="007D0BD3">
        <w:rPr>
          <w:sz w:val="24"/>
          <w:szCs w:val="24"/>
        </w:rPr>
        <w:t xml:space="preserve"> two </w:t>
      </w:r>
      <w:r w:rsidR="003225BE">
        <w:rPr>
          <w:sz w:val="24"/>
          <w:szCs w:val="24"/>
        </w:rPr>
        <w:t>highly domestication</w:t>
      </w:r>
      <w:r w:rsidR="00150E38">
        <w:rPr>
          <w:sz w:val="24"/>
          <w:szCs w:val="24"/>
        </w:rPr>
        <w:t>-</w:t>
      </w:r>
      <w:r w:rsidR="003225BE">
        <w:rPr>
          <w:sz w:val="24"/>
          <w:szCs w:val="24"/>
        </w:rPr>
        <w:t xml:space="preserve">sensitive </w:t>
      </w:r>
      <w:proofErr w:type="gramStart"/>
      <w:r w:rsidR="003225BE">
        <w:rPr>
          <w:sz w:val="24"/>
          <w:szCs w:val="24"/>
        </w:rPr>
        <w:t>isolates</w:t>
      </w:r>
      <w:r w:rsidR="007D0BD3">
        <w:rPr>
          <w:sz w:val="24"/>
          <w:szCs w:val="24"/>
        </w:rPr>
        <w:t xml:space="preserve"> which</w:t>
      </w:r>
      <w:proofErr w:type="gramEnd"/>
      <w:r w:rsidR="007D0BD3">
        <w:rPr>
          <w:sz w:val="24"/>
          <w:szCs w:val="24"/>
        </w:rPr>
        <w:t xml:space="preserve"> are more virulent on domesticated tomato,</w:t>
      </w:r>
      <w:r w:rsidR="003225BE">
        <w:rPr>
          <w:sz w:val="24"/>
          <w:szCs w:val="24"/>
        </w:rPr>
        <w:t xml:space="preserve"> and a broader pattern of </w:t>
      </w:r>
      <w:r w:rsidR="007D0BD3">
        <w:rPr>
          <w:i/>
          <w:sz w:val="24"/>
          <w:szCs w:val="24"/>
        </w:rPr>
        <w:t xml:space="preserve">B. </w:t>
      </w:r>
      <w:proofErr w:type="spellStart"/>
      <w:r w:rsidR="007D0BD3">
        <w:rPr>
          <w:i/>
          <w:sz w:val="24"/>
          <w:szCs w:val="24"/>
        </w:rPr>
        <w:t>cinerea</w:t>
      </w:r>
      <w:proofErr w:type="spellEnd"/>
      <w:r w:rsidR="007D0BD3">
        <w:rPr>
          <w:i/>
          <w:sz w:val="24"/>
          <w:szCs w:val="24"/>
        </w:rPr>
        <w:t xml:space="preserve"> </w:t>
      </w:r>
      <w:del w:id="265" w:author="Dan Kliebenstein" w:date="2018-05-10T16:29:00Z">
        <w:r w:rsidR="003225BE" w:rsidDel="00A81BCD">
          <w:rPr>
            <w:sz w:val="24"/>
            <w:szCs w:val="24"/>
          </w:rPr>
          <w:delText xml:space="preserve">specialization </w:delText>
        </w:r>
      </w:del>
      <w:ins w:id="266" w:author="Dan Kliebenstein" w:date="2018-05-10T16:29:00Z">
        <w:r w:rsidR="00A81BCD">
          <w:rPr>
            <w:sz w:val="24"/>
            <w:szCs w:val="24"/>
          </w:rPr>
          <w:t xml:space="preserve">sensitivity to </w:t>
        </w:r>
      </w:ins>
      <w:del w:id="267" w:author="Dan Kliebenstein" w:date="2018-05-10T16:30:00Z">
        <w:r w:rsidR="003225BE" w:rsidDel="00A81BCD">
          <w:rPr>
            <w:sz w:val="24"/>
            <w:szCs w:val="24"/>
          </w:rPr>
          <w:delText>to</w:delText>
        </w:r>
      </w:del>
      <w:r w:rsidR="003225BE">
        <w:rPr>
          <w:sz w:val="24"/>
          <w:szCs w:val="24"/>
        </w:rPr>
        <w:t xml:space="preserve"> tomato </w:t>
      </w:r>
      <w:del w:id="268" w:author="Dan Kliebenstein" w:date="2018-05-10T16:30:00Z">
        <w:r w:rsidR="003225BE" w:rsidDel="00A81BCD">
          <w:rPr>
            <w:sz w:val="24"/>
            <w:szCs w:val="24"/>
          </w:rPr>
          <w:delText>domestication</w:delText>
        </w:r>
      </w:del>
      <w:ins w:id="269" w:author="Dan Kliebenstein" w:date="2018-05-10T16:30:00Z">
        <w:r w:rsidR="00A81BCD">
          <w:rPr>
            <w:sz w:val="24"/>
            <w:szCs w:val="24"/>
          </w:rPr>
          <w:t>genetic variation</w:t>
        </w:r>
      </w:ins>
      <w:r w:rsidR="003225BE">
        <w:rPr>
          <w:sz w:val="24"/>
          <w:szCs w:val="24"/>
        </w:rPr>
        <w:t>.</w:t>
      </w:r>
    </w:p>
    <w:p w14:paraId="71EBB3B4" w14:textId="77777777" w:rsidR="009A731B" w:rsidRDefault="009A731B">
      <w:pPr>
        <w:rPr>
          <w:ins w:id="270" w:author="N S" w:date="2018-05-16T14:15:00Z"/>
          <w:b/>
          <w:sz w:val="24"/>
          <w:szCs w:val="24"/>
        </w:rPr>
      </w:pPr>
    </w:p>
    <w:p w14:paraId="10DDCABF" w14:textId="77777777" w:rsidR="009A731B" w:rsidRPr="009A731B" w:rsidRDefault="009A731B" w:rsidP="009A731B">
      <w:pPr>
        <w:rPr>
          <w:ins w:id="271" w:author="N S" w:date="2018-05-16T14:16:00Z"/>
          <w:b/>
        </w:rPr>
      </w:pPr>
      <w:ins w:id="272" w:author="N S" w:date="2018-05-16T14:15:00Z">
        <w:r>
          <w:rPr>
            <w:b/>
            <w:sz w:val="24"/>
            <w:szCs w:val="24"/>
          </w:rPr>
          <w:t xml:space="preserve">Table 2. </w:t>
        </w:r>
      </w:ins>
      <w:ins w:id="273" w:author="N S" w:date="2018-05-16T14:16:00Z">
        <w:r w:rsidRPr="009A731B">
          <w:rPr>
            <w:b/>
            <w:bCs/>
          </w:rPr>
          <w:t xml:space="preserve">Rank order shifts of 97 </w:t>
        </w:r>
        <w:r w:rsidRPr="009A731B">
          <w:rPr>
            <w:b/>
            <w:bCs/>
            <w:i/>
            <w:iCs/>
          </w:rPr>
          <w:t xml:space="preserve">B. </w:t>
        </w:r>
        <w:proofErr w:type="spellStart"/>
        <w:r w:rsidRPr="009A731B">
          <w:rPr>
            <w:b/>
            <w:bCs/>
            <w:i/>
            <w:iCs/>
          </w:rPr>
          <w:t>cinerea</w:t>
        </w:r>
        <w:proofErr w:type="spellEnd"/>
        <w:r w:rsidRPr="009A731B">
          <w:rPr>
            <w:b/>
            <w:bCs/>
            <w:i/>
            <w:iCs/>
          </w:rPr>
          <w:t xml:space="preserve"> </w:t>
        </w:r>
        <w:r w:rsidRPr="009A731B">
          <w:rPr>
            <w:b/>
            <w:bCs/>
          </w:rPr>
          <w:t>isolates by lesion area across all of the tomato accessions.</w:t>
        </w:r>
      </w:ins>
    </w:p>
    <w:p w14:paraId="27B7B1CB" w14:textId="763321B9" w:rsidR="009A731B" w:rsidRDefault="009A731B" w:rsidP="009A731B">
      <w:pPr>
        <w:rPr>
          <w:ins w:id="274" w:author="N S" w:date="2018-05-16T14:17:00Z"/>
          <w:sz w:val="24"/>
          <w:szCs w:val="24"/>
        </w:rPr>
      </w:pPr>
      <w:bookmarkStart w:id="275" w:name="_Hlk514246344"/>
      <w:proofErr w:type="gramStart"/>
      <w:ins w:id="276" w:author="N S" w:date="2018-05-16T14:16:00Z">
        <w:r w:rsidRPr="00567AFE">
          <w:rPr>
            <w:sz w:val="24"/>
            <w:szCs w:val="24"/>
          </w:rPr>
          <w:t xml:space="preserve">Wilcoxon signed-rank test comparing mean </w:t>
        </w:r>
        <w:r w:rsidRPr="00567AFE">
          <w:rPr>
            <w:i/>
            <w:iCs/>
            <w:sz w:val="24"/>
            <w:szCs w:val="24"/>
          </w:rPr>
          <w:t xml:space="preserve">B. </w:t>
        </w:r>
        <w:proofErr w:type="spellStart"/>
        <w:r w:rsidRPr="00567AFE">
          <w:rPr>
            <w:i/>
            <w:iCs/>
            <w:sz w:val="24"/>
            <w:szCs w:val="24"/>
          </w:rPr>
          <w:t>cinerea</w:t>
        </w:r>
        <w:proofErr w:type="spellEnd"/>
        <w:r w:rsidRPr="00567AFE">
          <w:rPr>
            <w:sz w:val="24"/>
            <w:szCs w:val="24"/>
          </w:rPr>
          <w:t xml:space="preserve"> lesion area on tomato accessions.</w:t>
        </w:r>
        <w:proofErr w:type="gramEnd"/>
        <w:r w:rsidRPr="00567AFE">
          <w:rPr>
            <w:sz w:val="24"/>
            <w:szCs w:val="24"/>
          </w:rPr>
          <w:t xml:space="preserve"> This tests for a change in the rank order of the 97 isolates between each pair of tomato accessions. </w:t>
        </w:r>
        <w:bookmarkEnd w:id="275"/>
        <w:r w:rsidRPr="00567AFE">
          <w:rPr>
            <w:sz w:val="24"/>
            <w:szCs w:val="24"/>
          </w:rPr>
          <w:t xml:space="preserve">A significant p-value suggests that the relative performance of individual isolates is altered from one host to the other. </w:t>
        </w:r>
        <w:bookmarkStart w:id="277" w:name="_Hlk514243931"/>
        <w:r w:rsidRPr="00567AFE">
          <w:rPr>
            <w:sz w:val="24"/>
            <w:szCs w:val="24"/>
          </w:rPr>
          <w:t xml:space="preserve">The lower left corner of the chart includes </w:t>
        </w:r>
        <w:r>
          <w:rPr>
            <w:sz w:val="24"/>
            <w:szCs w:val="24"/>
          </w:rPr>
          <w:t>B</w:t>
        </w:r>
      </w:ins>
      <w:ins w:id="278" w:author="N S" w:date="2018-05-18T15:00:00Z">
        <w:r w:rsidR="00567AFE">
          <w:rPr>
            <w:sz w:val="24"/>
            <w:szCs w:val="24"/>
          </w:rPr>
          <w:t>-</w:t>
        </w:r>
      </w:ins>
      <w:ins w:id="279" w:author="N S" w:date="2018-05-16T14:16:00Z">
        <w:r>
          <w:rPr>
            <w:sz w:val="24"/>
            <w:szCs w:val="24"/>
          </w:rPr>
          <w:t xml:space="preserve">H </w:t>
        </w:r>
        <w:r w:rsidRPr="00567AFE">
          <w:rPr>
            <w:sz w:val="24"/>
            <w:szCs w:val="24"/>
          </w:rPr>
          <w:t>FDR-corrected p-values, the upper right corner includes the test statistic (W)</w:t>
        </w:r>
        <w:r>
          <w:rPr>
            <w:sz w:val="24"/>
            <w:szCs w:val="24"/>
          </w:rPr>
          <w:t xml:space="preserve"> </w:t>
        </w:r>
      </w:ins>
      <w:r w:rsidR="005F1A4E">
        <w:rPr>
          <w:sz w:val="24"/>
          <w:szCs w:val="24"/>
        </w:rPr>
        <w:fldChar w:fldCharType="begin"/>
      </w:r>
      <w:r w:rsidR="005F1A4E">
        <w:rPr>
          <w:sz w:val="24"/>
          <w:szCs w:val="24"/>
        </w:rPr>
        <w:instrText xml:space="preserve"> ADDIN EN.CITE &lt;EndNote&gt;&lt;Cite&gt;&lt;Author&gt;Benjamini&lt;/Author&gt;&lt;Year&gt;1995&lt;/Year&gt;&lt;RecNum&gt;1130&lt;/RecNum&gt;&lt;DisplayText&gt;(Benjamini and Hochberg 1995)&lt;/DisplayText&gt;&lt;record&gt;&lt;rec-number&gt;1130&lt;/rec-number&gt;&lt;foreign-keys&gt;&lt;key app="EN" db-id="a2x2tzszjfd2zjed0e8psfdtd0daafwwr002" timestamp="1526507805"&gt;1130&lt;/key&gt;&lt;/foreign-keys&gt;&lt;ref-type name="Journal Article"&gt;17&lt;/ref-type&gt;&lt;contributors&gt;&lt;authors&gt;&lt;author&gt;Benjamini, Yoav&lt;/author&gt;&lt;author&gt;Hochberg, Yosef&lt;/author&gt;&lt;/authors&gt;&lt;/contributors&gt;&lt;titles&gt;&lt;title&gt;Controlling the false discovery rate: a practical and powerful approach to multiple testing&lt;/title&gt;&lt;secondary-title&gt;Journal of the royal statistical society. Series B (Methodological)&lt;/secondary-title&gt;&lt;/titles&gt;&lt;periodical&gt;&lt;full-title&gt;Journal of the royal statistical society. Series B (Methodological)&lt;/full-title&gt;&lt;/periodical&gt;&lt;pages&gt;289-300&lt;/pages&gt;&lt;dates&gt;&lt;year&gt;1995&lt;/year&gt;&lt;/dates&gt;&lt;isbn&gt;0035-9246&lt;/isbn&gt;&lt;urls&gt;&lt;/urls&gt;&lt;/record&gt;&lt;/Cite&gt;&lt;/EndNote&gt;</w:instrText>
      </w:r>
      <w:r w:rsidR="005F1A4E">
        <w:rPr>
          <w:sz w:val="24"/>
          <w:szCs w:val="24"/>
        </w:rPr>
        <w:fldChar w:fldCharType="separate"/>
      </w:r>
      <w:r w:rsidR="005F1A4E">
        <w:rPr>
          <w:noProof/>
          <w:sz w:val="24"/>
          <w:szCs w:val="24"/>
        </w:rPr>
        <w:t>(Benjamini and Hochberg 1995)</w:t>
      </w:r>
      <w:r w:rsidR="005F1A4E">
        <w:rPr>
          <w:sz w:val="24"/>
          <w:szCs w:val="24"/>
        </w:rPr>
        <w:fldChar w:fldCharType="end"/>
      </w:r>
      <w:ins w:id="280" w:author="N S" w:date="2018-05-16T14:16:00Z">
        <w:r w:rsidRPr="00567AFE">
          <w:rPr>
            <w:sz w:val="24"/>
            <w:szCs w:val="24"/>
          </w:rPr>
          <w:t xml:space="preserve">. </w:t>
        </w:r>
        <w:bookmarkEnd w:id="277"/>
        <w:r w:rsidRPr="00567AFE">
          <w:rPr>
            <w:sz w:val="24"/>
            <w:szCs w:val="24"/>
          </w:rPr>
          <w:t>Bold text indicates significance at p&lt;0.01 after correction, italicized text indicates suggestive p-values 0.01 &lt; p &lt; 0.1. NS shows non-significant interactions.</w:t>
        </w:r>
      </w:ins>
    </w:p>
    <w:p w14:paraId="01C3D14C" w14:textId="34896CEE" w:rsidR="00505EAB" w:rsidRDefault="00505EAB" w:rsidP="009A731B">
      <w:pPr>
        <w:rPr>
          <w:ins w:id="281" w:author="N S" w:date="2018-05-16T14:17:00Z"/>
          <w:sz w:val="24"/>
          <w:szCs w:val="24"/>
        </w:rPr>
      </w:pPr>
    </w:p>
    <w:p w14:paraId="1724AE65" w14:textId="77777777" w:rsidR="00505EAB" w:rsidRPr="00567AFE" w:rsidRDefault="00505EAB" w:rsidP="009A731B">
      <w:pPr>
        <w:rPr>
          <w:ins w:id="282" w:author="N S" w:date="2018-05-16T14:16:00Z"/>
          <w:sz w:val="24"/>
          <w:szCs w:val="24"/>
        </w:rPr>
      </w:pPr>
    </w:p>
    <w:p w14:paraId="2B127891" w14:textId="2E2D9644" w:rsidR="009A731B" w:rsidRDefault="00505EAB">
      <w:pPr>
        <w:rPr>
          <w:ins w:id="283" w:author="N S" w:date="2018-05-16T14:15:00Z"/>
          <w:b/>
          <w:sz w:val="24"/>
          <w:szCs w:val="24"/>
        </w:rPr>
      </w:pPr>
      <w:ins w:id="284" w:author="N S" w:date="2018-05-16T14:22:00Z">
        <w:r>
          <w:rPr>
            <w:noProof/>
          </w:rPr>
          <w:drawing>
            <wp:inline distT="0" distB="0" distL="0" distR="0" wp14:anchorId="3CC01F3D" wp14:editId="44487A88">
              <wp:extent cx="6163987" cy="25019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68028" cy="2503540"/>
                      </a:xfrm>
                      <a:prstGeom prst="rect">
                        <a:avLst/>
                      </a:prstGeom>
                      <a:noFill/>
                      <a:ln>
                        <a:noFill/>
                      </a:ln>
                    </pic:spPr>
                  </pic:pic>
                </a:graphicData>
              </a:graphic>
            </wp:inline>
          </w:drawing>
        </w:r>
      </w:ins>
      <w:ins w:id="285" w:author="N S" w:date="2018-05-16T14:15:00Z">
        <w:r w:rsidR="009A731B">
          <w:rPr>
            <w:b/>
            <w:sz w:val="24"/>
            <w:szCs w:val="24"/>
          </w:rPr>
          <w:br w:type="page"/>
        </w:r>
      </w:ins>
    </w:p>
    <w:p w14:paraId="73A8900E" w14:textId="44EDD8F2" w:rsidR="007A7AF3" w:rsidRDefault="007A7AF3" w:rsidP="005C464E">
      <w:pPr>
        <w:spacing w:line="480" w:lineRule="auto"/>
        <w:rPr>
          <w:b/>
          <w:sz w:val="24"/>
          <w:szCs w:val="24"/>
        </w:rPr>
      </w:pPr>
    </w:p>
    <w:p w14:paraId="1E6075B2" w14:textId="5F97083E" w:rsidR="007A7AF3" w:rsidRDefault="007A7AF3" w:rsidP="008A0D22">
      <w:pPr>
        <w:spacing w:line="480" w:lineRule="auto"/>
        <w:rPr>
          <w:b/>
          <w:sz w:val="24"/>
          <w:szCs w:val="24"/>
        </w:rPr>
      </w:pPr>
      <w:r>
        <w:rPr>
          <w:b/>
          <w:sz w:val="24"/>
          <w:szCs w:val="24"/>
        </w:rPr>
        <w:t xml:space="preserve">Quantitative </w:t>
      </w:r>
      <w:r w:rsidR="005C5BE9">
        <w:rPr>
          <w:b/>
          <w:sz w:val="24"/>
          <w:szCs w:val="24"/>
        </w:rPr>
        <w:t>G</w:t>
      </w:r>
      <w:r>
        <w:rPr>
          <w:b/>
          <w:sz w:val="24"/>
          <w:szCs w:val="24"/>
        </w:rPr>
        <w:t xml:space="preserve">enetics of </w:t>
      </w:r>
      <w:r w:rsidR="005C5BE9">
        <w:rPr>
          <w:b/>
          <w:sz w:val="24"/>
          <w:szCs w:val="24"/>
        </w:rPr>
        <w:t>P</w:t>
      </w:r>
      <w:r>
        <w:rPr>
          <w:b/>
          <w:sz w:val="24"/>
          <w:szCs w:val="24"/>
        </w:rPr>
        <w:t xml:space="preserve">athogen </w:t>
      </w:r>
      <w:r w:rsidR="005C5BE9">
        <w:rPr>
          <w:b/>
          <w:sz w:val="24"/>
          <w:szCs w:val="24"/>
        </w:rPr>
        <w:t>V</w:t>
      </w:r>
      <w:r>
        <w:rPr>
          <w:b/>
          <w:sz w:val="24"/>
          <w:szCs w:val="24"/>
        </w:rPr>
        <w:t>irulence</w:t>
      </w:r>
      <w:r w:rsidR="00E4049F">
        <w:rPr>
          <w:b/>
          <w:sz w:val="24"/>
          <w:szCs w:val="24"/>
        </w:rPr>
        <w:t xml:space="preserve"> on Tomato</w:t>
      </w:r>
    </w:p>
    <w:p w14:paraId="30668E3D" w14:textId="4079C0F3" w:rsidR="00EB21B5" w:rsidRDefault="008478A5" w:rsidP="000B0044">
      <w:pPr>
        <w:spacing w:line="480" w:lineRule="auto"/>
        <w:ind w:firstLine="720"/>
        <w:rPr>
          <w:sz w:val="24"/>
          <w:szCs w:val="24"/>
        </w:rPr>
      </w:pPr>
      <w:r>
        <w:rPr>
          <w:sz w:val="24"/>
          <w:szCs w:val="24"/>
        </w:rPr>
        <w:t>Genetic variation within</w:t>
      </w:r>
      <w:r w:rsidRPr="008478A5">
        <w:rPr>
          <w:i/>
          <w:sz w:val="24"/>
          <w:szCs w:val="24"/>
        </w:rPr>
        <w:t xml:space="preserve"> </w:t>
      </w:r>
      <w:r w:rsidRPr="00CB0FF3">
        <w:rPr>
          <w:i/>
          <w:sz w:val="24"/>
          <w:szCs w:val="24"/>
        </w:rPr>
        <w:t xml:space="preserve">B. </w:t>
      </w:r>
      <w:proofErr w:type="spellStart"/>
      <w:r w:rsidRPr="00CB0FF3">
        <w:rPr>
          <w:i/>
          <w:sz w:val="24"/>
          <w:szCs w:val="24"/>
        </w:rPr>
        <w:t>cinerea</w:t>
      </w:r>
      <w:proofErr w:type="spellEnd"/>
      <w:r>
        <w:rPr>
          <w:sz w:val="24"/>
          <w:szCs w:val="24"/>
        </w:rPr>
        <w:t xml:space="preserve"> had a large effect on virulence on tomato and </w:t>
      </w:r>
      <w:r w:rsidR="00300B3E">
        <w:rPr>
          <w:sz w:val="24"/>
          <w:szCs w:val="24"/>
        </w:rPr>
        <w:t>interacted</w:t>
      </w:r>
      <w:r w:rsidR="007820BE">
        <w:rPr>
          <w:sz w:val="24"/>
          <w:szCs w:val="24"/>
        </w:rPr>
        <w:t xml:space="preserve"> with tomato</w:t>
      </w:r>
      <w:r>
        <w:rPr>
          <w:sz w:val="24"/>
          <w:szCs w:val="24"/>
        </w:rPr>
        <w:t xml:space="preserve"> domestication</w:t>
      </w:r>
      <w:r w:rsidR="003D632D">
        <w:rPr>
          <w:sz w:val="24"/>
          <w:szCs w:val="24"/>
        </w:rPr>
        <w:t xml:space="preserve"> (Table 1)</w:t>
      </w:r>
      <w:r w:rsidR="00FD66D5">
        <w:rPr>
          <w:sz w:val="24"/>
          <w:szCs w:val="24"/>
        </w:rPr>
        <w:t>.</w:t>
      </w:r>
      <w:r w:rsidR="00F529A7">
        <w:rPr>
          <w:sz w:val="24"/>
          <w:szCs w:val="24"/>
        </w:rPr>
        <w:t xml:space="preserve"> </w:t>
      </w:r>
      <w:r>
        <w:rPr>
          <w:sz w:val="24"/>
          <w:szCs w:val="24"/>
        </w:rPr>
        <w:t>This suggests that there is genetic variation within the pathogen</w:t>
      </w:r>
      <w:r w:rsidR="00652DA2">
        <w:rPr>
          <w:sz w:val="24"/>
          <w:szCs w:val="24"/>
        </w:rPr>
        <w:t xml:space="preserve"> in which</w:t>
      </w:r>
      <w:r>
        <w:rPr>
          <w:sz w:val="24"/>
          <w:szCs w:val="24"/>
        </w:rPr>
        <w:t xml:space="preserve"> some alleles enhance and other alleles decrease virulence</w:t>
      </w:r>
      <w:r w:rsidR="007820BE">
        <w:rPr>
          <w:sz w:val="24"/>
          <w:szCs w:val="24"/>
        </w:rPr>
        <w:t xml:space="preserve"> depending upon the plant</w:t>
      </w:r>
      <w:r w:rsidR="00291384">
        <w:rPr>
          <w:sz w:val="24"/>
          <w:szCs w:val="24"/>
        </w:rPr>
        <w:t>’</w:t>
      </w:r>
      <w:r w:rsidR="007820BE">
        <w:rPr>
          <w:sz w:val="24"/>
          <w:szCs w:val="24"/>
        </w:rPr>
        <w:t>s genotype</w:t>
      </w:r>
      <w:r w:rsidR="00FD66D5">
        <w:rPr>
          <w:sz w:val="24"/>
          <w:szCs w:val="24"/>
        </w:rPr>
        <w:t>.</w:t>
      </w:r>
      <w:r>
        <w:rPr>
          <w:sz w:val="24"/>
          <w:szCs w:val="24"/>
        </w:rPr>
        <w:t xml:space="preserve"> To identify </w:t>
      </w:r>
      <w:r w:rsidR="008664CC">
        <w:rPr>
          <w:sz w:val="24"/>
          <w:szCs w:val="24"/>
        </w:rPr>
        <w:t xml:space="preserve">variable </w:t>
      </w:r>
      <w:r>
        <w:rPr>
          <w:sz w:val="24"/>
          <w:szCs w:val="24"/>
        </w:rPr>
        <w:t>pathogen genes controlling differential virulence</w:t>
      </w:r>
      <w:r w:rsidR="007820BE">
        <w:rPr>
          <w:sz w:val="24"/>
          <w:szCs w:val="24"/>
        </w:rPr>
        <w:t xml:space="preserve"> across plant genotypes</w:t>
      </w:r>
      <w:r>
        <w:rPr>
          <w:sz w:val="24"/>
          <w:szCs w:val="24"/>
        </w:rPr>
        <w:t xml:space="preserve">, we </w:t>
      </w:r>
      <w:r w:rsidR="008664CC">
        <w:rPr>
          <w:sz w:val="24"/>
          <w:szCs w:val="24"/>
        </w:rPr>
        <w:t>conducted</w:t>
      </w:r>
      <w:r>
        <w:rPr>
          <w:sz w:val="24"/>
          <w:szCs w:val="24"/>
        </w:rPr>
        <w:t xml:space="preserve"> </w:t>
      </w:r>
      <w:del w:id="286" w:author="nesol" w:date="2018-04-20T11:57:00Z">
        <w:r w:rsidDel="005B1302">
          <w:rPr>
            <w:sz w:val="24"/>
            <w:szCs w:val="24"/>
          </w:rPr>
          <w:delText xml:space="preserve">a </w:delText>
        </w:r>
      </w:del>
      <w:r w:rsidR="008664CC">
        <w:rPr>
          <w:sz w:val="24"/>
          <w:szCs w:val="24"/>
        </w:rPr>
        <w:t>GWA</w:t>
      </w:r>
      <w:r>
        <w:rPr>
          <w:sz w:val="24"/>
          <w:szCs w:val="24"/>
        </w:rPr>
        <w:t xml:space="preserve"> mapping analysis</w:t>
      </w:r>
      <w:ins w:id="287" w:author="Céline" w:date="2018-05-22T15:44:00Z">
        <w:r w:rsidR="00970D99">
          <w:rPr>
            <w:sz w:val="24"/>
            <w:szCs w:val="24"/>
          </w:rPr>
          <w:t xml:space="preserve"> within the pathogen</w:t>
        </w:r>
      </w:ins>
      <w:r>
        <w:rPr>
          <w:sz w:val="24"/>
          <w:szCs w:val="24"/>
        </w:rPr>
        <w:t xml:space="preserve"> </w:t>
      </w:r>
      <w:ins w:id="288" w:author="nesol" w:date="2018-04-20T11:57:00Z">
        <w:r w:rsidR="005B1302">
          <w:rPr>
            <w:sz w:val="24"/>
            <w:szCs w:val="24"/>
          </w:rPr>
          <w:t>by two approaches</w:t>
        </w:r>
        <w:del w:id="289" w:author="Céline" w:date="2018-05-22T15:44:00Z">
          <w:r w:rsidR="005B1302" w:rsidDel="00970D99">
            <w:rPr>
              <w:sz w:val="24"/>
              <w:szCs w:val="24"/>
            </w:rPr>
            <w:delText xml:space="preserve"> </w:delText>
          </w:r>
        </w:del>
      </w:ins>
      <w:del w:id="290" w:author="Céline" w:date="2018-05-22T15:44:00Z">
        <w:r w:rsidDel="00970D99">
          <w:rPr>
            <w:sz w:val="24"/>
            <w:szCs w:val="24"/>
          </w:rPr>
          <w:delText>within the pathogen</w:delText>
        </w:r>
      </w:del>
      <w:r>
        <w:rPr>
          <w:sz w:val="24"/>
          <w:szCs w:val="24"/>
        </w:rPr>
        <w:t>.</w:t>
      </w:r>
      <w:r w:rsidR="00FD66D5">
        <w:rPr>
          <w:sz w:val="24"/>
          <w:szCs w:val="24"/>
        </w:rPr>
        <w:t xml:space="preserve"> </w:t>
      </w:r>
      <w:r w:rsidR="005C5BE9">
        <w:rPr>
          <w:sz w:val="24"/>
          <w:szCs w:val="24"/>
        </w:rPr>
        <w:t xml:space="preserve">Due to the large effect of plant genotype on resistance to </w:t>
      </w:r>
      <w:r w:rsidR="005C5BE9" w:rsidRPr="005C5BE9">
        <w:rPr>
          <w:i/>
          <w:sz w:val="24"/>
          <w:szCs w:val="24"/>
        </w:rPr>
        <w:t xml:space="preserve">B. </w:t>
      </w:r>
      <w:proofErr w:type="spellStart"/>
      <w:r w:rsidR="005C5BE9" w:rsidRPr="005C5BE9">
        <w:rPr>
          <w:i/>
          <w:sz w:val="24"/>
          <w:szCs w:val="24"/>
        </w:rPr>
        <w:t>cinerea</w:t>
      </w:r>
      <w:proofErr w:type="spellEnd"/>
      <w:r w:rsidR="005C5BE9">
        <w:rPr>
          <w:sz w:val="24"/>
          <w:szCs w:val="24"/>
        </w:rPr>
        <w:t xml:space="preserve">, we performed GWA </w:t>
      </w:r>
      <w:r>
        <w:rPr>
          <w:sz w:val="24"/>
          <w:szCs w:val="24"/>
        </w:rPr>
        <w:t>using the model</w:t>
      </w:r>
      <w:r w:rsidR="008F3BDD">
        <w:rPr>
          <w:sz w:val="24"/>
          <w:szCs w:val="24"/>
        </w:rPr>
        <w:t>-</w:t>
      </w:r>
      <w:r>
        <w:rPr>
          <w:sz w:val="24"/>
          <w:szCs w:val="24"/>
        </w:rPr>
        <w:t>corrected least-squared mean virulence measured on each tomato</w:t>
      </w:r>
      <w:r w:rsidR="005C5BE9">
        <w:rPr>
          <w:sz w:val="24"/>
          <w:szCs w:val="24"/>
        </w:rPr>
        <w:t xml:space="preserve"> genotype </w:t>
      </w:r>
      <w:r>
        <w:rPr>
          <w:sz w:val="24"/>
          <w:szCs w:val="24"/>
        </w:rPr>
        <w:t>as separate trait</w:t>
      </w:r>
      <w:r w:rsidR="008664CC">
        <w:rPr>
          <w:sz w:val="24"/>
          <w:szCs w:val="24"/>
        </w:rPr>
        <w:t>s</w:t>
      </w:r>
      <w:r w:rsidR="005D0AE7">
        <w:rPr>
          <w:sz w:val="24"/>
          <w:szCs w:val="24"/>
        </w:rPr>
        <w:t xml:space="preserve">. We </w:t>
      </w:r>
      <w:ins w:id="291" w:author="nesol" w:date="2018-04-10T16:39:00Z">
        <w:r w:rsidR="00036746">
          <w:rPr>
            <w:sz w:val="24"/>
            <w:szCs w:val="24"/>
          </w:rPr>
          <w:t xml:space="preserve">first </w:t>
        </w:r>
      </w:ins>
      <w:r w:rsidR="005D0AE7">
        <w:rPr>
          <w:sz w:val="24"/>
          <w:szCs w:val="24"/>
        </w:rPr>
        <w:t>used a ridge-regression approach</w:t>
      </w:r>
      <w:r>
        <w:rPr>
          <w:sz w:val="24"/>
          <w:szCs w:val="24"/>
        </w:rPr>
        <w:t xml:space="preserve"> in combination with </w:t>
      </w:r>
      <w:r w:rsidR="00FE1826">
        <w:rPr>
          <w:sz w:val="24"/>
          <w:szCs w:val="24"/>
        </w:rPr>
        <w:t xml:space="preserve">272,672 </w:t>
      </w:r>
      <w:r>
        <w:rPr>
          <w:sz w:val="24"/>
          <w:szCs w:val="24"/>
        </w:rPr>
        <w:t xml:space="preserve">SNPs from </w:t>
      </w:r>
      <w:r w:rsidRPr="004A0949">
        <w:rPr>
          <w:i/>
          <w:sz w:val="24"/>
          <w:szCs w:val="24"/>
        </w:rPr>
        <w:t xml:space="preserve">B. </w:t>
      </w:r>
      <w:proofErr w:type="spellStart"/>
      <w:r w:rsidRPr="004A0949">
        <w:rPr>
          <w:i/>
          <w:sz w:val="24"/>
          <w:szCs w:val="24"/>
        </w:rPr>
        <w:t>cinerea</w:t>
      </w:r>
      <w:proofErr w:type="spellEnd"/>
      <w:r w:rsidRPr="004A0949">
        <w:rPr>
          <w:i/>
          <w:sz w:val="24"/>
          <w:szCs w:val="24"/>
        </w:rPr>
        <w:t xml:space="preserve"> </w:t>
      </w:r>
      <w:ins w:id="292" w:author="nesol" w:date="2018-04-10T16:42:00Z">
        <w:r w:rsidR="00036746">
          <w:rPr>
            <w:sz w:val="24"/>
            <w:szCs w:val="24"/>
          </w:rPr>
          <w:t xml:space="preserve">compared to the T4 reference genome </w:t>
        </w:r>
      </w:ins>
      <w:r>
        <w:rPr>
          <w:sz w:val="24"/>
          <w:szCs w:val="24"/>
        </w:rPr>
        <w:t xml:space="preserve">to estimate the phenotypic effects across the genome </w:t>
      </w:r>
      <w:r w:rsidR="006E0975">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bWJlcj40NjY8L3JlYy1udW1iZXI+PGZvcmVpZ24ta2V5cz48a2V5IGFwcD0iRU4iIGRiLWlkPSJh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bWJlcj40NjY8L3JlYy1udW1iZXI+PGZvcmVpZ24ta2V5cz48a2V5IGFwcD0iRU4iIGRiLWlkPSJh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E0975">
        <w:rPr>
          <w:sz w:val="24"/>
          <w:szCs w:val="24"/>
        </w:rPr>
      </w:r>
      <w:r w:rsidR="006E0975">
        <w:rPr>
          <w:sz w:val="24"/>
          <w:szCs w:val="24"/>
        </w:rPr>
        <w:fldChar w:fldCharType="separate"/>
      </w:r>
      <w:r w:rsidR="00042D5F">
        <w:rPr>
          <w:noProof/>
          <w:sz w:val="24"/>
          <w:szCs w:val="24"/>
        </w:rPr>
        <w:t>(Shen, Alam et al. 2013, Corwin, Copeland et al. 2016, Corwin, Subedy et al. 2016, Francisco, Joseph et al. 2016)</w:t>
      </w:r>
      <w:r w:rsidR="006E0975">
        <w:rPr>
          <w:sz w:val="24"/>
          <w:szCs w:val="24"/>
        </w:rPr>
        <w:fldChar w:fldCharType="end"/>
      </w:r>
      <w:r w:rsidR="005D0AE7">
        <w:rPr>
          <w:sz w:val="24"/>
          <w:szCs w:val="24"/>
        </w:rPr>
        <w:t xml:space="preserve">. </w:t>
      </w:r>
      <w:ins w:id="293" w:author="nesol" w:date="2018-04-20T11:58:00Z">
        <w:r w:rsidR="005B1302">
          <w:rPr>
            <w:sz w:val="24"/>
            <w:szCs w:val="24"/>
          </w:rPr>
          <w:t xml:space="preserve">To verify these patterns, we also implemented a mixed-model analysis with a </w:t>
        </w:r>
      </w:ins>
      <w:ins w:id="294" w:author="nesol" w:date="2018-05-03T13:01:00Z">
        <w:r w:rsidR="00182A6D">
          <w:rPr>
            <w:sz w:val="24"/>
            <w:szCs w:val="24"/>
          </w:rPr>
          <w:t>centered relatedness</w:t>
        </w:r>
      </w:ins>
      <w:ins w:id="295" w:author="nesol" w:date="2018-04-20T11:58:00Z">
        <w:r w:rsidR="005B1302">
          <w:rPr>
            <w:sz w:val="24"/>
            <w:szCs w:val="24"/>
          </w:rPr>
          <w:t xml:space="preserve"> matrix to control for the effects of population structure </w:t>
        </w:r>
      </w:ins>
      <w:r w:rsidR="00075FF0">
        <w:rPr>
          <w:sz w:val="24"/>
          <w:szCs w:val="24"/>
        </w:rPr>
        <w:fldChar w:fldCharType="begin"/>
      </w:r>
      <w:r w:rsidR="005F1A4E">
        <w:rPr>
          <w:sz w:val="24"/>
          <w:szCs w:val="24"/>
        </w:rPr>
        <w:instrText xml:space="preserve"> ADDIN EN.CITE &lt;EndNote&gt;&lt;Cite&gt;&lt;Author&gt;Zhou&lt;/Author&gt;&lt;Year&gt;2012&lt;/Year&gt;&lt;RecNum&gt;608&lt;/RecNum&gt;&lt;DisplayText&gt;(Zhou and Stephens 2012)&lt;/DisplayText&gt;&lt;record&gt;&lt;rec-number&gt;608&lt;/rec-number&gt;&lt;foreign-keys&gt;&lt;key app="EN" db-id="a2x2tzszjfd2zjed0e8psfdtd0daafwwr002" timestamp="0"&gt;608&lt;/key&gt;&lt;/foreign-keys&gt;&lt;ref-type name="Journal Article"&gt;17&lt;/ref-type&gt;&lt;contributors&gt;&lt;authors&gt;&lt;author&gt;Zhou, Xiang&lt;/author&gt;&lt;author&gt;Stephens, Matthew&lt;/author&gt;&lt;/authors&gt;&lt;/contributors&gt;&lt;titles&gt;&lt;title&gt;Genome-wide efficient mixed-model analysis for association studies&lt;/title&gt;&lt;secondary-title&gt;Nature genetics&lt;/secondary-title&gt;&lt;/titles&gt;&lt;pages&gt;821&lt;/pages&gt;&lt;volume&gt;44&lt;/volume&gt;&lt;number&gt;7&lt;/number&gt;&lt;dates&gt;&lt;year&gt;2012&lt;/year&gt;&lt;/dates&gt;&lt;isbn&gt;1546-1718&lt;/isbn&gt;&lt;urls&gt;&lt;/urls&gt;&lt;/record&gt;&lt;/Cite&gt;&lt;/EndNote&gt;</w:instrText>
      </w:r>
      <w:r w:rsidR="00075FF0">
        <w:rPr>
          <w:sz w:val="24"/>
          <w:szCs w:val="24"/>
        </w:rPr>
        <w:fldChar w:fldCharType="separate"/>
      </w:r>
      <w:r w:rsidR="00D03171">
        <w:rPr>
          <w:noProof/>
          <w:sz w:val="24"/>
          <w:szCs w:val="24"/>
        </w:rPr>
        <w:t>(Zhou and Stephens 2012)</w:t>
      </w:r>
      <w:r w:rsidR="00075FF0">
        <w:rPr>
          <w:sz w:val="24"/>
          <w:szCs w:val="24"/>
        </w:rPr>
        <w:fldChar w:fldCharType="end"/>
      </w:r>
      <w:ins w:id="296" w:author="nesol" w:date="2018-04-20T11:58:00Z">
        <w:r w:rsidR="005B1302">
          <w:rPr>
            <w:sz w:val="24"/>
            <w:szCs w:val="24"/>
          </w:rPr>
          <w:t>. In GEMMA, we included</w:t>
        </w:r>
      </w:ins>
      <w:ins w:id="297" w:author="nesol" w:date="2018-04-20T13:48:00Z">
        <w:r w:rsidR="000C4DD8">
          <w:rPr>
            <w:sz w:val="24"/>
            <w:szCs w:val="24"/>
          </w:rPr>
          <w:t xml:space="preserve"> 237,878</w:t>
        </w:r>
      </w:ins>
      <w:ins w:id="298" w:author="nesol" w:date="2018-04-20T11:58:00Z">
        <w:r w:rsidR="005B1302">
          <w:rPr>
            <w:sz w:val="24"/>
            <w:szCs w:val="24"/>
          </w:rPr>
          <w:t xml:space="preserve"> SNPs from </w:t>
        </w:r>
        <w:r w:rsidR="005B1302" w:rsidRPr="003C2E6D">
          <w:rPr>
            <w:i/>
            <w:sz w:val="24"/>
            <w:szCs w:val="24"/>
          </w:rPr>
          <w:t xml:space="preserve">B. </w:t>
        </w:r>
        <w:proofErr w:type="spellStart"/>
        <w:r w:rsidR="005B1302" w:rsidRPr="003C2E6D">
          <w:rPr>
            <w:i/>
            <w:sz w:val="24"/>
            <w:szCs w:val="24"/>
          </w:rPr>
          <w:t>cinerea</w:t>
        </w:r>
        <w:proofErr w:type="spellEnd"/>
        <w:r w:rsidR="005B1302">
          <w:rPr>
            <w:sz w:val="24"/>
            <w:szCs w:val="24"/>
          </w:rPr>
          <w:t xml:space="preserve"> compared to the B05.10 reference genome. </w:t>
        </w:r>
      </w:ins>
      <w:r w:rsidR="005D0AE7">
        <w:rPr>
          <w:sz w:val="24"/>
          <w:szCs w:val="24"/>
        </w:rPr>
        <w:t xml:space="preserve">To determine significance of SNP </w:t>
      </w:r>
      <w:r w:rsidR="004A0949">
        <w:rPr>
          <w:sz w:val="24"/>
          <w:szCs w:val="24"/>
        </w:rPr>
        <w:t>effects</w:t>
      </w:r>
      <w:ins w:id="299" w:author="nesol" w:date="2018-04-20T13:54:00Z">
        <w:r w:rsidR="00E5266A">
          <w:rPr>
            <w:sz w:val="24"/>
            <w:szCs w:val="24"/>
          </w:rPr>
          <w:t xml:space="preserve"> under both GWA methods</w:t>
        </w:r>
      </w:ins>
      <w:r w:rsidR="004A0949">
        <w:rPr>
          <w:sz w:val="24"/>
          <w:szCs w:val="24"/>
        </w:rPr>
        <w:t xml:space="preserve">, we permuted phenotypes </w:t>
      </w:r>
      <w:r w:rsidR="005D0AE7">
        <w:rPr>
          <w:sz w:val="24"/>
          <w:szCs w:val="24"/>
        </w:rPr>
        <w:t>1000</w:t>
      </w:r>
      <w:r w:rsidR="008F3BDD">
        <w:rPr>
          <w:sz w:val="24"/>
          <w:szCs w:val="24"/>
        </w:rPr>
        <w:t xml:space="preserve"> times</w:t>
      </w:r>
      <w:r w:rsidR="005D0AE7">
        <w:rPr>
          <w:sz w:val="24"/>
          <w:szCs w:val="24"/>
        </w:rPr>
        <w:t xml:space="preserve"> to calculate 95, 99, and 99.9% </w:t>
      </w:r>
      <w:proofErr w:type="gramStart"/>
      <w:r w:rsidR="00652DA2">
        <w:rPr>
          <w:sz w:val="24"/>
          <w:szCs w:val="24"/>
        </w:rPr>
        <w:t>effect</w:t>
      </w:r>
      <w:proofErr w:type="gramEnd"/>
      <w:r w:rsidR="00652DA2">
        <w:rPr>
          <w:sz w:val="24"/>
          <w:szCs w:val="24"/>
        </w:rPr>
        <w:t xml:space="preserve"> size </w:t>
      </w:r>
      <w:r w:rsidR="005D0AE7">
        <w:rPr>
          <w:sz w:val="24"/>
          <w:szCs w:val="24"/>
        </w:rPr>
        <w:t>thr</w:t>
      </w:r>
      <w:r w:rsidR="004A0949">
        <w:rPr>
          <w:sz w:val="24"/>
          <w:szCs w:val="24"/>
        </w:rPr>
        <w:t xml:space="preserve">esholds within each plant host. </w:t>
      </w:r>
      <w:r w:rsidR="00BA5DC0">
        <w:rPr>
          <w:sz w:val="24"/>
          <w:szCs w:val="24"/>
        </w:rPr>
        <w:t xml:space="preserve"> </w:t>
      </w:r>
      <w:r>
        <w:rPr>
          <w:sz w:val="24"/>
          <w:szCs w:val="24"/>
        </w:rPr>
        <w:t xml:space="preserve">This </w:t>
      </w:r>
      <w:r w:rsidR="00FD66D5">
        <w:rPr>
          <w:sz w:val="24"/>
          <w:szCs w:val="24"/>
        </w:rPr>
        <w:t xml:space="preserve">GWA analysis </w:t>
      </w:r>
      <w:r>
        <w:rPr>
          <w:sz w:val="24"/>
          <w:szCs w:val="24"/>
        </w:rPr>
        <w:t xml:space="preserve">showed </w:t>
      </w:r>
      <w:r w:rsidR="00FD66D5">
        <w:rPr>
          <w:sz w:val="24"/>
          <w:szCs w:val="24"/>
        </w:rPr>
        <w:t>that the</w:t>
      </w:r>
      <w:r>
        <w:rPr>
          <w:sz w:val="24"/>
          <w:szCs w:val="24"/>
        </w:rPr>
        <w:t xml:space="preserve"> genetic</w:t>
      </w:r>
      <w:r w:rsidR="00BC5308">
        <w:rPr>
          <w:sz w:val="24"/>
          <w:szCs w:val="24"/>
        </w:rPr>
        <w:t xml:space="preserve"> basis of </w:t>
      </w:r>
      <w:r w:rsidR="00BC5308" w:rsidRPr="00BC5308">
        <w:rPr>
          <w:i/>
          <w:sz w:val="24"/>
          <w:szCs w:val="24"/>
        </w:rPr>
        <w:t>B</w:t>
      </w:r>
      <w:r w:rsidR="00FD66D5">
        <w:rPr>
          <w:i/>
          <w:sz w:val="24"/>
          <w:szCs w:val="24"/>
        </w:rPr>
        <w:t xml:space="preserve">. </w:t>
      </w:r>
      <w:proofErr w:type="spellStart"/>
      <w:r w:rsidR="00FD66D5">
        <w:rPr>
          <w:i/>
          <w:sz w:val="24"/>
          <w:szCs w:val="24"/>
        </w:rPr>
        <w:t>cinerea</w:t>
      </w:r>
      <w:proofErr w:type="spellEnd"/>
      <w:r w:rsidR="00BC5308">
        <w:rPr>
          <w:sz w:val="24"/>
          <w:szCs w:val="24"/>
        </w:rPr>
        <w:t xml:space="preserve"> virulence on tomato is highly polygenic.</w:t>
      </w:r>
      <w:r w:rsidR="0055730F">
        <w:rPr>
          <w:sz w:val="24"/>
          <w:szCs w:val="24"/>
        </w:rPr>
        <w:t xml:space="preserve"> </w:t>
      </w:r>
      <w:del w:id="300" w:author="nesol" w:date="2018-04-20T14:02:00Z">
        <w:r w:rsidR="00847F0D" w:rsidDel="007B203C">
          <w:rPr>
            <w:sz w:val="24"/>
            <w:szCs w:val="24"/>
          </w:rPr>
          <w:delText>We</w:delText>
        </w:r>
      </w:del>
      <w:ins w:id="301" w:author="Céline" w:date="2018-05-22T15:45:00Z">
        <w:r w:rsidR="007A15C7">
          <w:rPr>
            <w:sz w:val="24"/>
            <w:szCs w:val="24"/>
          </w:rPr>
          <w:t>The ridge-regression approach</w:t>
        </w:r>
      </w:ins>
      <w:ins w:id="302" w:author="Céline" w:date="2018-05-22T15:48:00Z">
        <w:r w:rsidR="007A15C7">
          <w:rPr>
            <w:sz w:val="24"/>
            <w:szCs w:val="24"/>
          </w:rPr>
          <w:t xml:space="preserve"> (</w:t>
        </w:r>
        <w:proofErr w:type="spellStart"/>
        <w:r w:rsidR="007A15C7">
          <w:rPr>
            <w:sz w:val="24"/>
            <w:szCs w:val="24"/>
          </w:rPr>
          <w:t>BigRR</w:t>
        </w:r>
        <w:proofErr w:type="spellEnd"/>
        <w:r w:rsidR="007A15C7">
          <w:rPr>
            <w:sz w:val="24"/>
            <w:szCs w:val="24"/>
          </w:rPr>
          <w:t>)</w:t>
        </w:r>
      </w:ins>
      <w:ins w:id="303" w:author="Céline" w:date="2018-05-22T15:45:00Z">
        <w:r w:rsidR="007A15C7">
          <w:rPr>
            <w:sz w:val="24"/>
            <w:szCs w:val="24"/>
          </w:rPr>
          <w:t xml:space="preserve"> </w:t>
        </w:r>
      </w:ins>
      <w:del w:id="304" w:author="nesol" w:date="2018-04-20T14:02:00Z">
        <w:r w:rsidR="00847F0D" w:rsidDel="007B203C">
          <w:rPr>
            <w:sz w:val="24"/>
            <w:szCs w:val="24"/>
          </w:rPr>
          <w:delText xml:space="preserve"> </w:delText>
        </w:r>
      </w:del>
      <w:ins w:id="305" w:author="nesol" w:date="2018-04-20T14:02:00Z">
        <w:del w:id="306" w:author="Céline" w:date="2018-05-22T15:45:00Z">
          <w:r w:rsidR="007B203C" w:rsidDel="007A15C7">
            <w:rPr>
              <w:sz w:val="24"/>
              <w:szCs w:val="24"/>
            </w:rPr>
            <w:delText xml:space="preserve">By bigRR, we </w:delText>
          </w:r>
        </w:del>
      </w:ins>
      <w:r w:rsidR="00847F0D">
        <w:rPr>
          <w:sz w:val="24"/>
          <w:szCs w:val="24"/>
        </w:rPr>
        <w:t>identified from 1</w:t>
      </w:r>
      <w:r w:rsidR="008F3BDD">
        <w:rPr>
          <w:sz w:val="24"/>
          <w:szCs w:val="24"/>
        </w:rPr>
        <w:t>,</w:t>
      </w:r>
      <w:r w:rsidR="00847F0D">
        <w:rPr>
          <w:sz w:val="24"/>
          <w:szCs w:val="24"/>
        </w:rPr>
        <w:t>284 to 25</w:t>
      </w:r>
      <w:r w:rsidR="008F3BDD">
        <w:rPr>
          <w:sz w:val="24"/>
          <w:szCs w:val="24"/>
        </w:rPr>
        <w:t>,</w:t>
      </w:r>
      <w:r w:rsidR="00847F0D">
        <w:rPr>
          <w:sz w:val="24"/>
          <w:szCs w:val="24"/>
        </w:rPr>
        <w:t xml:space="preserve">421 SNPs within </w:t>
      </w:r>
      <w:r w:rsidR="00847F0D" w:rsidRPr="00652DA2">
        <w:rPr>
          <w:i/>
          <w:sz w:val="24"/>
          <w:szCs w:val="24"/>
        </w:rPr>
        <w:t xml:space="preserve">B. </w:t>
      </w:r>
      <w:proofErr w:type="spellStart"/>
      <w:r w:rsidR="00847F0D" w:rsidRPr="00652DA2">
        <w:rPr>
          <w:i/>
          <w:sz w:val="24"/>
          <w:szCs w:val="24"/>
        </w:rPr>
        <w:t>cinerea</w:t>
      </w:r>
      <w:proofErr w:type="spellEnd"/>
      <w:r w:rsidR="00847F0D">
        <w:rPr>
          <w:sz w:val="24"/>
          <w:szCs w:val="24"/>
        </w:rPr>
        <w:t xml:space="preserve"> that were significantly associated with altered virulence on the 12 different host genotypes</w:t>
      </w:r>
      <w:r w:rsidR="000D7C3A">
        <w:rPr>
          <w:sz w:val="24"/>
          <w:szCs w:val="24"/>
        </w:rPr>
        <w:t xml:space="preserve"> (</w:t>
      </w:r>
      <w:r w:rsidR="00A50C30">
        <w:rPr>
          <w:sz w:val="24"/>
          <w:szCs w:val="24"/>
        </w:rPr>
        <w:t xml:space="preserve">significance was determined by the </w:t>
      </w:r>
      <w:r w:rsidR="000D7C3A">
        <w:rPr>
          <w:sz w:val="24"/>
          <w:szCs w:val="24"/>
        </w:rPr>
        <w:t xml:space="preserve">SNP effect size estimate </w:t>
      </w:r>
      <w:r w:rsidR="00A50C30">
        <w:rPr>
          <w:sz w:val="24"/>
          <w:szCs w:val="24"/>
        </w:rPr>
        <w:t xml:space="preserve">exceeding </w:t>
      </w:r>
      <w:r w:rsidR="000D7C3A">
        <w:rPr>
          <w:sz w:val="24"/>
          <w:szCs w:val="24"/>
        </w:rPr>
        <w:t xml:space="preserve">the 99% </w:t>
      </w:r>
      <w:ins w:id="307" w:author="nesol" w:date="2018-04-20T14:04:00Z">
        <w:r w:rsidR="007B203C">
          <w:rPr>
            <w:sz w:val="24"/>
            <w:szCs w:val="24"/>
          </w:rPr>
          <w:t>1000-</w:t>
        </w:r>
      </w:ins>
      <w:r w:rsidR="007820BE">
        <w:rPr>
          <w:sz w:val="24"/>
          <w:szCs w:val="24"/>
        </w:rPr>
        <w:t xml:space="preserve">permutation </w:t>
      </w:r>
      <w:r w:rsidR="000D7C3A">
        <w:rPr>
          <w:sz w:val="24"/>
          <w:szCs w:val="24"/>
        </w:rPr>
        <w:lastRenderedPageBreak/>
        <w:t>threshold)</w:t>
      </w:r>
      <w:r w:rsidR="0055730F">
        <w:rPr>
          <w:sz w:val="24"/>
          <w:szCs w:val="24"/>
        </w:rPr>
        <w:t>.</w:t>
      </w:r>
      <w:r w:rsidR="00BC5308">
        <w:rPr>
          <w:sz w:val="24"/>
          <w:szCs w:val="24"/>
        </w:rPr>
        <w:t xml:space="preserve"> </w:t>
      </w:r>
      <w:r w:rsidR="00A50C30">
        <w:rPr>
          <w:sz w:val="24"/>
          <w:szCs w:val="24"/>
        </w:rPr>
        <w:t>There were no SNPs with large effect sizes</w:t>
      </w:r>
      <w:r w:rsidR="004D42B7">
        <w:rPr>
          <w:sz w:val="24"/>
          <w:szCs w:val="24"/>
        </w:rPr>
        <w:t>,</w:t>
      </w:r>
      <w:r w:rsidR="00A50C30">
        <w:rPr>
          <w:sz w:val="24"/>
          <w:szCs w:val="24"/>
        </w:rPr>
        <w:t xml:space="preserve"> showing the polygenic nature of the trait in the pathogen</w:t>
      </w:r>
      <w:r w:rsidR="00BA5DC0">
        <w:rPr>
          <w:sz w:val="24"/>
          <w:szCs w:val="24"/>
        </w:rPr>
        <w:t xml:space="preserve"> </w:t>
      </w:r>
      <w:r w:rsidR="00EB21B5">
        <w:rPr>
          <w:sz w:val="24"/>
          <w:szCs w:val="24"/>
        </w:rPr>
        <w:t xml:space="preserve">(Figure </w:t>
      </w:r>
      <w:r w:rsidR="00C65355">
        <w:rPr>
          <w:sz w:val="24"/>
          <w:szCs w:val="24"/>
        </w:rPr>
        <w:t>4</w:t>
      </w:r>
      <w:r w:rsidR="00EB21B5">
        <w:rPr>
          <w:sz w:val="24"/>
          <w:szCs w:val="24"/>
        </w:rPr>
        <w:t>).</w:t>
      </w:r>
      <w:ins w:id="308" w:author="nesol" w:date="2018-04-10T16:39:00Z">
        <w:r w:rsidR="00036746">
          <w:rPr>
            <w:sz w:val="24"/>
            <w:szCs w:val="24"/>
          </w:rPr>
          <w:t xml:space="preserve"> </w:t>
        </w:r>
      </w:ins>
      <w:ins w:id="309" w:author="nesol" w:date="2018-04-20T14:03:00Z">
        <w:del w:id="310" w:author="Céline" w:date="2018-05-22T15:47:00Z">
          <w:r w:rsidR="007B203C" w:rsidDel="007A15C7">
            <w:rPr>
              <w:sz w:val="24"/>
              <w:szCs w:val="24"/>
            </w:rPr>
            <w:delText>GWA by GEMMA</w:delText>
          </w:r>
        </w:del>
      </w:ins>
      <w:ins w:id="311" w:author="Céline" w:date="2018-05-22T15:47:00Z">
        <w:r w:rsidR="007A15C7">
          <w:rPr>
            <w:sz w:val="24"/>
            <w:szCs w:val="24"/>
          </w:rPr>
          <w:t>The model accounting for population structure</w:t>
        </w:r>
      </w:ins>
      <w:ins w:id="312" w:author="Céline" w:date="2018-05-22T15:48:00Z">
        <w:r w:rsidR="007A15C7">
          <w:rPr>
            <w:sz w:val="24"/>
            <w:szCs w:val="24"/>
          </w:rPr>
          <w:t xml:space="preserve"> (Gemma)</w:t>
        </w:r>
      </w:ins>
      <w:ins w:id="313" w:author="nesol" w:date="2018-04-10T16:53:00Z">
        <w:r w:rsidR="00C623D9">
          <w:rPr>
            <w:sz w:val="24"/>
            <w:szCs w:val="24"/>
          </w:rPr>
          <w:t xml:space="preserve"> confirmed our finding of a highly polygenic nature of lesion size in the pathogen (Figure S</w:t>
        </w:r>
      </w:ins>
      <w:ins w:id="314" w:author="nesol" w:date="2018-04-20T15:41:00Z">
        <w:del w:id="315" w:author="N S" w:date="2018-05-10T12:48:00Z">
          <w:r w:rsidR="008C52A1" w:rsidDel="007028AA">
            <w:rPr>
              <w:sz w:val="24"/>
              <w:szCs w:val="24"/>
            </w:rPr>
            <w:delText>2</w:delText>
          </w:r>
        </w:del>
      </w:ins>
      <w:ins w:id="316" w:author="N S" w:date="2018-05-10T12:48:00Z">
        <w:r w:rsidR="007028AA">
          <w:rPr>
            <w:sz w:val="24"/>
            <w:szCs w:val="24"/>
          </w:rPr>
          <w:t>3</w:t>
        </w:r>
      </w:ins>
      <w:ins w:id="317" w:author="nesol" w:date="2018-04-10T16:53:00Z">
        <w:r w:rsidR="00C623D9">
          <w:rPr>
            <w:sz w:val="24"/>
            <w:szCs w:val="24"/>
          </w:rPr>
          <w:t>)</w:t>
        </w:r>
      </w:ins>
      <w:ins w:id="318" w:author="nesol" w:date="2018-04-20T14:03:00Z">
        <w:r w:rsidR="007B203C">
          <w:rPr>
            <w:sz w:val="24"/>
            <w:szCs w:val="24"/>
          </w:rPr>
          <w:t xml:space="preserve">, with </w:t>
        </w:r>
      </w:ins>
      <w:ins w:id="319" w:author="nesol" w:date="2018-04-20T14:34:00Z">
        <w:r w:rsidR="0065243C" w:rsidRPr="0065243C">
          <w:rPr>
            <w:sz w:val="24"/>
            <w:szCs w:val="24"/>
          </w:rPr>
          <w:t>2</w:t>
        </w:r>
        <w:r w:rsidR="0065243C">
          <w:rPr>
            <w:sz w:val="24"/>
            <w:szCs w:val="24"/>
          </w:rPr>
          <w:t>,</w:t>
        </w:r>
        <w:r w:rsidR="0065243C" w:rsidRPr="0065243C">
          <w:rPr>
            <w:sz w:val="24"/>
            <w:szCs w:val="24"/>
          </w:rPr>
          <w:t>530 to 8</w:t>
        </w:r>
        <w:r w:rsidR="0065243C">
          <w:rPr>
            <w:sz w:val="24"/>
            <w:szCs w:val="24"/>
          </w:rPr>
          <w:t>,</w:t>
        </w:r>
        <w:r w:rsidR="0065243C" w:rsidRPr="0065243C">
          <w:rPr>
            <w:sz w:val="24"/>
            <w:szCs w:val="24"/>
          </w:rPr>
          <w:t xml:space="preserve">221 </w:t>
        </w:r>
      </w:ins>
      <w:ins w:id="320" w:author="nesol" w:date="2018-04-20T14:03:00Z">
        <w:r w:rsidR="007B203C">
          <w:rPr>
            <w:sz w:val="24"/>
            <w:szCs w:val="24"/>
          </w:rPr>
          <w:t xml:space="preserve">SNPs significantly associated with virulence </w:t>
        </w:r>
      </w:ins>
      <w:ins w:id="321" w:author="nesol" w:date="2018-04-20T14:33:00Z">
        <w:r w:rsidR="0065243C">
          <w:rPr>
            <w:sz w:val="24"/>
            <w:szCs w:val="24"/>
          </w:rPr>
          <w:t>at the 99% threshold, and 288 to 1</w:t>
        </w:r>
      </w:ins>
      <w:ins w:id="322" w:author="nesol" w:date="2018-04-20T14:34:00Z">
        <w:r w:rsidR="0065243C">
          <w:rPr>
            <w:sz w:val="24"/>
            <w:szCs w:val="24"/>
          </w:rPr>
          <w:t>,361</w:t>
        </w:r>
      </w:ins>
      <w:ins w:id="323" w:author="nesol" w:date="2018-04-20T14:33:00Z">
        <w:r w:rsidR="0065243C">
          <w:rPr>
            <w:sz w:val="24"/>
            <w:szCs w:val="24"/>
          </w:rPr>
          <w:t xml:space="preserve"> SNPs at the 99.9% threshold </w:t>
        </w:r>
      </w:ins>
      <w:ins w:id="324" w:author="nesol" w:date="2018-04-20T14:03:00Z">
        <w:r w:rsidR="007B203C">
          <w:rPr>
            <w:sz w:val="24"/>
            <w:szCs w:val="24"/>
          </w:rPr>
          <w:t xml:space="preserve">(significance was determined </w:t>
        </w:r>
        <w:del w:id="325" w:author="Dan Kliebenstein" w:date="2018-05-18T16:23:00Z">
          <w:r w:rsidR="007B203C" w:rsidDel="00EC2B40">
            <w:rPr>
              <w:sz w:val="24"/>
              <w:szCs w:val="24"/>
            </w:rPr>
            <w:delText xml:space="preserve">by the </w:delText>
          </w:r>
        </w:del>
      </w:ins>
      <w:ins w:id="326" w:author="nesol" w:date="2018-04-20T14:04:00Z">
        <w:del w:id="327" w:author="Dan Kliebenstein" w:date="2018-05-18T16:23:00Z">
          <w:r w:rsidR="007B203C" w:rsidDel="00EC2B40">
            <w:rPr>
              <w:sz w:val="24"/>
              <w:szCs w:val="24"/>
            </w:rPr>
            <w:delText>SNP p-value below the</w:delText>
          </w:r>
        </w:del>
      </w:ins>
      <w:ins w:id="328" w:author="Dan Kliebenstein" w:date="2018-05-18T16:23:00Z">
        <w:r w:rsidR="00EC2B40">
          <w:rPr>
            <w:sz w:val="24"/>
            <w:szCs w:val="24"/>
          </w:rPr>
          <w:t>using an empirically determined</w:t>
        </w:r>
      </w:ins>
      <w:ins w:id="329" w:author="nesol" w:date="2018-04-20T14:34:00Z">
        <w:r w:rsidR="0065243C">
          <w:rPr>
            <w:sz w:val="24"/>
            <w:szCs w:val="24"/>
          </w:rPr>
          <w:t xml:space="preserve"> </w:t>
        </w:r>
      </w:ins>
      <w:ins w:id="330" w:author="nesol" w:date="2018-04-20T14:04:00Z">
        <w:r w:rsidR="007B203C">
          <w:rPr>
            <w:sz w:val="24"/>
            <w:szCs w:val="24"/>
          </w:rPr>
          <w:t>1000-permutation threshold</w:t>
        </w:r>
      </w:ins>
      <w:ins w:id="331" w:author="nesol" w:date="2018-04-20T14:05:00Z">
        <w:r w:rsidR="007B203C">
          <w:rPr>
            <w:sz w:val="24"/>
            <w:szCs w:val="24"/>
          </w:rPr>
          <w:t>).</w:t>
        </w:r>
      </w:ins>
    </w:p>
    <w:p w14:paraId="3CD1F0D8" w14:textId="01402B2E" w:rsidR="00082C15" w:rsidRDefault="004D42B7" w:rsidP="00F47D89">
      <w:pPr>
        <w:spacing w:line="480" w:lineRule="auto"/>
        <w:ind w:firstLine="720"/>
        <w:rPr>
          <w:sz w:val="24"/>
          <w:szCs w:val="24"/>
        </w:rPr>
      </w:pPr>
      <w:r>
        <w:rPr>
          <w:sz w:val="24"/>
          <w:szCs w:val="24"/>
        </w:rPr>
        <w:t>While</w:t>
      </w:r>
      <w:r w:rsidR="00A50C30">
        <w:rPr>
          <w:sz w:val="24"/>
          <w:szCs w:val="24"/>
        </w:rPr>
        <w:t xml:space="preserve"> only </w:t>
      </w:r>
      <w:r w:rsidR="007820BE">
        <w:rPr>
          <w:sz w:val="24"/>
          <w:szCs w:val="24"/>
        </w:rPr>
        <w:t>a small subset o</w:t>
      </w:r>
      <w:r w:rsidR="00847F0D">
        <w:rPr>
          <w:sz w:val="24"/>
          <w:szCs w:val="24"/>
        </w:rPr>
        <w:t xml:space="preserve">f these </w:t>
      </w:r>
      <w:r w:rsidR="008664CC">
        <w:rPr>
          <w:i/>
          <w:sz w:val="24"/>
          <w:szCs w:val="24"/>
        </w:rPr>
        <w:t xml:space="preserve">B. </w:t>
      </w:r>
      <w:proofErr w:type="spellStart"/>
      <w:r w:rsidR="008664CC">
        <w:rPr>
          <w:i/>
          <w:sz w:val="24"/>
          <w:szCs w:val="24"/>
        </w:rPr>
        <w:t>cinerea</w:t>
      </w:r>
      <w:proofErr w:type="spellEnd"/>
      <w:r w:rsidR="008664CC">
        <w:rPr>
          <w:i/>
          <w:sz w:val="24"/>
          <w:szCs w:val="24"/>
        </w:rPr>
        <w:t xml:space="preserve"> </w:t>
      </w:r>
      <w:r w:rsidR="00847F0D">
        <w:rPr>
          <w:sz w:val="24"/>
          <w:szCs w:val="24"/>
        </w:rPr>
        <w:t xml:space="preserve">SNPs were </w:t>
      </w:r>
      <w:r w:rsidR="007820BE">
        <w:rPr>
          <w:sz w:val="24"/>
          <w:szCs w:val="24"/>
        </w:rPr>
        <w:t>linked to</w:t>
      </w:r>
      <w:r w:rsidR="00847F0D">
        <w:rPr>
          <w:sz w:val="24"/>
          <w:szCs w:val="24"/>
        </w:rPr>
        <w:t xml:space="preserve"> </w:t>
      </w:r>
      <w:r w:rsidR="000D7C3A">
        <w:rPr>
          <w:sz w:val="24"/>
          <w:szCs w:val="24"/>
        </w:rPr>
        <w:t xml:space="preserve">virulence on </w:t>
      </w:r>
      <w:r w:rsidR="00847F0D">
        <w:rPr>
          <w:sz w:val="24"/>
          <w:szCs w:val="24"/>
        </w:rPr>
        <w:t xml:space="preserve">all </w:t>
      </w:r>
      <w:ins w:id="332" w:author="nesol" w:date="2018-04-20T15:41:00Z">
        <w:r w:rsidR="00493503">
          <w:rPr>
            <w:sz w:val="24"/>
            <w:szCs w:val="24"/>
          </w:rPr>
          <w:t xml:space="preserve">of </w:t>
        </w:r>
      </w:ins>
      <w:r w:rsidR="00847F0D">
        <w:rPr>
          <w:sz w:val="24"/>
          <w:szCs w:val="24"/>
        </w:rPr>
        <w:t>the tomato genotypes</w:t>
      </w:r>
      <w:r w:rsidR="00A50C30">
        <w:rPr>
          <w:sz w:val="24"/>
          <w:szCs w:val="24"/>
        </w:rPr>
        <w:t>, we were able to obtain better overlap by focusing on gene windows</w:t>
      </w:r>
      <w:r w:rsidR="00457120">
        <w:rPr>
          <w:sz w:val="24"/>
          <w:szCs w:val="24"/>
        </w:rPr>
        <w:t>.</w:t>
      </w:r>
      <w:r w:rsidR="00290C06">
        <w:rPr>
          <w:sz w:val="24"/>
          <w:szCs w:val="24"/>
        </w:rPr>
        <w:t xml:space="preserve"> </w:t>
      </w:r>
      <w:r w:rsidR="00457120">
        <w:rPr>
          <w:sz w:val="24"/>
          <w:szCs w:val="24"/>
        </w:rPr>
        <w:t>We found</w:t>
      </w:r>
      <w:r w:rsidR="00847F0D">
        <w:rPr>
          <w:sz w:val="24"/>
          <w:szCs w:val="24"/>
        </w:rPr>
        <w:t xml:space="preserve"> </w:t>
      </w:r>
      <w:r w:rsidR="00BA5DC0">
        <w:rPr>
          <w:sz w:val="24"/>
          <w:szCs w:val="24"/>
        </w:rPr>
        <w:t xml:space="preserve">five </w:t>
      </w:r>
      <w:r w:rsidR="008664CC">
        <w:rPr>
          <w:i/>
          <w:sz w:val="24"/>
          <w:szCs w:val="24"/>
        </w:rPr>
        <w:t xml:space="preserve">B. </w:t>
      </w:r>
      <w:proofErr w:type="spellStart"/>
      <w:r w:rsidR="008664CC">
        <w:rPr>
          <w:i/>
          <w:sz w:val="24"/>
          <w:szCs w:val="24"/>
        </w:rPr>
        <w:t>cinerea</w:t>
      </w:r>
      <w:proofErr w:type="spellEnd"/>
      <w:r w:rsidR="008664CC">
        <w:rPr>
          <w:i/>
          <w:sz w:val="24"/>
          <w:szCs w:val="24"/>
        </w:rPr>
        <w:t xml:space="preserve"> </w:t>
      </w:r>
      <w:r w:rsidR="004017B8">
        <w:rPr>
          <w:sz w:val="24"/>
          <w:szCs w:val="24"/>
        </w:rPr>
        <w:t xml:space="preserve">SNPs </w:t>
      </w:r>
      <w:r w:rsidR="000D7C3A">
        <w:rPr>
          <w:sz w:val="24"/>
          <w:szCs w:val="24"/>
        </w:rPr>
        <w:t>significant</w:t>
      </w:r>
      <w:r w:rsidR="008664CC">
        <w:rPr>
          <w:sz w:val="24"/>
          <w:szCs w:val="24"/>
        </w:rPr>
        <w:t>ly</w:t>
      </w:r>
      <w:r w:rsidR="000D7C3A">
        <w:rPr>
          <w:sz w:val="24"/>
          <w:szCs w:val="24"/>
        </w:rPr>
        <w:t xml:space="preserve"> </w:t>
      </w:r>
      <w:r w:rsidR="008664CC">
        <w:rPr>
          <w:sz w:val="24"/>
          <w:szCs w:val="24"/>
        </w:rPr>
        <w:t xml:space="preserve">linked to altered lesion size </w:t>
      </w:r>
      <w:r w:rsidR="000D7C3A">
        <w:rPr>
          <w:sz w:val="24"/>
          <w:szCs w:val="24"/>
        </w:rPr>
        <w:t>on</w:t>
      </w:r>
      <w:r w:rsidR="004017B8">
        <w:rPr>
          <w:sz w:val="24"/>
          <w:szCs w:val="24"/>
        </w:rPr>
        <w:t xml:space="preserve"> </w:t>
      </w:r>
      <w:r w:rsidR="009B50C9">
        <w:rPr>
          <w:sz w:val="24"/>
          <w:szCs w:val="24"/>
        </w:rPr>
        <w:t xml:space="preserve">all </w:t>
      </w:r>
      <w:proofErr w:type="gramStart"/>
      <w:r w:rsidR="009B50C9">
        <w:rPr>
          <w:sz w:val="24"/>
          <w:szCs w:val="24"/>
        </w:rPr>
        <w:t>12</w:t>
      </w:r>
      <w:r w:rsidR="00847F0D">
        <w:rPr>
          <w:sz w:val="24"/>
          <w:szCs w:val="24"/>
        </w:rPr>
        <w:t xml:space="preserve"> tomato</w:t>
      </w:r>
      <w:proofErr w:type="gramEnd"/>
      <w:r w:rsidR="004017B8">
        <w:rPr>
          <w:sz w:val="24"/>
          <w:szCs w:val="24"/>
        </w:rPr>
        <w:t xml:space="preserve"> </w:t>
      </w:r>
      <w:r w:rsidR="008664CC">
        <w:rPr>
          <w:sz w:val="24"/>
          <w:szCs w:val="24"/>
        </w:rPr>
        <w:t xml:space="preserve">accessions </w:t>
      </w:r>
      <w:ins w:id="333" w:author="nesol" w:date="2018-04-20T15:42:00Z">
        <w:del w:id="334" w:author="Dan Kliebenstein" w:date="2018-05-18T16:23:00Z">
          <w:r w:rsidR="00493503" w:rsidDel="00EC2B40">
            <w:rPr>
              <w:sz w:val="24"/>
              <w:szCs w:val="24"/>
            </w:rPr>
            <w:delText>by</w:delText>
          </w:r>
        </w:del>
      </w:ins>
      <w:ins w:id="335" w:author="Dan Kliebenstein" w:date="2018-05-18T16:23:00Z">
        <w:r w:rsidR="00EC2B40">
          <w:rPr>
            <w:sz w:val="24"/>
            <w:szCs w:val="24"/>
          </w:rPr>
          <w:t>using the</w:t>
        </w:r>
      </w:ins>
      <w:ins w:id="336" w:author="nesol" w:date="2018-04-20T15:42:00Z">
        <w:r w:rsidR="00493503">
          <w:rPr>
            <w:sz w:val="24"/>
            <w:szCs w:val="24"/>
          </w:rPr>
          <w:t xml:space="preserve"> </w:t>
        </w:r>
        <w:proofErr w:type="spellStart"/>
        <w:r w:rsidR="00493503">
          <w:rPr>
            <w:sz w:val="24"/>
            <w:szCs w:val="24"/>
          </w:rPr>
          <w:t>bigRR</w:t>
        </w:r>
        <w:proofErr w:type="spellEnd"/>
        <w:r w:rsidR="00493503">
          <w:rPr>
            <w:sz w:val="24"/>
            <w:szCs w:val="24"/>
          </w:rPr>
          <w:t xml:space="preserve"> analysis </w:t>
        </w:r>
      </w:ins>
      <w:r w:rsidR="004017B8">
        <w:rPr>
          <w:sz w:val="24"/>
          <w:szCs w:val="24"/>
        </w:rPr>
        <w:t>(F</w:t>
      </w:r>
      <w:r w:rsidR="00BB5375">
        <w:rPr>
          <w:sz w:val="24"/>
          <w:szCs w:val="24"/>
        </w:rPr>
        <w:t xml:space="preserve">igure </w:t>
      </w:r>
      <w:r w:rsidR="00C65355">
        <w:rPr>
          <w:sz w:val="24"/>
          <w:szCs w:val="24"/>
        </w:rPr>
        <w:t>4b</w:t>
      </w:r>
      <w:r w:rsidR="00847F0D">
        <w:rPr>
          <w:sz w:val="24"/>
          <w:szCs w:val="24"/>
        </w:rPr>
        <w:t>)</w:t>
      </w:r>
      <w:r w:rsidR="000D7C3A">
        <w:rPr>
          <w:sz w:val="24"/>
          <w:szCs w:val="24"/>
        </w:rPr>
        <w:t xml:space="preserve">. </w:t>
      </w:r>
      <w:r w:rsidR="007820BE">
        <w:rPr>
          <w:sz w:val="24"/>
          <w:szCs w:val="24"/>
        </w:rPr>
        <w:t xml:space="preserve">215 SNPs were called in at least </w:t>
      </w:r>
      <w:r w:rsidR="00BA5DC0">
        <w:rPr>
          <w:sz w:val="24"/>
          <w:szCs w:val="24"/>
        </w:rPr>
        <w:t xml:space="preserve">ten </w:t>
      </w:r>
      <w:r w:rsidR="007820BE">
        <w:rPr>
          <w:sz w:val="24"/>
          <w:szCs w:val="24"/>
        </w:rPr>
        <w:t xml:space="preserve">hosts, and 3.3k SNPs were called in at least half of the hosts while 27% (46,000) of the significant SNPs were linked to virulence on only a single host tomato genotype. These levels of overlap </w:t>
      </w:r>
      <w:r w:rsidR="00EB21B5">
        <w:rPr>
          <w:sz w:val="24"/>
          <w:szCs w:val="24"/>
        </w:rPr>
        <w:t>exceed</w:t>
      </w:r>
      <w:r w:rsidR="00790D1E">
        <w:rPr>
          <w:sz w:val="24"/>
          <w:szCs w:val="24"/>
        </w:rPr>
        <w:t xml:space="preserve"> the expected overla</w:t>
      </w:r>
      <w:r w:rsidR="00BB5375">
        <w:rPr>
          <w:sz w:val="24"/>
          <w:szCs w:val="24"/>
        </w:rPr>
        <w:t xml:space="preserve">p due to random chance (Figure </w:t>
      </w:r>
      <w:r w:rsidR="00C65355">
        <w:rPr>
          <w:sz w:val="24"/>
          <w:szCs w:val="24"/>
        </w:rPr>
        <w:t>5a</w:t>
      </w:r>
      <w:r w:rsidR="00790D1E">
        <w:rPr>
          <w:sz w:val="24"/>
          <w:szCs w:val="24"/>
        </w:rPr>
        <w:t xml:space="preserve">). </w:t>
      </w:r>
      <w:ins w:id="337" w:author="nesol" w:date="2018-04-10T16:55:00Z">
        <w:r w:rsidR="00C623D9">
          <w:rPr>
            <w:sz w:val="24"/>
            <w:szCs w:val="24"/>
          </w:rPr>
          <w:t xml:space="preserve">GEMMA analysis </w:t>
        </w:r>
      </w:ins>
      <w:ins w:id="338" w:author="nesol" w:date="2018-04-20T16:16:00Z">
        <w:r w:rsidR="00B34204">
          <w:rPr>
            <w:sz w:val="24"/>
            <w:szCs w:val="24"/>
          </w:rPr>
          <w:t>also found significant SNP overlap between hosts</w:t>
        </w:r>
      </w:ins>
      <w:ins w:id="339" w:author="nesol" w:date="2018-04-10T16:55:00Z">
        <w:r w:rsidR="00C623D9">
          <w:rPr>
            <w:sz w:val="24"/>
            <w:szCs w:val="24"/>
          </w:rPr>
          <w:t xml:space="preserve"> </w:t>
        </w:r>
      </w:ins>
      <w:ins w:id="340" w:author="nesol" w:date="2018-04-20T16:12:00Z">
        <w:r w:rsidR="00C409C8">
          <w:rPr>
            <w:sz w:val="24"/>
            <w:szCs w:val="24"/>
          </w:rPr>
          <w:t xml:space="preserve">at the 99% permutation threshold, </w:t>
        </w:r>
      </w:ins>
      <w:ins w:id="341" w:author="nesol" w:date="2018-04-20T15:43:00Z">
        <w:r w:rsidR="00493503">
          <w:rPr>
            <w:sz w:val="24"/>
            <w:szCs w:val="24"/>
          </w:rPr>
          <w:t xml:space="preserve">with </w:t>
        </w:r>
      </w:ins>
      <w:ins w:id="342" w:author="nesol" w:date="2018-04-20T16:14:00Z">
        <w:r w:rsidR="00B34204">
          <w:rPr>
            <w:sz w:val="24"/>
            <w:szCs w:val="24"/>
          </w:rPr>
          <w:t xml:space="preserve">89 SNPs in at least ten hosts, 859 SNPs in at least half of the hosts, and </w:t>
        </w:r>
      </w:ins>
      <w:ins w:id="343" w:author="nesol" w:date="2018-04-20T16:16:00Z">
        <w:r w:rsidR="00B34204">
          <w:rPr>
            <w:sz w:val="24"/>
            <w:szCs w:val="24"/>
          </w:rPr>
          <w:t>63</w:t>
        </w:r>
      </w:ins>
      <w:ins w:id="344" w:author="nesol" w:date="2018-04-20T16:14:00Z">
        <w:r w:rsidR="00B34204">
          <w:rPr>
            <w:sz w:val="24"/>
            <w:szCs w:val="24"/>
          </w:rPr>
          <w:t>% (19,270</w:t>
        </w:r>
      </w:ins>
      <w:ins w:id="345" w:author="nesol" w:date="2018-04-20T16:15:00Z">
        <w:r w:rsidR="00B34204">
          <w:rPr>
            <w:sz w:val="24"/>
            <w:szCs w:val="24"/>
          </w:rPr>
          <w:t xml:space="preserve">) </w:t>
        </w:r>
      </w:ins>
      <w:ins w:id="346" w:author="nesol" w:date="2018-05-03T13:08:00Z">
        <w:r w:rsidR="00182A6D">
          <w:rPr>
            <w:sz w:val="24"/>
            <w:szCs w:val="24"/>
          </w:rPr>
          <w:t xml:space="preserve">of significant </w:t>
        </w:r>
      </w:ins>
      <w:ins w:id="347" w:author="nesol" w:date="2018-04-20T16:15:00Z">
        <w:r w:rsidR="00B34204">
          <w:rPr>
            <w:sz w:val="24"/>
            <w:szCs w:val="24"/>
          </w:rPr>
          <w:t>SNPs unique to a single host</w:t>
        </w:r>
      </w:ins>
      <w:ins w:id="348" w:author="nesol" w:date="2018-04-20T16:17:00Z">
        <w:r w:rsidR="00B34204">
          <w:rPr>
            <w:sz w:val="24"/>
            <w:szCs w:val="24"/>
          </w:rPr>
          <w:t xml:space="preserve">. </w:t>
        </w:r>
      </w:ins>
      <w:ins w:id="349" w:author="nesol" w:date="2018-04-20T15:44:00Z">
        <w:r w:rsidR="00493503">
          <w:rPr>
            <w:sz w:val="24"/>
            <w:szCs w:val="24"/>
          </w:rPr>
          <w:t xml:space="preserve">SNP calling between hosts was lower for GEMMA at the 99.9% permutation threshold, with </w:t>
        </w:r>
      </w:ins>
      <w:ins w:id="350" w:author="nesol" w:date="2018-04-20T15:45:00Z">
        <w:r w:rsidR="00493503">
          <w:rPr>
            <w:sz w:val="24"/>
            <w:szCs w:val="24"/>
          </w:rPr>
          <w:t xml:space="preserve">78% of significant SNPs (4269) in a single host, </w:t>
        </w:r>
      </w:ins>
      <w:ins w:id="351" w:author="nesol" w:date="2018-04-20T16:11:00Z">
        <w:r w:rsidR="00C409C8">
          <w:rPr>
            <w:sz w:val="24"/>
            <w:szCs w:val="24"/>
          </w:rPr>
          <w:t xml:space="preserve">and </w:t>
        </w:r>
      </w:ins>
      <w:ins w:id="352" w:author="nesol" w:date="2018-04-20T16:12:00Z">
        <w:r w:rsidR="00C409C8">
          <w:rPr>
            <w:sz w:val="24"/>
            <w:szCs w:val="24"/>
          </w:rPr>
          <w:t>38 SNPs significant across at least half of the hosts</w:t>
        </w:r>
      </w:ins>
      <w:ins w:id="353" w:author="nesol" w:date="2018-04-20T16:16:00Z">
        <w:r w:rsidR="00B34204">
          <w:rPr>
            <w:sz w:val="24"/>
            <w:szCs w:val="24"/>
          </w:rPr>
          <w:t xml:space="preserve"> (Figure S</w:t>
        </w:r>
        <w:del w:id="354" w:author="N S" w:date="2018-05-10T12:48:00Z">
          <w:r w:rsidR="00B34204" w:rsidDel="007028AA">
            <w:rPr>
              <w:sz w:val="24"/>
              <w:szCs w:val="24"/>
            </w:rPr>
            <w:delText>3</w:delText>
          </w:r>
        </w:del>
      </w:ins>
      <w:ins w:id="355" w:author="N S" w:date="2018-05-10T12:48:00Z">
        <w:r w:rsidR="007028AA">
          <w:rPr>
            <w:sz w:val="24"/>
            <w:szCs w:val="24"/>
          </w:rPr>
          <w:t>4</w:t>
        </w:r>
      </w:ins>
      <w:ins w:id="356" w:author="N S" w:date="2018-05-18T15:03:00Z">
        <w:r w:rsidR="00567AFE">
          <w:rPr>
            <w:sz w:val="24"/>
            <w:szCs w:val="24"/>
          </w:rPr>
          <w:t>a</w:t>
        </w:r>
      </w:ins>
      <w:ins w:id="357" w:author="nesol" w:date="2018-04-20T16:16:00Z">
        <w:r w:rsidR="00B34204">
          <w:rPr>
            <w:sz w:val="24"/>
            <w:szCs w:val="24"/>
          </w:rPr>
          <w:t>)</w:t>
        </w:r>
      </w:ins>
      <w:ins w:id="358" w:author="nesol" w:date="2018-04-20T16:12:00Z">
        <w:r w:rsidR="00C409C8">
          <w:rPr>
            <w:sz w:val="24"/>
            <w:szCs w:val="24"/>
          </w:rPr>
          <w:t xml:space="preserve">. </w:t>
        </w:r>
      </w:ins>
      <w:r w:rsidR="007820BE">
        <w:rPr>
          <w:sz w:val="24"/>
          <w:szCs w:val="24"/>
        </w:rPr>
        <w:t xml:space="preserve">To change </w:t>
      </w:r>
      <w:r w:rsidR="0036598C">
        <w:rPr>
          <w:sz w:val="24"/>
          <w:szCs w:val="24"/>
        </w:rPr>
        <w:t>from a SNP</w:t>
      </w:r>
      <w:r w:rsidR="00EB3F3F">
        <w:rPr>
          <w:sz w:val="24"/>
          <w:szCs w:val="24"/>
        </w:rPr>
        <w:t>-</w:t>
      </w:r>
      <w:r w:rsidR="0036598C">
        <w:rPr>
          <w:sz w:val="24"/>
          <w:szCs w:val="24"/>
        </w:rPr>
        <w:t>by</w:t>
      </w:r>
      <w:r w:rsidR="00EB3F3F">
        <w:rPr>
          <w:sz w:val="24"/>
          <w:szCs w:val="24"/>
        </w:rPr>
        <w:t>-</w:t>
      </w:r>
      <w:r w:rsidR="0036598C">
        <w:rPr>
          <w:sz w:val="24"/>
          <w:szCs w:val="24"/>
        </w:rPr>
        <w:t xml:space="preserve">SNP focus to </w:t>
      </w:r>
      <w:r w:rsidR="007820BE">
        <w:rPr>
          <w:sz w:val="24"/>
          <w:szCs w:val="24"/>
        </w:rPr>
        <w:t>a gene</w:t>
      </w:r>
      <w:r w:rsidR="00891BDB">
        <w:rPr>
          <w:sz w:val="24"/>
          <w:szCs w:val="24"/>
        </w:rPr>
        <w:t>-</w:t>
      </w:r>
      <w:r w:rsidR="007820BE">
        <w:rPr>
          <w:sz w:val="24"/>
          <w:szCs w:val="24"/>
        </w:rPr>
        <w:t>centric focus</w:t>
      </w:r>
      <w:r w:rsidR="00DF79AF">
        <w:rPr>
          <w:sz w:val="24"/>
          <w:szCs w:val="24"/>
        </w:rPr>
        <w:t>,</w:t>
      </w:r>
      <w:r w:rsidR="007820BE">
        <w:rPr>
          <w:sz w:val="24"/>
          <w:szCs w:val="24"/>
        </w:rPr>
        <w:t xml:space="preserve"> we classified a gene as significantly associated if there was</w:t>
      </w:r>
      <w:r w:rsidR="00891BDB">
        <w:rPr>
          <w:sz w:val="24"/>
          <w:szCs w:val="24"/>
        </w:rPr>
        <w:t xml:space="preserve"> 1</w:t>
      </w:r>
      <w:r w:rsidR="007820BE">
        <w:rPr>
          <w:sz w:val="24"/>
          <w:szCs w:val="24"/>
        </w:rPr>
        <w:t xml:space="preserve"> SNP linked to a trait</w:t>
      </w:r>
      <w:r w:rsidR="0036598C">
        <w:rPr>
          <w:sz w:val="24"/>
          <w:szCs w:val="24"/>
        </w:rPr>
        <w:t xml:space="preserve"> using a 2kbp window</w:t>
      </w:r>
      <w:r w:rsidR="00BA5DC0">
        <w:rPr>
          <w:sz w:val="24"/>
          <w:szCs w:val="24"/>
        </w:rPr>
        <w:t xml:space="preserve"> surrounding the start and stop codon for a given gene</w:t>
      </w:r>
      <w:r w:rsidR="007820BE">
        <w:rPr>
          <w:sz w:val="24"/>
          <w:szCs w:val="24"/>
        </w:rPr>
        <w:t>.</w:t>
      </w:r>
      <w:r w:rsidR="0036598C">
        <w:rPr>
          <w:sz w:val="24"/>
          <w:szCs w:val="24"/>
        </w:rPr>
        <w:t xml:space="preserve"> </w:t>
      </w:r>
      <w:r w:rsidR="00277283">
        <w:rPr>
          <w:sz w:val="24"/>
          <w:szCs w:val="24"/>
        </w:rPr>
        <w:t xml:space="preserve">This </w:t>
      </w:r>
      <w:r w:rsidR="009B5088">
        <w:rPr>
          <w:sz w:val="24"/>
          <w:szCs w:val="24"/>
        </w:rPr>
        <w:t>analysis identified</w:t>
      </w:r>
      <w:r w:rsidR="00277283">
        <w:rPr>
          <w:sz w:val="24"/>
          <w:szCs w:val="24"/>
        </w:rPr>
        <w:t xml:space="preserve"> </w:t>
      </w:r>
      <w:del w:id="359" w:author="N S" w:date="2018-05-16T15:21:00Z">
        <w:r w:rsidR="00277283" w:rsidDel="001D3CDA">
          <w:rPr>
            <w:sz w:val="24"/>
            <w:szCs w:val="24"/>
          </w:rPr>
          <w:delText xml:space="preserve">6 </w:delText>
        </w:r>
      </w:del>
      <w:ins w:id="360" w:author="N S" w:date="2018-05-16T15:21:00Z">
        <w:r w:rsidR="001D3CDA">
          <w:rPr>
            <w:sz w:val="24"/>
            <w:szCs w:val="24"/>
          </w:rPr>
          <w:t xml:space="preserve">14 </w:t>
        </w:r>
      </w:ins>
      <w:r w:rsidR="00277283">
        <w:rPr>
          <w:sz w:val="24"/>
          <w:szCs w:val="24"/>
        </w:rPr>
        <w:t xml:space="preserve">genes linked to differential virulence in all </w:t>
      </w:r>
      <w:proofErr w:type="gramStart"/>
      <w:r w:rsidR="00277283">
        <w:rPr>
          <w:sz w:val="24"/>
          <w:szCs w:val="24"/>
        </w:rPr>
        <w:t>12 tomato</w:t>
      </w:r>
      <w:proofErr w:type="gramEnd"/>
      <w:r w:rsidR="00277283">
        <w:rPr>
          <w:sz w:val="24"/>
          <w:szCs w:val="24"/>
        </w:rPr>
        <w:t xml:space="preserve"> accessions</w:t>
      </w:r>
      <w:r w:rsidR="00C65355">
        <w:rPr>
          <w:sz w:val="24"/>
          <w:szCs w:val="24"/>
        </w:rPr>
        <w:t xml:space="preserve"> </w:t>
      </w:r>
      <w:ins w:id="361" w:author="nesol" w:date="2018-04-20T16:43:00Z">
        <w:r w:rsidR="00A676D8">
          <w:rPr>
            <w:sz w:val="24"/>
            <w:szCs w:val="24"/>
          </w:rPr>
          <w:t>b</w:t>
        </w:r>
      </w:ins>
      <w:ins w:id="362" w:author="nesol" w:date="2018-04-20T16:44:00Z">
        <w:r w:rsidR="00A676D8">
          <w:rPr>
            <w:sz w:val="24"/>
            <w:szCs w:val="24"/>
          </w:rPr>
          <w:t xml:space="preserve">y </w:t>
        </w:r>
        <w:proofErr w:type="spellStart"/>
        <w:r w:rsidR="00A676D8">
          <w:rPr>
            <w:sz w:val="24"/>
            <w:szCs w:val="24"/>
          </w:rPr>
          <w:t>bigRR</w:t>
        </w:r>
        <w:proofErr w:type="spellEnd"/>
        <w:r w:rsidR="00A676D8">
          <w:rPr>
            <w:sz w:val="24"/>
            <w:szCs w:val="24"/>
          </w:rPr>
          <w:t xml:space="preserve"> </w:t>
        </w:r>
      </w:ins>
      <w:r w:rsidR="00C65355">
        <w:rPr>
          <w:sz w:val="24"/>
          <w:szCs w:val="24"/>
        </w:rPr>
        <w:t>(Figure 5</w:t>
      </w:r>
      <w:r w:rsidR="00BD2830">
        <w:rPr>
          <w:sz w:val="24"/>
          <w:szCs w:val="24"/>
        </w:rPr>
        <w:t>b</w:t>
      </w:r>
      <w:r w:rsidR="00722316">
        <w:rPr>
          <w:sz w:val="24"/>
          <w:szCs w:val="24"/>
        </w:rPr>
        <w:t xml:space="preserve">, Table </w:t>
      </w:r>
      <w:del w:id="363" w:author="N S" w:date="2018-05-16T15:29:00Z">
        <w:r w:rsidR="00722316" w:rsidDel="00410703">
          <w:rPr>
            <w:sz w:val="24"/>
            <w:szCs w:val="24"/>
          </w:rPr>
          <w:delText>S</w:delText>
        </w:r>
        <w:r w:rsidR="00207B28" w:rsidDel="00410703">
          <w:rPr>
            <w:sz w:val="24"/>
            <w:szCs w:val="24"/>
          </w:rPr>
          <w:delText>3</w:delText>
        </w:r>
      </w:del>
      <w:ins w:id="364" w:author="nesol" w:date="2018-05-03T15:53:00Z">
        <w:del w:id="365" w:author="N S" w:date="2018-05-16T15:29:00Z">
          <w:r w:rsidR="006B5011" w:rsidDel="00410703">
            <w:rPr>
              <w:sz w:val="24"/>
              <w:szCs w:val="24"/>
            </w:rPr>
            <w:delText>e</w:delText>
          </w:r>
        </w:del>
      </w:ins>
      <w:ins w:id="366" w:author="N S" w:date="2018-05-16T15:29:00Z">
        <w:r w:rsidR="00410703">
          <w:rPr>
            <w:sz w:val="24"/>
            <w:szCs w:val="24"/>
          </w:rPr>
          <w:t>S2e</w:t>
        </w:r>
      </w:ins>
      <w:r w:rsidR="00BD2830">
        <w:rPr>
          <w:sz w:val="24"/>
          <w:szCs w:val="24"/>
        </w:rPr>
        <w:t>)</w:t>
      </w:r>
      <w:r w:rsidR="00277283">
        <w:rPr>
          <w:sz w:val="24"/>
          <w:szCs w:val="24"/>
        </w:rPr>
        <w:t>, as</w:t>
      </w:r>
      <w:r w:rsidR="009B5088">
        <w:rPr>
          <w:sz w:val="24"/>
          <w:szCs w:val="24"/>
        </w:rPr>
        <w:t xml:space="preserve"> some SNPs within a gene had accession-specific phenotypes</w:t>
      </w:r>
      <w:r w:rsidR="00277283">
        <w:rPr>
          <w:sz w:val="24"/>
          <w:szCs w:val="24"/>
        </w:rPr>
        <w:t xml:space="preserve"> (significant in &lt;12 tomato accessions). A further </w:t>
      </w:r>
      <w:del w:id="367" w:author="N S" w:date="2018-05-16T15:21:00Z">
        <w:r w:rsidR="006F171A" w:rsidDel="001D3CDA">
          <w:rPr>
            <w:sz w:val="24"/>
            <w:szCs w:val="24"/>
          </w:rPr>
          <w:delText>233</w:delText>
        </w:r>
        <w:r w:rsidR="00277283" w:rsidDel="001D3CDA">
          <w:rPr>
            <w:sz w:val="24"/>
            <w:szCs w:val="24"/>
          </w:rPr>
          <w:delText xml:space="preserve"> </w:delText>
        </w:r>
      </w:del>
      <w:ins w:id="368" w:author="N S" w:date="2018-05-16T15:21:00Z">
        <w:r w:rsidR="001D3CDA">
          <w:rPr>
            <w:sz w:val="24"/>
            <w:szCs w:val="24"/>
          </w:rPr>
          <w:t xml:space="preserve">1045 </w:t>
        </w:r>
      </w:ins>
      <w:r w:rsidR="00277283">
        <w:rPr>
          <w:sz w:val="24"/>
          <w:szCs w:val="24"/>
        </w:rPr>
        <w:t>genes were linked to differential virulence on</w:t>
      </w:r>
      <w:del w:id="369" w:author="nesol" w:date="2018-04-22T17:40:00Z">
        <w:r w:rsidR="00277283" w:rsidDel="0051168B">
          <w:rPr>
            <w:sz w:val="24"/>
            <w:szCs w:val="24"/>
          </w:rPr>
          <w:delText xml:space="preserve"> </w:delText>
        </w:r>
        <w:r w:rsidR="00A50C30" w:rsidDel="0051168B">
          <w:rPr>
            <w:sz w:val="24"/>
            <w:szCs w:val="24"/>
          </w:rPr>
          <w:delText>between</w:delText>
        </w:r>
      </w:del>
      <w:r w:rsidR="00A50C30">
        <w:rPr>
          <w:sz w:val="24"/>
          <w:szCs w:val="24"/>
        </w:rPr>
        <w:t xml:space="preserve"> </w:t>
      </w:r>
      <w:r w:rsidR="00277283">
        <w:rPr>
          <w:sz w:val="24"/>
          <w:szCs w:val="24"/>
        </w:rPr>
        <w:t xml:space="preserve">7 </w:t>
      </w:r>
      <w:del w:id="370" w:author="nesol" w:date="2018-04-22T17:40:00Z">
        <w:r w:rsidR="00A50C30" w:rsidDel="0051168B">
          <w:rPr>
            <w:sz w:val="24"/>
            <w:szCs w:val="24"/>
          </w:rPr>
          <w:delText xml:space="preserve">and </w:delText>
        </w:r>
      </w:del>
      <w:ins w:id="371" w:author="nesol" w:date="2018-04-22T17:40:00Z">
        <w:r w:rsidR="0051168B">
          <w:rPr>
            <w:sz w:val="24"/>
            <w:szCs w:val="24"/>
          </w:rPr>
          <w:t xml:space="preserve">to </w:t>
        </w:r>
      </w:ins>
      <w:r w:rsidR="00277283">
        <w:rPr>
          <w:sz w:val="24"/>
          <w:szCs w:val="24"/>
        </w:rPr>
        <w:t xml:space="preserve">11 </w:t>
      </w:r>
      <w:ins w:id="372" w:author="nesol" w:date="2018-04-22T17:40:00Z">
        <w:r w:rsidR="0051168B">
          <w:rPr>
            <w:sz w:val="24"/>
            <w:szCs w:val="24"/>
          </w:rPr>
          <w:t xml:space="preserve">of the </w:t>
        </w:r>
      </w:ins>
      <w:r w:rsidR="00277283">
        <w:rPr>
          <w:sz w:val="24"/>
          <w:szCs w:val="24"/>
        </w:rPr>
        <w:t>tomato accessions</w:t>
      </w:r>
      <w:r w:rsidR="00C65355">
        <w:rPr>
          <w:sz w:val="24"/>
          <w:szCs w:val="24"/>
        </w:rPr>
        <w:t xml:space="preserve"> </w:t>
      </w:r>
      <w:ins w:id="373" w:author="nesol" w:date="2018-04-20T16:45:00Z">
        <w:r w:rsidR="00A676D8">
          <w:rPr>
            <w:sz w:val="24"/>
            <w:szCs w:val="24"/>
          </w:rPr>
          <w:t xml:space="preserve">by </w:t>
        </w:r>
        <w:proofErr w:type="spellStart"/>
        <w:r w:rsidR="00A676D8">
          <w:rPr>
            <w:sz w:val="24"/>
            <w:szCs w:val="24"/>
          </w:rPr>
          <w:t>bigRR</w:t>
        </w:r>
        <w:proofErr w:type="spellEnd"/>
        <w:r w:rsidR="00A676D8">
          <w:rPr>
            <w:sz w:val="24"/>
            <w:szCs w:val="24"/>
          </w:rPr>
          <w:t xml:space="preserve"> </w:t>
        </w:r>
      </w:ins>
      <w:r w:rsidR="00C65355">
        <w:rPr>
          <w:sz w:val="24"/>
          <w:szCs w:val="24"/>
        </w:rPr>
        <w:t xml:space="preserve">(Figure </w:t>
      </w:r>
      <w:r w:rsidR="00C65355">
        <w:rPr>
          <w:sz w:val="24"/>
          <w:szCs w:val="24"/>
        </w:rPr>
        <w:lastRenderedPageBreak/>
        <w:t>5</w:t>
      </w:r>
      <w:r w:rsidR="00722316">
        <w:rPr>
          <w:sz w:val="24"/>
          <w:szCs w:val="24"/>
        </w:rPr>
        <w:t xml:space="preserve">b, Table </w:t>
      </w:r>
      <w:del w:id="374" w:author="N S" w:date="2018-05-16T15:29:00Z">
        <w:r w:rsidR="00722316" w:rsidDel="00410703">
          <w:rPr>
            <w:sz w:val="24"/>
            <w:szCs w:val="24"/>
          </w:rPr>
          <w:delText>S</w:delText>
        </w:r>
        <w:r w:rsidR="00207B28" w:rsidDel="00410703">
          <w:rPr>
            <w:sz w:val="24"/>
            <w:szCs w:val="24"/>
          </w:rPr>
          <w:delText>3</w:delText>
        </w:r>
      </w:del>
      <w:ins w:id="375" w:author="nesol" w:date="2018-05-03T15:51:00Z">
        <w:del w:id="376" w:author="N S" w:date="2018-05-16T15:29:00Z">
          <w:r w:rsidR="006B5011" w:rsidDel="00410703">
            <w:rPr>
              <w:sz w:val="24"/>
              <w:szCs w:val="24"/>
            </w:rPr>
            <w:delText>e</w:delText>
          </w:r>
        </w:del>
      </w:ins>
      <w:ins w:id="377" w:author="N S" w:date="2018-05-16T15:29:00Z">
        <w:r w:rsidR="00410703">
          <w:rPr>
            <w:sz w:val="24"/>
            <w:szCs w:val="24"/>
          </w:rPr>
          <w:t>S2e</w:t>
        </w:r>
      </w:ins>
      <w:r w:rsidR="006F171A">
        <w:rPr>
          <w:sz w:val="24"/>
          <w:szCs w:val="24"/>
        </w:rPr>
        <w:t>)</w:t>
      </w:r>
      <w:r w:rsidR="00277283">
        <w:rPr>
          <w:sz w:val="24"/>
          <w:szCs w:val="24"/>
        </w:rPr>
        <w:t xml:space="preserve">. </w:t>
      </w:r>
      <w:ins w:id="378" w:author="nesol" w:date="2018-04-22T17:43:00Z">
        <w:r w:rsidR="0051168B">
          <w:rPr>
            <w:sz w:val="24"/>
            <w:szCs w:val="24"/>
          </w:rPr>
          <w:t>At the 99.9% SNP significance threshold, GEMMA identified</w:t>
        </w:r>
      </w:ins>
      <w:ins w:id="379" w:author="nesol" w:date="2018-04-22T17:42:00Z">
        <w:r w:rsidR="0051168B">
          <w:rPr>
            <w:sz w:val="24"/>
            <w:szCs w:val="24"/>
          </w:rPr>
          <w:t xml:space="preserve"> </w:t>
        </w:r>
      </w:ins>
      <w:ins w:id="380" w:author="nesol" w:date="2018-04-22T17:40:00Z">
        <w:r w:rsidR="00ED17B2">
          <w:rPr>
            <w:sz w:val="24"/>
            <w:szCs w:val="24"/>
          </w:rPr>
          <w:t xml:space="preserve">23 </w:t>
        </w:r>
        <w:r w:rsidR="0051168B">
          <w:rPr>
            <w:sz w:val="24"/>
            <w:szCs w:val="24"/>
          </w:rPr>
          <w:t>genes across 7 to 9 of the tomato accessions</w:t>
        </w:r>
      </w:ins>
      <w:ins w:id="381" w:author="nesol" w:date="2018-04-22T17:45:00Z">
        <w:r w:rsidR="0051168B">
          <w:rPr>
            <w:sz w:val="24"/>
            <w:szCs w:val="24"/>
          </w:rPr>
          <w:t xml:space="preserve"> (</w:t>
        </w:r>
      </w:ins>
      <w:ins w:id="382" w:author="nesol" w:date="2018-05-03T13:10:00Z">
        <w:r w:rsidR="00182A6D">
          <w:rPr>
            <w:sz w:val="24"/>
            <w:szCs w:val="24"/>
          </w:rPr>
          <w:t>Figure S</w:t>
        </w:r>
        <w:del w:id="383" w:author="N S" w:date="2018-05-10T12:47:00Z">
          <w:r w:rsidR="00182A6D" w:rsidDel="007028AA">
            <w:rPr>
              <w:sz w:val="24"/>
              <w:szCs w:val="24"/>
            </w:rPr>
            <w:delText>3</w:delText>
          </w:r>
        </w:del>
      </w:ins>
      <w:ins w:id="384" w:author="N S" w:date="2018-05-10T12:47:00Z">
        <w:r w:rsidR="007028AA">
          <w:rPr>
            <w:sz w:val="24"/>
            <w:szCs w:val="24"/>
          </w:rPr>
          <w:t>4</w:t>
        </w:r>
      </w:ins>
      <w:ins w:id="385" w:author="nesol" w:date="2018-04-22T17:45:00Z">
        <w:r w:rsidR="0051168B">
          <w:rPr>
            <w:sz w:val="24"/>
            <w:szCs w:val="24"/>
          </w:rPr>
          <w:t>)</w:t>
        </w:r>
      </w:ins>
      <w:ins w:id="386" w:author="nesol" w:date="2018-04-22T17:41:00Z">
        <w:r w:rsidR="0051168B">
          <w:rPr>
            <w:sz w:val="24"/>
            <w:szCs w:val="24"/>
          </w:rPr>
          <w:t xml:space="preserve">. </w:t>
        </w:r>
      </w:ins>
      <w:moveFromRangeStart w:id="387" w:author="nesol" w:date="2018-04-22T12:17:00Z" w:name="move512162788"/>
      <w:moveFrom w:id="388" w:author="nesol" w:date="2018-04-22T12:17:00Z">
        <w:r w:rsidR="00277283" w:rsidDel="00924546">
          <w:rPr>
            <w:sz w:val="24"/>
            <w:szCs w:val="24"/>
          </w:rPr>
          <w:t xml:space="preserve">Of the 6 genes with SNPs significantly associated with </w:t>
        </w:r>
        <w:r w:rsidR="00277283" w:rsidRPr="004D42B7" w:rsidDel="00924546">
          <w:rPr>
            <w:i/>
            <w:sz w:val="24"/>
            <w:szCs w:val="24"/>
          </w:rPr>
          <w:t>B. cinerea</w:t>
        </w:r>
        <w:r w:rsidR="00277283" w:rsidDel="00924546">
          <w:rPr>
            <w:sz w:val="24"/>
            <w:szCs w:val="24"/>
          </w:rPr>
          <w:t xml:space="preserve"> virulence</w:t>
        </w:r>
        <w:r w:rsidR="00A50C30" w:rsidDel="00924546">
          <w:rPr>
            <w:sz w:val="24"/>
            <w:szCs w:val="24"/>
          </w:rPr>
          <w:t xml:space="preserve"> on all </w:t>
        </w:r>
      </w:moveFrom>
      <w:moveFromRangeEnd w:id="387"/>
    </w:p>
    <w:p w14:paraId="3224E1DF" w14:textId="2E9B3A86" w:rsidR="00082C15" w:rsidRDefault="00082C15">
      <w:pPr>
        <w:rPr>
          <w:sz w:val="24"/>
          <w:szCs w:val="24"/>
        </w:rPr>
      </w:pPr>
      <w:r w:rsidRPr="00082C15">
        <w:rPr>
          <w:noProof/>
        </w:rPr>
        <w:lastRenderedPageBreak/>
        <mc:AlternateContent>
          <mc:Choice Requires="wpg">
            <w:drawing>
              <wp:inline distT="0" distB="0" distL="0" distR="0" wp14:anchorId="065BE008" wp14:editId="0DAE55D2">
                <wp:extent cx="6858000" cy="8927122"/>
                <wp:effectExtent l="0" t="0" r="0" b="7620"/>
                <wp:docPr id="2054" name="Group 1"/>
                <wp:cNvGraphicFramePr/>
                <a:graphic xmlns:a="http://schemas.openxmlformats.org/drawingml/2006/main">
                  <a:graphicData uri="http://schemas.microsoft.com/office/word/2010/wordprocessingGroup">
                    <wpg:wgp>
                      <wpg:cNvGrpSpPr/>
                      <wpg:grpSpPr>
                        <a:xfrm>
                          <a:off x="0" y="0"/>
                          <a:ext cx="6858000" cy="8927122"/>
                          <a:chOff x="0" y="0"/>
                          <a:chExt cx="6858000" cy="8927122"/>
                        </a:xfrm>
                      </wpg:grpSpPr>
                      <pic:pic xmlns:pic="http://schemas.openxmlformats.org/drawingml/2006/picture">
                        <pic:nvPicPr>
                          <pic:cNvPr id="2055" name="Picture 2055" descr="C:\Users\nesoltis\Documents\Projects\BcSolGWAS\paper\plots\FigR6\FigR6b_Summary_99Thresh_ManhattanPlot_NA1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457201" y="4706814"/>
                            <a:ext cx="6341705"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6" name="Picture 2056" descr="C:\Users\nesoltis\Documents\Projects\BcSolGWAS\paper\plots\FigR6\bw_Sl_LesionSize_trueMAF20_NA10_lowTR_LA2093.ManhattanPlot.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6045"/>
                          <a:stretch/>
                        </pic:blipFill>
                        <pic:spPr bwMode="auto">
                          <a:xfrm>
                            <a:off x="0" y="387738"/>
                            <a:ext cx="6858000" cy="3965187"/>
                          </a:xfrm>
                          <a:prstGeom prst="rect">
                            <a:avLst/>
                          </a:prstGeom>
                          <a:noFill/>
                          <a:extLst>
                            <a:ext uri="{909E8E84-426E-40dd-AFC4-6F175D3DCCD1}">
                              <a14:hiddenFill xmlns:a14="http://schemas.microsoft.com/office/drawing/2010/main">
                                <a:solidFill>
                                  <a:srgbClr val="FFFFFF"/>
                                </a:solidFill>
                              </a14:hiddenFill>
                            </a:ext>
                          </a:extLst>
                        </pic:spPr>
                      </pic:pic>
                      <wps:wsp>
                        <wps:cNvPr id="2057" name="TextBox 6"/>
                        <wps:cNvSpPr txBox="1"/>
                        <wps:spPr>
                          <a:xfrm>
                            <a:off x="107613" y="0"/>
                            <a:ext cx="421578" cy="430881"/>
                          </a:xfrm>
                          <a:prstGeom prst="rect">
                            <a:avLst/>
                          </a:prstGeom>
                          <a:noFill/>
                        </wps:spPr>
                        <wps:txbx>
                          <w:txbxContent>
                            <w:p w14:paraId="7D5BE6F6" w14:textId="77777777" w:rsidR="00272E80" w:rsidRDefault="00272E8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2058" name="TextBox 18"/>
                        <wps:cNvSpPr txBox="1"/>
                        <wps:spPr>
                          <a:xfrm>
                            <a:off x="117231" y="4352783"/>
                            <a:ext cx="427978" cy="431159"/>
                          </a:xfrm>
                          <a:prstGeom prst="rect">
                            <a:avLst/>
                          </a:prstGeom>
                          <a:noFill/>
                        </wps:spPr>
                        <wps:txbx>
                          <w:txbxContent>
                            <w:p w14:paraId="434B6E7A" w14:textId="77777777" w:rsidR="00272E80" w:rsidRDefault="00272E8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wpg:wgp>
                  </a:graphicData>
                </a:graphic>
              </wp:inline>
            </w:drawing>
          </mc:Choice>
          <mc:Fallback xmlns:w16se="http://schemas.microsoft.com/office/word/2015/wordml/symex" xmlns:w15="http://schemas.microsoft.com/office/word/2012/wordml" xmlns:cx1="http://schemas.microsoft.com/office/drawing/2015/9/8/chartex" xmlns:cx="http://schemas.microsoft.com/office/drawing/2014/chartex">
            <w:pict>
              <v:group w14:anchorId="065BE008" id="Group 1" o:spid="_x0000_s1043" style="width:540pt;height:702.9pt;mso-position-horizontal-relative:char;mso-position-vertical-relative:line" coordsize="68580,89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CgAA&#10;AAAAAAAhAOetsOMDMwQAAzMEABUAAABkcnMvbWVkaWEvaW1hZ2UyLmpwZWf/2P/gABBKRklGAAEB&#10;AQDcANwAAP/bAEMAAgEBAgEBAgICAgICAgIDBQMDAwMDBgQEAwUHBgcHBwYHBwgJCwkICAoIBwcK&#10;DQoKCwwMDAwHCQ4PDQwOCwwMDP/bAEMBAgICAwMDBgMDBgwIBwgMDAwMDAwMDAwMDAwMDAwMDAwM&#10;DAwMDAwMDAwMDAwMDAwMDAwMDAwMDAwMDAwMDAwMDP/AABEIA/kGc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">
                <v:shape id="Picture 2055" o:spid="_x0000_s1044" type="#_x0000_t75" style="position:absolute;left:4572;top:47068;width:63417;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">
                  <v:imagedata r:id="rId34" o:title="FigR6b_Summary_99Thresh_ManhattanPlot_NA10"/>
                </v:shape>
                <v:shape id="Picture 2056" o:spid="_x0000_s1045" type="#_x0000_t75" style="position:absolute;top:3877;width:68580;height:3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">
                  <v:imagedata r:id="rId35" o:title="bw_Sl_LesionSize_trueMAF20_NA10_lowTR_LA2093.ManhattanPlot" croptop="3962f"/>
                </v:shape>
                <v:shape id="TextBox 6" o:spid="_x0000_s1046" type="#_x0000_t202" style="position:absolute;left:1076;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" filled="f" stroked="f">
                  <v:textbox style="mso-fit-shape-to-text:t" inset="4.23317mm,2.11658mm,4.23317mm,2.11658mm">
                    <w:txbxContent>
                      <w:p w14:paraId="7D5BE6F6" w14:textId="77777777" w:rsidR="00A03AD5" w:rsidRDefault="00A03AD5"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7" type="#_x0000_t202" style="position:absolute;left:1172;top:43527;width:4280;height:4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" filled="f" stroked="f">
                  <v:textbox style="mso-fit-shape-to-text:t" inset="4.23317mm,2.11658mm,4.23317mm,2.11658mm">
                    <w:txbxContent>
                      <w:p w14:paraId="434B6E7A" w14:textId="77777777" w:rsidR="00A03AD5" w:rsidRDefault="00A03AD5"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p>
    <w:p w14:paraId="06474CEE" w14:textId="77777777" w:rsidR="00082C15" w:rsidRPr="00650319" w:rsidRDefault="00082C15" w:rsidP="00082C15">
      <w:pPr>
        <w:rPr>
          <w:b/>
          <w:sz w:val="24"/>
          <w:szCs w:val="24"/>
        </w:rPr>
      </w:pPr>
      <w:r>
        <w:rPr>
          <w:b/>
          <w:sz w:val="24"/>
          <w:szCs w:val="24"/>
        </w:rPr>
        <w:lastRenderedPageBreak/>
        <w:t>Figure 4</w:t>
      </w:r>
      <w:r w:rsidRPr="00650319">
        <w:rPr>
          <w:b/>
          <w:sz w:val="24"/>
          <w:szCs w:val="24"/>
        </w:rPr>
        <w:t xml:space="preserve">. </w:t>
      </w:r>
      <w:proofErr w:type="gramStart"/>
      <w:r>
        <w:rPr>
          <w:b/>
          <w:sz w:val="24"/>
          <w:szCs w:val="24"/>
        </w:rPr>
        <w:t xml:space="preserve">GWA of </w:t>
      </w:r>
      <w:r w:rsidRPr="00EE2856">
        <w:rPr>
          <w:b/>
          <w:i/>
          <w:sz w:val="24"/>
          <w:szCs w:val="24"/>
        </w:rPr>
        <w:t xml:space="preserve">B. </w:t>
      </w:r>
      <w:proofErr w:type="spellStart"/>
      <w:r w:rsidRPr="00EE2856">
        <w:rPr>
          <w:b/>
          <w:i/>
          <w:sz w:val="24"/>
          <w:szCs w:val="24"/>
        </w:rPr>
        <w:t>cinerea</w:t>
      </w:r>
      <w:proofErr w:type="spellEnd"/>
      <w:r>
        <w:rPr>
          <w:b/>
          <w:sz w:val="24"/>
          <w:szCs w:val="24"/>
        </w:rPr>
        <w:t xml:space="preserve"> </w:t>
      </w:r>
      <w:r w:rsidRPr="00650319">
        <w:rPr>
          <w:b/>
          <w:sz w:val="24"/>
          <w:szCs w:val="24"/>
        </w:rPr>
        <w:t xml:space="preserve">lesion size on </w:t>
      </w:r>
      <w:r>
        <w:rPr>
          <w:b/>
          <w:sz w:val="24"/>
          <w:szCs w:val="24"/>
        </w:rPr>
        <w:t xml:space="preserve">individual </w:t>
      </w:r>
      <w:r w:rsidRPr="00650319">
        <w:rPr>
          <w:b/>
          <w:sz w:val="24"/>
          <w:szCs w:val="24"/>
        </w:rPr>
        <w:t>tomato</w:t>
      </w:r>
      <w:r>
        <w:rPr>
          <w:b/>
          <w:sz w:val="24"/>
          <w:szCs w:val="24"/>
        </w:rPr>
        <w:t xml:space="preserve"> genotypes</w:t>
      </w:r>
      <w:r w:rsidRPr="00650319">
        <w:rPr>
          <w:b/>
          <w:sz w:val="24"/>
          <w:szCs w:val="24"/>
        </w:rPr>
        <w:t>.</w:t>
      </w:r>
      <w:proofErr w:type="gramEnd"/>
    </w:p>
    <w:p w14:paraId="785F0AAE" w14:textId="3D681631" w:rsidR="00082C15" w:rsidRDefault="00082C15" w:rsidP="00082C15">
      <w:pPr>
        <w:rPr>
          <w:sz w:val="24"/>
          <w:szCs w:val="24"/>
        </w:rPr>
      </w:pPr>
      <w:proofErr w:type="gramStart"/>
      <w:r>
        <w:rPr>
          <w:i/>
          <w:sz w:val="24"/>
          <w:szCs w:val="24"/>
        </w:rPr>
        <w:t xml:space="preserve">Botrytis </w:t>
      </w:r>
      <w:proofErr w:type="spellStart"/>
      <w:r>
        <w:rPr>
          <w:i/>
          <w:sz w:val="24"/>
          <w:szCs w:val="24"/>
        </w:rPr>
        <w:t>cinerea</w:t>
      </w:r>
      <w:proofErr w:type="spellEnd"/>
      <w:r>
        <w:rPr>
          <w:i/>
          <w:sz w:val="24"/>
          <w:szCs w:val="24"/>
        </w:rPr>
        <w:t xml:space="preserve"> </w:t>
      </w:r>
      <w:r>
        <w:rPr>
          <w:sz w:val="24"/>
          <w:szCs w:val="24"/>
        </w:rPr>
        <w:t xml:space="preserve">chromosomes are differentiated by shading, alternating </w:t>
      </w:r>
      <w:del w:id="389" w:author="Nicole Soltis" w:date="2018-03-17T16:19:00Z">
        <w:r w:rsidDel="00B91AC0">
          <w:rPr>
            <w:sz w:val="24"/>
            <w:szCs w:val="24"/>
          </w:rPr>
          <w:delText>black and grey</w:delText>
        </w:r>
      </w:del>
      <w:ins w:id="390" w:author="Nicole Soltis" w:date="2018-03-17T16:19:00Z">
        <w:r w:rsidR="00B91AC0">
          <w:rPr>
            <w:sz w:val="24"/>
            <w:szCs w:val="24"/>
          </w:rPr>
          <w:t>light and dark grey</w:t>
        </w:r>
      </w:ins>
      <w:proofErr w:type="gramEnd"/>
      <w:r>
        <w:rPr>
          <w:sz w:val="24"/>
          <w:szCs w:val="24"/>
        </w:rPr>
        <w:t>.</w:t>
      </w:r>
    </w:p>
    <w:p w14:paraId="7129B0F4" w14:textId="0C9CA154" w:rsidR="00082C15" w:rsidRDefault="00082C15" w:rsidP="00082C15">
      <w:pPr>
        <w:rPr>
          <w:sz w:val="24"/>
          <w:szCs w:val="24"/>
        </w:rPr>
      </w:pPr>
      <w:r>
        <w:rPr>
          <w:sz w:val="24"/>
          <w:szCs w:val="24"/>
        </w:rPr>
        <w:t xml:space="preserve">a) Manhattan plot of estimated SNP effect sizes for </w:t>
      </w:r>
      <w:r w:rsidRPr="00E160CF">
        <w:rPr>
          <w:i/>
          <w:sz w:val="24"/>
          <w:szCs w:val="24"/>
        </w:rPr>
        <w:t xml:space="preserve">B. </w:t>
      </w:r>
      <w:proofErr w:type="spellStart"/>
      <w:r w:rsidRPr="00E160CF">
        <w:rPr>
          <w:i/>
          <w:sz w:val="24"/>
          <w:szCs w:val="24"/>
        </w:rPr>
        <w:t>cinerea</w:t>
      </w:r>
      <w:proofErr w:type="spellEnd"/>
      <w:r w:rsidRPr="00E160CF">
        <w:rPr>
          <w:i/>
          <w:sz w:val="24"/>
          <w:szCs w:val="24"/>
        </w:rPr>
        <w:t xml:space="preserve"> </w:t>
      </w:r>
      <w:r>
        <w:rPr>
          <w:sz w:val="24"/>
          <w:szCs w:val="24"/>
        </w:rPr>
        <w:t>lesion size using a single tomato accession, LA2093. Permutation-derived thresholds are shown in horizontal dashed lines.</w:t>
      </w:r>
    </w:p>
    <w:p w14:paraId="67766CE9" w14:textId="77777777" w:rsidR="00082C15" w:rsidRDefault="00082C15" w:rsidP="00082C15">
      <w:pPr>
        <w:rPr>
          <w:sz w:val="24"/>
          <w:szCs w:val="24"/>
        </w:rPr>
      </w:pPr>
      <w:r>
        <w:rPr>
          <w:sz w:val="24"/>
          <w:szCs w:val="24"/>
        </w:rPr>
        <w:t xml:space="preserve">b) The number of tomato accessions for which a </w:t>
      </w:r>
      <w:r>
        <w:rPr>
          <w:i/>
          <w:sz w:val="24"/>
          <w:szCs w:val="24"/>
        </w:rPr>
        <w:t xml:space="preserve">B. </w:t>
      </w:r>
      <w:proofErr w:type="spellStart"/>
      <w:r w:rsidRPr="003C00D0">
        <w:rPr>
          <w:i/>
          <w:sz w:val="24"/>
          <w:szCs w:val="24"/>
        </w:rPr>
        <w:t>cinerea</w:t>
      </w:r>
      <w:proofErr w:type="spellEnd"/>
      <w:r>
        <w:rPr>
          <w:sz w:val="24"/>
          <w:szCs w:val="24"/>
        </w:rPr>
        <w:t xml:space="preserve"> SNP was significantly linked to lesion development using the 99% permutation threshold. Frequency is number of phenotypes in which the SNP exceeds the threshold. Vertical dotted lines identify regions with overlap between the top 100 large-effect SNPs for LA2093 and significance across the majority (≥6) of tomato genotypes tested.</w:t>
      </w:r>
    </w:p>
    <w:p w14:paraId="7ED01C65" w14:textId="77777777" w:rsidR="00082C15" w:rsidRDefault="00082C15">
      <w:pPr>
        <w:rPr>
          <w:sz w:val="24"/>
          <w:szCs w:val="24"/>
        </w:rPr>
      </w:pPr>
      <w:r>
        <w:rPr>
          <w:sz w:val="24"/>
          <w:szCs w:val="24"/>
        </w:rPr>
        <w:br w:type="page"/>
      </w:r>
    </w:p>
    <w:p w14:paraId="4571DE3D" w14:textId="56891378" w:rsidR="007240A7" w:rsidRDefault="007240A7" w:rsidP="00082C15">
      <w:pPr>
        <w:rPr>
          <w:b/>
          <w:sz w:val="24"/>
          <w:szCs w:val="24"/>
        </w:rPr>
      </w:pPr>
      <w:r>
        <w:rPr>
          <w:b/>
          <w:sz w:val="24"/>
          <w:szCs w:val="24"/>
        </w:rPr>
        <w:lastRenderedPageBreak/>
        <w:t xml:space="preserve"> </w:t>
      </w:r>
      <w:commentRangeStart w:id="391"/>
      <w:r w:rsidR="00410703" w:rsidRPr="00410703">
        <w:rPr>
          <w:b/>
          <w:noProof/>
          <w:sz w:val="24"/>
          <w:szCs w:val="24"/>
          <w:rPrChange w:id="392" w:author="Unknown">
            <w:rPr>
              <w:noProof/>
            </w:rPr>
          </w:rPrChange>
        </w:rPr>
        <mc:AlternateContent>
          <mc:Choice Requires="wpg">
            <w:drawing>
              <wp:inline distT="0" distB="0" distL="0" distR="0" wp14:anchorId="63BCC546" wp14:editId="04AA95E6">
                <wp:extent cx="4177357" cy="5416549"/>
                <wp:effectExtent l="0" t="0" r="0" b="0"/>
                <wp:docPr id="2062"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177357" cy="5416549"/>
                          <a:chOff x="-224137" y="-141458"/>
                          <a:chExt cx="7158337" cy="9281823"/>
                        </a:xfrm>
                      </wpg:grpSpPr>
                      <pic:pic xmlns:pic="http://schemas.openxmlformats.org/drawingml/2006/picture">
                        <pic:nvPicPr>
                          <pic:cNvPr id="2063" name="Picture 2063">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9618" y="4568365"/>
                            <a:ext cx="6858000" cy="4572000"/>
                          </a:xfrm>
                          <a:prstGeom prst="rect">
                            <a:avLst/>
                          </a:prstGeom>
                        </pic:spPr>
                      </pic:pic>
                      <pic:pic xmlns:pic="http://schemas.openxmlformats.org/drawingml/2006/picture">
                        <pic:nvPicPr>
                          <pic:cNvPr id="2064" name="Picture 2064" descr="C:\Users\nesoltis\Documents\Projects\BcSolGWAS\paper\plots\FigR7\R7a_topSNPssOverlap_12Plants_prob.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76200" y="351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5" name="Picture 2065" descr="C:\Users\nesoltis\Documents\Projects\BcSolGWAS\paper\plots\FigR7\R7a_topSNPssOverlap_12Plants_probSmall.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124201" y="492368"/>
                            <a:ext cx="3657601" cy="2532185"/>
                          </a:xfrm>
                          <a:prstGeom prst="rect">
                            <a:avLst/>
                          </a:prstGeom>
                          <a:noFill/>
                          <a:extLst>
                            <a:ext uri="{909E8E84-426E-40dd-AFC4-6F175D3DCCD1}">
                              <a14:hiddenFill xmlns:a14="http://schemas.microsoft.com/office/drawing/2010/main">
                                <a:solidFill>
                                  <a:srgbClr val="FFFFFF"/>
                                </a:solidFill>
                              </a14:hiddenFill>
                            </a:ext>
                          </a:extLst>
                        </pic:spPr>
                      </pic:pic>
                      <wps:wsp>
                        <wps:cNvPr id="2066" name="TextBox 10"/>
                        <wps:cNvSpPr txBox="1"/>
                        <wps:spPr>
                          <a:xfrm>
                            <a:off x="-206746" y="-141458"/>
                            <a:ext cx="715975" cy="738836"/>
                          </a:xfrm>
                          <a:prstGeom prst="rect">
                            <a:avLst/>
                          </a:prstGeom>
                          <a:noFill/>
                        </wps:spPr>
                        <wps:txbx>
                          <w:txbxContent>
                            <w:p w14:paraId="170198EF" w14:textId="77777777" w:rsidR="00272E80" w:rsidRDefault="00272E80" w:rsidP="004107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2067" name="TextBox 11"/>
                        <wps:cNvSpPr txBox="1"/>
                        <wps:spPr>
                          <a:xfrm>
                            <a:off x="-224137" y="4156543"/>
                            <a:ext cx="733385" cy="738836"/>
                          </a:xfrm>
                          <a:prstGeom prst="rect">
                            <a:avLst/>
                          </a:prstGeom>
                          <a:noFill/>
                        </wps:spPr>
                        <wps:txbx>
                          <w:txbxContent>
                            <w:p w14:paraId="3354C7FD" w14:textId="77777777" w:rsidR="00272E80" w:rsidRDefault="00272E80" w:rsidP="004107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pic:pic xmlns:pic="http://schemas.openxmlformats.org/drawingml/2006/picture">
                        <pic:nvPicPr>
                          <pic:cNvPr id="2068" name="Picture 2068">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393712" y="4783806"/>
                            <a:ext cx="3118578" cy="2338934"/>
                          </a:xfrm>
                          <a:prstGeom prst="rect">
                            <a:avLst/>
                          </a:prstGeom>
                        </pic:spPr>
                      </pic:pic>
                    </wpg:wgp>
                  </a:graphicData>
                </a:graphic>
              </wp:inline>
            </w:drawing>
          </mc:Choice>
          <mc:Fallback xmlns:w16se="http://schemas.microsoft.com/office/word/2015/wordml/symex" xmlns:w15="http://schemas.microsoft.com/office/word/2012/wordml" xmlns:cx1="http://schemas.microsoft.com/office/drawing/2015/9/8/chartex" xmlns:cx="http://schemas.microsoft.com/office/drawing/2014/chartex">
            <w:pict>
              <v:group w14:anchorId="63BCC546" id="Group 12" o:spid="_x0000_s1048" style="width:328.95pt;height:426.5pt;mso-position-horizontal-relative:char;mso-position-vertical-relative:line" coordorigin="-2241,-1414" coordsize="71583,92818"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vK9W+&#10;PvhXRtZvtLuNP1lp7K4kt5GjhiKlkYqSMyA4yPQUAeqUVT0nUodZ0ax1S3WRYL23juI1kADBXUMA&#10;cEjOD6mrl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QeO/8AkofiX/sK3X/o1q+36+IPHf8AyUPx&#10;L/2Fbr/0a1AH1/4E/wCSeeGv+wVa/wDopa6Cuf8AAn/JPPDX/YKtf/RS10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8QeO/+Sh+Jf8AsK3X/o1q+36+IPHf/JQ/Ev8A2Fbr/wBGtQB9f+BP+SeeGv8A&#10;sFWv/opa6Cuf8Cf8k88Nf9gq1/8ARS10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QeO/8Akofi&#10;X/sK3X/o1q+36+IPHf8AyUPxL/2Fbr/0a1AH1/4E/wCSeeGv+wVa/wDopa6Cuf8AAn/JPPDX/YKt&#10;f/RS10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QeO/+Sh+Jf8AsK3X/o1q+36+IPHf/JQ/Ev8A&#10;2Fbr/wBGtQB9f+BP+SeeGv8AsFWv/opa6Cuf8Cf8k88Nf9gq1/8ARS10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QeO/8AkofiX/sK3X/o1q+36+IPHf8AyUPxL/2Fbr/0a1AH1/4E/wCSeeGv+wVa&#10;/wDopa6Cuf8AAn/JPPDX/YKtf/RS10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8QeO/+Sh+Jf8A&#10;sK3X/o1q+36+IPHf/JQ/Ev8A2Fbr/wBGtQB9f+BP+SeeGv8AsFWv/opa6Cuf8Cf8k88Nf9gq1/8A&#10;RS10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QeO/8AkofiX/sK3X/o1q+36+IPHf8AyUPxL/2F&#10;br/0a1AH1/4E/wCSeeGv+wVa/wDopa6Cuf8AAn/JPPDX/YKtf/RS10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QeO/+Sh+Jf8AsK3X/o1q+36+IPHf/JQ/Ev8A2Fbr/wBGtQB9f+BP+SeeGv8AsFWv&#10;/opa6Cuf8Cf8k88Nf9gq1/8ARS10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QeO/8AkofiX/sK&#10;3X/o1q+36+IPHf8AyUPxL/2Fbr/0a1AH1/4E/wCSeeGv+wVa/wDopa6Cuf8AAn/JPPDX/YKtf/RS&#10;10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8QeO/+Sh+Jf8AsK3X/o1q+36+IPHf/JQ/Ev8A2Fbr&#10;/wBGtQB9f+BP+SeeGv8AsFWv/opa6Cuf8Cf8k88Nf9gq1/8ARS10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QeO/8AkofiX/sK3X/o1q+36+IPHf8AyUPxL/2Fbr/0a1AH1/4E/wCSeeGv+wVa/wDo&#10;pa6Cuf8AAn/JPPDX/YKtf/RS10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8QeO/+Sh+Jf8AsK3X&#10;/o1q+36+IPHf/JQ/Ev8A2Fbr/wBGtQB9f+BP+SeeGv8AsFWv/opa6Cuf8Cf8k88Nf9gq1/8ARS10&#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QeO/8AkofiX/sK3X/o1q+36+IPHf8AyUPxL/2Fbr/0&#10;a1AH1/4E/wCSeeGv+wVa/wDopa6Cuf8AAn/JPPDX/YKtf/RS10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QeO/+Sh+Jf8AsK3X/o1q+36+IPHf/JQ/Ev8A2Fbr/wBGtQB9f+BP+SeeGv8AsFWv/opa&#10;6Cuf8Cf8k88Nf9gq1/8ARS10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QeO/8AkofiX/sK3X/o&#10;1q+36+IPHf8AyUPxL/2Fbr/0a1AH1/4E/wCSeeGv+wVa/wDopa6Cuf8AAn/JPPDX/YKtf/RS10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8QeO/+Sh+Jf8AsK3X/o1q+36+IPHf/JQ/Ev8A2Fbr/wBG&#10;tQB9f+BP+SeeGv8AsFWv/opa6Cuf8Cf8k88Nf9gq1/8ARS10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&#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EHjv8A5KH4l/7Ct1/6Navt+viDx3/yUPxL/wBh&#10;W6/9GtQB9f8AgT/knnhr/sFWv/opa6Cuf8Cf8k88Nf8AYKtf/RS10FABRRRQAUUUUAFFFFABRRRQ&#10;AUUUUAFFFFABRRRQAUUUUAFFFFABRRRQAUUUUAFFFFABRRRQB8s0UUUAFFFFABRRRQAUUUUAFFFF&#10;ABRRRQAUUUUAFFFFABRRRQAUUUUAFFFFABRRRQAUUUUAFFFFAHtHwi/5FS6/6/n/APQI676uB+EX&#10;/IqXX/X8/wD6BHXf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EHjv/kofiX/sK3X/AKNavt+v&#10;iDx3/wAlD8S/9hW6/wDRrUAfX/gT/knnhr/sFWv/AKKWugrn/An/ACTzw1/2CrX/ANFLXQUAFFFF&#10;ABRRRQAUUUUAFFFFABRRRQAUUUUAFFFFABRRRQAUUUUAFFFFABRRRQAUUUUAFFFFAHyzRRRQAUUU&#10;UAFFFFABRRRQAUUUUAFFFFABRRRQAUUUUAFFFFABRRRQAUUUUAFFFFABRRRQAUUUUAe0fCL/AJFS&#10;6/6/n/8AQI676uB+EX/IqXX/AF/P/wCgR131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IPHf8A&#10;yUPxL/2Fbr/0a1fb9fEHjv8A5KH4l/7Ct1/6NagD6/8AAn/JPPDX/YKtf/RS10Fc/wCBP+SeeGv+&#10;wVa/+ilro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EsDBAoA&#10;AAAAAAAAIQADxSAD9X4BAPV+AQAVAAAAZHJzL21lZGlhL2ltYWdlMi5qcGVn/9j/4AAQSkZJRgAB&#10;AQEA3ADcAAD/2wBDAAIBAQIBAQICAgICAgICAwUDAwMDAwYEBAMFBwYHBwcGBwcICQsJCAgKCAcH&#10;Cg0KCgsMDAwMBwkODw0MDgsMDAz/2wBDAQICAgMDAwYDAwYMCAcIDAwMDAwMDAwMDAwMDAwMDAwM&#10;DAwMDAwMDAwMDAwMDAwMDAwMDAwMDAwMDAwMDAwMDAz/wAARCAP5Bn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ml/&#10;wdq/8oW/GX/Yf0X/ANLEr7k/Y1/5NC+Ff/Yn6R/6RQ18N/8AB2r/AMoW/GX/AGH9F/8ASxK+5P2N&#10;f+TQvhX/ANifpH/pFDQB6TRRRQAUUUUAFFFFABRRRQAUUUUAFFFFABRRRQAUUUUAFFFFABRRRQAU&#10;UUUAFFFFABRRRQAUUUUAFFFFABRRRQAUUUjNtHPFAC0VkeF/Hej+N0u20XVNP1aPT7hrS5a0uFmW&#10;CZQCY22k4cAqdp5wQe4rX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&#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UEsDBAoAAAAAAAAAIQBK&#10;7pQwI6wBACOsAQAVAAAAZHJzL21lZGlhL2ltYWdlMS5qcGVn/9j/4AAQSkZJRgABAQEA3ADcAAD/&#10;2wBDAAIBAQEBAQIBAQECAgICAgQDAgICAgUEBAMEBgUGBgYFBgYGBwkIBgcJBwYGCAsICQoKCgoK&#10;BggLDAsKDAkKCgr/2wBDAQICAgICAgUDAwUKBwYHCgoKCgoKCgoKCgoKCgoKCgoKCgoKCgoKCgoK&#10;CgoKCgoKCgoKCgoKCgoKCgoKCgoKCgr/wAARCARMBn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gkAZJoAKKAQel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wh/wAHMnirxR4I/wCCJHxq&#10;8VeC/EmoaPqlofDf2XUtLvHt7iHd4k0tG2SRkMuUZlODyGI6Gvu+vgH/AIOjP+UFXxy/7ln/ANSf&#10;SqAPoT/gldq2q69/wTG/Z113XdSuL2+vvgX4RuL28u5mkluJn0a0Z5HdiWdmYkliSSTk171Xz7/w&#10;SY/5RY/s1/8AZAvB3/pks6+gq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gH/g6M/5QVfHL/uWf/Un0qvv6vgH/g6M/wCU&#10;FXxy/wC5Z/8AUn0qgD3z/gkx/wAosf2a/wDsgXg7/wBMlnX0FXz7/wAEmP8AlFj+zX/2QLwd/wCm&#10;Szr6C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AP/AAdGf8oKvjl/3LP/AKk+lV9/V8A/8HRn/KCr45f9yz/6k+lUAe+f8EmP+UWP&#10;7Nf/AGQLwd/6ZLOvoKvn3/gkx/yix/Zr/wCyBeDv/TJZ19BUAFFFFABRRRQAUUUUAfz/AP8AwWK/&#10;5SUfFD/r803/ANNdpXzPX0x/wWK/5SUfFD/r803/ANNdpXzPQAUUUUAFFFFABRRRQAUUUUAFFFFA&#10;H1N/wRX/AOUmXw0/7jH/AKZr6v3yr8Df+CK//KTL4af9xj/0zX1fvl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wD/wdGf8oKvjl/3LP/qT6VX39XwD/wAHRn/KCr45f9yz/wCpPpVAHvn/AASY&#10;/wCUWP7Nf/ZAvB3/AKZLOvoKvn3/AIJMf8osf2a/+yBeDv8A0yWdfQVABRRRQAUUUUAFFFFAH8//&#10;APwWK/5SUfFD/r803/012lfM9fTH/BYr/lJR8UP+vzTf/TXaV8z0AFFFFABRRRQAUUUUAFFFFABR&#10;RRQB9Tf8EV/+UmXw0/7jH/pmvq/fKvwN/wCCK/8Ayky+Gn/cY/8ATNfV++V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AP/AAdGf8oKvjl/3LP/AKk+lV9/V8A/8HRn/KCr45f9yz/6k+lUAe+f&#10;8EmP+UWP7Nf/AGQLwd/6ZLOvoKvn3/gkx/yix/Zr/wCyBeDv/TJZ19BUAFFFFABRRRQAUUUUAfz/&#10;AP8AwWK/5SUfFD/r803/ANNdpXzPX0x/wWK/5SUfFD/r803/ANNdpXzPQAUUUUAFFFFABRRRQAUU&#10;UUAFFFFAH1N/wRX/AOUmXw0/7jH/AKZr6v3yr8Df+CK//KTL4af9xj/0zX1fvl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wD/wdGf8oKvjl/3LP/qT6VX39XwD/wAHRn/KCr45f9yz/wCpPpVA&#10;Hvn/AASY/wCUWP7Nf/ZAvB3/AKZLOvoKvn3/AIJMf8osf2a/+yBeDv8A0yWdfQVABRRRQAUUUUAF&#10;FFFAH8//APwWK/5SUfFD/r803/012lfM9fTH/BYr/lJR8UP+vzTf/TXaV8z0AFFFFABRRRQAUUUU&#10;AFFFFABRRRQB9Tf8EV/+UmXw0/7jH/pmvq/fKvwN/wCCK/8Ayky+Gn/cY/8ATNfV++V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AP/AAdGf8oKvjl/3LP/AKk+lV9/V8A/8HRn/KCr45f9yz/6&#10;k+lUAe+f8EmP+UWP7Nf/AGQLwd/6ZLOvoKvn3/gkx/yix/Zr/wCyBeDv/TJZ19BUAFFFFABRRRQA&#10;UUUUAfz/AP8AwWK/5SUfFD/r803/ANNdpXzPX0x/wWK/5SUfFD/r803/ANNdpXzPQAUUUUAFFFFA&#10;BRRRQAUUUUAFFFFAH1N/wRX/AOUmXw0/7jH/AKZr6v3yr8Df+CK//KTL4af9xj/0zX1fvl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D/wdGf8oKvjl/3LP/qT6VX39XwD/wAHRn/KCr45f9yz&#10;/wCpPpVAHvn/AASY/wCUWP7Nf/ZAvB3/AKZLOvoKvn3/AIJMf8osf2a/+yBeDv8A0yWdfQVABRRR&#10;QAUUUUAFFFFAH8//APwWK/5SUfFD/r803/012lfM9fTH/BYr/lJR8UP+vzTf/TXaV8z0AFFFFABR&#10;RRQAUUUUAFFFFABRRRQB9Tf8EV/+UmXw0/7jH/pmvq/fKvwN/wCCK/8Ayky+Gn/cY/8ATNfV++V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AP/AAdGf8oKvjl/3LP/AKk+lV9/V8A/8HRn/KCr&#10;45f9yz/6k+lUAe+f8EmP+UWP7Nf/AGQLwd/6ZLOvoKvn3/gkx/yix/Zr/wCyBeDv/TJZ19BUAFFF&#10;FABRRRQAUUUUAfz/AP8AwWK/5SUfFD/r803/ANNdpXzPX0x/wWK/5SUfFD/r803/ANNdpXzPQAUU&#10;UUAFFFFABRRRQAUUUUAFFFFAH1N/wRX/AOUmXw0/7jH/AKZr6v3yr8Df+CK//KTL4af9xj/0zX1f&#10;vl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B&#10;/wCDoz/lBV8cv+5Z/wDUn0qvv6vgH/g6M/5QVfHL/uWf/Un0qgD3z/gkx/yix/Zr/wCyBeDv/TJZ&#10;19BV8+/8EmP+UWP7Nf8A2QLwd/6ZLOvoKgAooooAKKKKACiiigD+f/8A4LFf8pKPih/1+ab/AOmu&#10;0r5nr6Y/4LFf8pKPih/1+ab/AOmu0r5noAKKKKACiiigAooooAKKKKACiiigD6m/4Ir/APKTL4af&#10;9xj/ANM19X75V+Bv/BFf/lJl8NP+4x/6Zr6v3y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wD/wAHRn/KCr45f9yz&#10;/wCpPpVff1fAP/B0Z/ygq+OX/cs/+pPpVAHvn/BJj/lFj+zX/wBkC8Hf+mSzr6Cr59/4JMf8osf2&#10;a/8AsgXg7/0yWdfQV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VBLAwQKAAAAAAAAACEA+JiFU1jTAABY0wAAFQAA&#10;AGRycy9tZWRpYS9pbWFnZTMuanBlZ//Y/+AAEEpGSUYAAQEBANwA3AAA/9sAQwACAQECAQECAgIC&#10;AgICAgMFAwMDAwMGBAQDBQcGBwcHBgcHCAkLCQgICggHBwoNCgoLDAwMDAcJDg8NDA4LDAwM/9sA&#10;QwECAgIDAwMGAwMGDAgHCAwMDAwMDAwMDAwMDAwMDAwMDAwMDAwMDAwMDAwMDAwMDAwMDAwMDAwM&#10;DAwMDAwMDAwM/8AAEQgCYgN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zn/wCDrL/lCN8UP+wjof8A6dbWv0Yr85/+DrL/AJQj&#10;fFD/ALCOh/8Ap1taAPrr/gn1/wAmFfBH/sQdC/8ATdBXr1eQ/wDBPr/kwr4I/wDYg6F/6boK9e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">
                <v:shape id="Picture 2063" o:spid="_x0000_s1049" type="#_x0000_t75" style="position:absolute;left:96;top:45683;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">
                  <v:imagedata r:id="rId40" o:title=""/>
                  <v:path arrowok="t"/>
                </v:shape>
                <v:shape id="Picture 2064" o:spid="_x0000_s1050" type="#_x0000_t75" style="position:absolute;left:762;top:3516;width:68580;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">
                  <v:imagedata r:id="rId41" o:title="R7a_topSNPssOverlap_12Plants_prob"/>
                </v:shape>
                <v:shape id="Picture 2065" o:spid="_x0000_s1051" type="#_x0000_t75" style="position:absolute;left:31242;top:4923;width:36576;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">
                  <v:imagedata r:id="rId42" o:title="R7a_topSNPssOverlap_12Plants_probSmall"/>
                </v:shape>
                <v:shape id="TextBox 10" o:spid="_x0000_s1052" type="#_x0000_t202" style="position:absolute;left:-2067;top:-1414;width:7159;height:73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" filled="f" stroked="f">
                  <v:textbox style="mso-fit-shape-to-text:t" inset="4.23317mm,2.11658mm,4.23317mm,2.11658mm">
                    <w:txbxContent>
                      <w:p w14:paraId="170198EF" w14:textId="77777777" w:rsidR="00A03AD5" w:rsidRDefault="00A03AD5" w:rsidP="004107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1" o:spid="_x0000_s1053" type="#_x0000_t202" style="position:absolute;left:-2241;top:41565;width:7333;height:73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" filled="f" stroked="f">
                  <v:textbox style="mso-fit-shape-to-text:t" inset="4.23317mm,2.11658mm,4.23317mm,2.11658mm">
                    <w:txbxContent>
                      <w:p w14:paraId="3354C7FD" w14:textId="77777777" w:rsidR="00A03AD5" w:rsidRDefault="00A03AD5" w:rsidP="004107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Picture 2068" o:spid="_x0000_s1054" type="#_x0000_t75" style="position:absolute;left:33937;top:47838;width:31185;height:2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">
                  <v:imagedata r:id="rId43" o:title=""/>
                  <v:path arrowok="t"/>
                </v:shape>
                <w10:anchorlock/>
              </v:group>
            </w:pict>
          </mc:Fallback>
        </mc:AlternateContent>
      </w:r>
      <w:commentRangeEnd w:id="391"/>
      <w:r w:rsidR="007A15C7">
        <w:rPr>
          <w:rStyle w:val="CommentReference"/>
        </w:rPr>
        <w:commentReference w:id="391"/>
      </w:r>
    </w:p>
    <w:p w14:paraId="4ECFD58A" w14:textId="45396203" w:rsidR="00082C15" w:rsidRPr="00AC08ED" w:rsidRDefault="00082C15" w:rsidP="00082C15">
      <w:pPr>
        <w:rPr>
          <w:b/>
          <w:sz w:val="24"/>
          <w:szCs w:val="24"/>
        </w:rPr>
      </w:pPr>
      <w:r>
        <w:rPr>
          <w:b/>
          <w:sz w:val="24"/>
          <w:szCs w:val="24"/>
        </w:rPr>
        <w:t>Figure 5</w:t>
      </w:r>
      <w:r w:rsidRPr="00AC08ED">
        <w:rPr>
          <w:b/>
          <w:sz w:val="24"/>
          <w:szCs w:val="24"/>
        </w:rPr>
        <w:t xml:space="preserve">. </w:t>
      </w:r>
      <w:proofErr w:type="gramStart"/>
      <w:r>
        <w:rPr>
          <w:b/>
          <w:sz w:val="24"/>
          <w:szCs w:val="24"/>
        </w:rPr>
        <w:t xml:space="preserve">Frequency of overlap in </w:t>
      </w:r>
      <w:r w:rsidRPr="00AC08ED">
        <w:rPr>
          <w:b/>
          <w:i/>
          <w:sz w:val="24"/>
          <w:szCs w:val="24"/>
        </w:rPr>
        <w:t xml:space="preserve">B. </w:t>
      </w:r>
      <w:proofErr w:type="spellStart"/>
      <w:r w:rsidRPr="00AC08ED">
        <w:rPr>
          <w:b/>
          <w:i/>
          <w:sz w:val="24"/>
          <w:szCs w:val="24"/>
        </w:rPr>
        <w:t>cinerea</w:t>
      </w:r>
      <w:proofErr w:type="spellEnd"/>
      <w:r>
        <w:rPr>
          <w:b/>
          <w:sz w:val="24"/>
          <w:szCs w:val="24"/>
        </w:rPr>
        <w:t xml:space="preserve"> GWA significance across tomato accessions</w:t>
      </w:r>
      <w:r w:rsidRPr="00AC08ED">
        <w:rPr>
          <w:b/>
          <w:sz w:val="24"/>
          <w:szCs w:val="24"/>
        </w:rPr>
        <w:t>.</w:t>
      </w:r>
      <w:proofErr w:type="gramEnd"/>
    </w:p>
    <w:p w14:paraId="163FEBD2" w14:textId="4E34BC8E" w:rsidR="00082C15" w:rsidRDefault="00082C15" w:rsidP="00082C15">
      <w:pPr>
        <w:rPr>
          <w:sz w:val="24"/>
          <w:szCs w:val="24"/>
        </w:rPr>
      </w:pPr>
      <w:r>
        <w:rPr>
          <w:sz w:val="24"/>
          <w:szCs w:val="24"/>
        </w:rPr>
        <w:t xml:space="preserve">a) </w:t>
      </w:r>
      <w:ins w:id="393" w:author="Dan Kliebenstein" w:date="2018-05-10T16:23:00Z">
        <w:r w:rsidR="00A81BCD">
          <w:rPr>
            <w:sz w:val="24"/>
            <w:szCs w:val="24"/>
          </w:rPr>
          <w:t xml:space="preserve">The </w:t>
        </w:r>
      </w:ins>
      <w:del w:id="394" w:author="Dan Kliebenstein" w:date="2018-05-10T16:23:00Z">
        <w:r w:rsidDel="00A81BCD">
          <w:rPr>
            <w:sz w:val="24"/>
            <w:szCs w:val="24"/>
          </w:rPr>
          <w:delText xml:space="preserve">Frequency </w:delText>
        </w:r>
      </w:del>
      <w:ins w:id="395" w:author="Dan Kliebenstein" w:date="2018-05-10T16:23:00Z">
        <w:r w:rsidR="00A81BCD">
          <w:rPr>
            <w:sz w:val="24"/>
            <w:szCs w:val="24"/>
          </w:rPr>
          <w:t xml:space="preserve">frequency </w:t>
        </w:r>
      </w:ins>
      <w:r>
        <w:rPr>
          <w:sz w:val="24"/>
          <w:szCs w:val="24"/>
        </w:rPr>
        <w:t xml:space="preserve">with which the </w:t>
      </w:r>
      <w:r>
        <w:rPr>
          <w:i/>
          <w:sz w:val="24"/>
          <w:szCs w:val="24"/>
        </w:rPr>
        <w:t xml:space="preserve">B. </w:t>
      </w:r>
      <w:proofErr w:type="spellStart"/>
      <w:r w:rsidRPr="005E447B">
        <w:rPr>
          <w:i/>
          <w:sz w:val="24"/>
          <w:szCs w:val="24"/>
        </w:rPr>
        <w:t>cinerea</w:t>
      </w:r>
      <w:proofErr w:type="spellEnd"/>
      <w:r>
        <w:rPr>
          <w:sz w:val="24"/>
          <w:szCs w:val="24"/>
        </w:rPr>
        <w:t xml:space="preserve"> SNPs significantly associate</w:t>
      </w:r>
      <w:del w:id="396" w:author="Dan Kliebenstein" w:date="2018-05-10T16:24:00Z">
        <w:r w:rsidDel="00A81BCD">
          <w:rPr>
            <w:sz w:val="24"/>
            <w:szCs w:val="24"/>
          </w:rPr>
          <w:delText>d</w:delText>
        </w:r>
      </w:del>
      <w:r>
        <w:rPr>
          <w:sz w:val="24"/>
          <w:szCs w:val="24"/>
        </w:rPr>
        <w:t xml:space="preserve"> with lesion size on the 12 tomato accessions using the 99% permutation threshold. </w:t>
      </w:r>
      <w:ins w:id="397" w:author="Dan Kliebenstein" w:date="2018-05-10T16:24:00Z">
        <w:r w:rsidR="00A81BCD">
          <w:rPr>
            <w:sz w:val="24"/>
            <w:szCs w:val="24"/>
          </w:rPr>
          <w:t xml:space="preserve">The </w:t>
        </w:r>
      </w:ins>
      <w:del w:id="398" w:author="Dan Kliebenstein" w:date="2018-05-10T16:24:00Z">
        <w:r w:rsidDel="00A81BCD">
          <w:rPr>
            <w:sz w:val="24"/>
            <w:szCs w:val="24"/>
          </w:rPr>
          <w:delText xml:space="preserve">Black </w:delText>
        </w:r>
      </w:del>
      <w:ins w:id="399" w:author="Dan Kliebenstein" w:date="2018-05-10T16:24:00Z">
        <w:r w:rsidR="00A81BCD">
          <w:rPr>
            <w:sz w:val="24"/>
            <w:szCs w:val="24"/>
          </w:rPr>
          <w:t xml:space="preserve">black </w:t>
        </w:r>
      </w:ins>
      <w:r>
        <w:rPr>
          <w:sz w:val="24"/>
          <w:szCs w:val="24"/>
        </w:rPr>
        <w:t>line</w:t>
      </w:r>
      <w:del w:id="400" w:author="Dan Kliebenstein" w:date="2018-05-10T16:24:00Z">
        <w:r w:rsidDel="00A81BCD">
          <w:rPr>
            <w:sz w:val="24"/>
            <w:szCs w:val="24"/>
          </w:rPr>
          <w:delText>s</w:delText>
        </w:r>
      </w:del>
      <w:r>
        <w:rPr>
          <w:sz w:val="24"/>
          <w:szCs w:val="24"/>
        </w:rPr>
        <w:t xml:space="preserve"> indicate</w:t>
      </w:r>
      <w:ins w:id="401" w:author="Dan Kliebenstein" w:date="2018-05-10T16:24:00Z">
        <w:r w:rsidR="00A81BCD">
          <w:rPr>
            <w:sz w:val="24"/>
            <w:szCs w:val="24"/>
          </w:rPr>
          <w:t>s</w:t>
        </w:r>
      </w:ins>
      <w:r>
        <w:rPr>
          <w:sz w:val="24"/>
          <w:szCs w:val="24"/>
        </w:rPr>
        <w:t xml:space="preserve"> the expected frequency of </w:t>
      </w:r>
      <w:ins w:id="402" w:author="Dan Kliebenstein" w:date="2018-05-10T16:24:00Z">
        <w:r w:rsidR="00A81BCD">
          <w:rPr>
            <w:sz w:val="24"/>
            <w:szCs w:val="24"/>
          </w:rPr>
          <w:t xml:space="preserve">random </w:t>
        </w:r>
      </w:ins>
      <w:r>
        <w:rPr>
          <w:sz w:val="24"/>
          <w:szCs w:val="24"/>
        </w:rPr>
        <w:t xml:space="preserve">overlap, given the number of significant SNPs per plant genotype and size of total SNP set. </w:t>
      </w:r>
      <w:ins w:id="403" w:author="Dan Kliebenstein" w:date="2018-05-10T16:24:00Z">
        <w:r w:rsidR="00A81BCD">
          <w:rPr>
            <w:sz w:val="24"/>
            <w:szCs w:val="24"/>
          </w:rPr>
          <w:t xml:space="preserve">The inset </w:t>
        </w:r>
      </w:ins>
      <w:ins w:id="404" w:author="Céline" w:date="2018-05-22T15:54:00Z">
        <w:r w:rsidR="00973ACC">
          <w:rPr>
            <w:sz w:val="24"/>
            <w:szCs w:val="24"/>
          </w:rPr>
          <w:t xml:space="preserve">zooms </w:t>
        </w:r>
      </w:ins>
      <w:ins w:id="405" w:author="Dan Kliebenstein" w:date="2018-05-10T16:24:00Z">
        <w:del w:id="406" w:author="Céline" w:date="2018-05-22T15:54:00Z">
          <w:r w:rsidR="00A81BCD" w:rsidDel="00973ACC">
            <w:rPr>
              <w:sz w:val="24"/>
              <w:szCs w:val="24"/>
            </w:rPr>
            <w:delText xml:space="preserve">shows a focus </w:delText>
          </w:r>
        </w:del>
        <w:r w:rsidR="00A81BCD">
          <w:rPr>
            <w:sz w:val="24"/>
            <w:szCs w:val="24"/>
          </w:rPr>
          <w:t>on the distribution for overlapping SNPs above 6 plant genotypes for</w:t>
        </w:r>
      </w:ins>
      <w:ins w:id="407" w:author="Dan Kliebenstein" w:date="2018-05-10T16:25:00Z">
        <w:r w:rsidR="00A81BCD">
          <w:rPr>
            <w:sz w:val="24"/>
            <w:szCs w:val="24"/>
          </w:rPr>
          <w:t xml:space="preserve"> easier</w:t>
        </w:r>
      </w:ins>
      <w:ins w:id="408" w:author="Dan Kliebenstein" w:date="2018-05-10T16:24:00Z">
        <w:r w:rsidR="00A81BCD">
          <w:rPr>
            <w:sz w:val="24"/>
            <w:szCs w:val="24"/>
          </w:rPr>
          <w:t xml:space="preserve"> visualization</w:t>
        </w:r>
      </w:ins>
      <w:ins w:id="409" w:author="Dan Kliebenstein" w:date="2018-05-10T16:25:00Z">
        <w:r w:rsidR="00A81BCD">
          <w:rPr>
            <w:sz w:val="24"/>
            <w:szCs w:val="24"/>
          </w:rPr>
          <w:t>. There were no SNPs expected to overlap by random chance in the inset.</w:t>
        </w:r>
      </w:ins>
    </w:p>
    <w:p w14:paraId="19F626E7" w14:textId="5A163EAF" w:rsidR="00082C15" w:rsidRDefault="00082C15" w:rsidP="00082C15">
      <w:pPr>
        <w:rPr>
          <w:sz w:val="24"/>
          <w:szCs w:val="24"/>
        </w:rPr>
      </w:pPr>
      <w:r>
        <w:rPr>
          <w:sz w:val="24"/>
          <w:szCs w:val="24"/>
        </w:rPr>
        <w:t xml:space="preserve">b) </w:t>
      </w:r>
      <w:del w:id="410" w:author="Dan Kliebenstein" w:date="2018-05-10T16:25:00Z">
        <w:r w:rsidDel="00A81BCD">
          <w:rPr>
            <w:sz w:val="24"/>
            <w:szCs w:val="24"/>
          </w:rPr>
          <w:delText xml:space="preserve">Frequency </w:delText>
        </w:r>
      </w:del>
      <w:ins w:id="411" w:author="Dan Kliebenstein" w:date="2018-05-10T16:25:00Z">
        <w:r w:rsidR="00A81BCD">
          <w:rPr>
            <w:sz w:val="24"/>
            <w:szCs w:val="24"/>
          </w:rPr>
          <w:t xml:space="preserve">The frequency </w:t>
        </w:r>
      </w:ins>
      <w:r>
        <w:rPr>
          <w:sz w:val="24"/>
          <w:szCs w:val="24"/>
        </w:rPr>
        <w:t xml:space="preserve">with which </w:t>
      </w:r>
      <w:del w:id="412" w:author="Dan Kliebenstein" w:date="2018-05-10T16:25:00Z">
        <w:r w:rsidDel="00A81BCD">
          <w:rPr>
            <w:sz w:val="24"/>
            <w:szCs w:val="24"/>
          </w:rPr>
          <w:delText xml:space="preserve">a </w:delText>
        </w:r>
      </w:del>
      <w:r>
        <w:rPr>
          <w:i/>
          <w:sz w:val="24"/>
          <w:szCs w:val="24"/>
        </w:rPr>
        <w:t xml:space="preserve">B. </w:t>
      </w:r>
      <w:proofErr w:type="spellStart"/>
      <w:r w:rsidRPr="00EE2856">
        <w:rPr>
          <w:i/>
          <w:sz w:val="24"/>
          <w:szCs w:val="24"/>
        </w:rPr>
        <w:t>cinerea</w:t>
      </w:r>
      <w:proofErr w:type="spellEnd"/>
      <w:r>
        <w:rPr>
          <w:sz w:val="24"/>
          <w:szCs w:val="24"/>
        </w:rPr>
        <w:t xml:space="preserve"> gene</w:t>
      </w:r>
      <w:ins w:id="413" w:author="Dan Kliebenstein" w:date="2018-05-10T16:25:00Z">
        <w:r w:rsidR="00A81BCD">
          <w:rPr>
            <w:sz w:val="24"/>
            <w:szCs w:val="24"/>
          </w:rPr>
          <w:t>s</w:t>
        </w:r>
      </w:ins>
      <w:r>
        <w:rPr>
          <w:sz w:val="24"/>
          <w:szCs w:val="24"/>
        </w:rPr>
        <w:t xml:space="preserve"> significantly associated with lesion size on the 12 tomato accessions. Genes were called as significant if there was one significant SNP </w:t>
      </w:r>
      <w:del w:id="414" w:author="Dan Kliebenstein" w:date="2018-05-10T16:25:00Z">
        <w:r w:rsidDel="00A81BCD">
          <w:rPr>
            <w:sz w:val="24"/>
            <w:szCs w:val="24"/>
          </w:rPr>
          <w:delText xml:space="preserve">in the top 1000 </w:delText>
        </w:r>
      </w:del>
      <w:r>
        <w:rPr>
          <w:sz w:val="24"/>
          <w:szCs w:val="24"/>
        </w:rPr>
        <w:t>called at the 99% permutation threshold within the gene body, or within 2kb of the gene body.</w:t>
      </w:r>
      <w:ins w:id="415" w:author="Dan Kliebenstein" w:date="2018-05-10T16:25:00Z">
        <w:r w:rsidR="00A81BCD">
          <w:rPr>
            <w:sz w:val="24"/>
            <w:szCs w:val="24"/>
          </w:rPr>
          <w:t xml:space="preserve"> The inset focuses on the</w:t>
        </w:r>
      </w:ins>
      <w:ins w:id="416" w:author="Dan Kliebenstein" w:date="2018-05-10T16:27:00Z">
        <w:r w:rsidR="00A81BCD">
          <w:rPr>
            <w:sz w:val="24"/>
            <w:szCs w:val="24"/>
          </w:rPr>
          <w:t xml:space="preserve"> genes that</w:t>
        </w:r>
      </w:ins>
      <w:ins w:id="417" w:author="Dan Kliebenstein" w:date="2018-05-10T16:25:00Z">
        <w:r w:rsidR="00A81BCD">
          <w:rPr>
            <w:sz w:val="24"/>
            <w:szCs w:val="24"/>
          </w:rPr>
          <w:t xml:space="preserve"> overlap with 7 or more </w:t>
        </w:r>
      </w:ins>
      <w:ins w:id="418" w:author="Dan Kliebenstein" w:date="2018-05-10T16:27:00Z">
        <w:r w:rsidR="00A81BCD">
          <w:rPr>
            <w:sz w:val="24"/>
            <w:szCs w:val="24"/>
          </w:rPr>
          <w:t>plant genotypes.</w:t>
        </w:r>
      </w:ins>
    </w:p>
    <w:p w14:paraId="3B360818" w14:textId="736606DC" w:rsidR="00082C15" w:rsidRDefault="00082C15">
      <w:pPr>
        <w:rPr>
          <w:sz w:val="24"/>
          <w:szCs w:val="24"/>
        </w:rPr>
      </w:pPr>
    </w:p>
    <w:p w14:paraId="2C220C93" w14:textId="455CAC9F" w:rsidR="007240A7" w:rsidRDefault="007240A7">
      <w:pPr>
        <w:rPr>
          <w:sz w:val="24"/>
          <w:szCs w:val="24"/>
        </w:rPr>
      </w:pPr>
    </w:p>
    <w:p w14:paraId="159340F7" w14:textId="77777777" w:rsidR="007240A7" w:rsidRDefault="007240A7">
      <w:pPr>
        <w:rPr>
          <w:sz w:val="24"/>
          <w:szCs w:val="24"/>
        </w:rPr>
      </w:pPr>
    </w:p>
    <w:p w14:paraId="7301DEFC" w14:textId="35696518" w:rsidR="00924546" w:rsidRDefault="00924546" w:rsidP="00924546">
      <w:pPr>
        <w:spacing w:line="480" w:lineRule="auto"/>
        <w:ind w:firstLine="720"/>
        <w:rPr>
          <w:sz w:val="24"/>
          <w:szCs w:val="24"/>
        </w:rPr>
      </w:pPr>
      <w:moveToRangeStart w:id="419" w:author="nesol" w:date="2018-04-22T12:17:00Z" w:name="move512162788"/>
      <w:moveTo w:id="420" w:author="nesol" w:date="2018-04-22T12:17:00Z">
        <w:r>
          <w:rPr>
            <w:sz w:val="24"/>
            <w:szCs w:val="24"/>
          </w:rPr>
          <w:t xml:space="preserve">Of the </w:t>
        </w:r>
        <w:del w:id="421" w:author="N S" w:date="2018-05-18T13:46:00Z">
          <w:r w:rsidDel="00D32C9D">
            <w:rPr>
              <w:sz w:val="24"/>
              <w:szCs w:val="24"/>
            </w:rPr>
            <w:delText>6</w:delText>
          </w:r>
        </w:del>
      </w:moveTo>
      <w:ins w:id="422" w:author="N S" w:date="2018-05-18T13:46:00Z">
        <w:r w:rsidR="00D32C9D">
          <w:rPr>
            <w:sz w:val="24"/>
            <w:szCs w:val="24"/>
          </w:rPr>
          <w:t>14</w:t>
        </w:r>
      </w:ins>
      <w:moveTo w:id="423" w:author="nesol" w:date="2018-04-22T12:17:00Z">
        <w:r>
          <w:rPr>
            <w:sz w:val="24"/>
            <w:szCs w:val="24"/>
          </w:rPr>
          <w:t xml:space="preserve"> genes with SNPs significantly associated with </w:t>
        </w:r>
        <w:r w:rsidRPr="004D42B7">
          <w:rPr>
            <w:i/>
            <w:sz w:val="24"/>
            <w:szCs w:val="24"/>
          </w:rPr>
          <w:t xml:space="preserve">B. </w:t>
        </w:r>
        <w:proofErr w:type="spellStart"/>
        <w:r w:rsidRPr="004D42B7">
          <w:rPr>
            <w:i/>
            <w:sz w:val="24"/>
            <w:szCs w:val="24"/>
          </w:rPr>
          <w:t>cinerea</w:t>
        </w:r>
        <w:proofErr w:type="spellEnd"/>
        <w:r>
          <w:rPr>
            <w:sz w:val="24"/>
            <w:szCs w:val="24"/>
          </w:rPr>
          <w:t xml:space="preserve"> virulence on all </w:t>
        </w:r>
      </w:moveTo>
    </w:p>
    <w:moveToRangeEnd w:id="419"/>
    <w:p w14:paraId="5D833F64" w14:textId="36474E40" w:rsidR="00082C15" w:rsidRDefault="00A50C30" w:rsidP="00082C15">
      <w:pPr>
        <w:spacing w:line="480" w:lineRule="auto"/>
        <w:rPr>
          <w:ins w:id="424" w:author="nesol" w:date="2018-04-22T17:49:00Z"/>
          <w:sz w:val="24"/>
          <w:szCs w:val="24"/>
        </w:rPr>
      </w:pPr>
      <w:proofErr w:type="gramStart"/>
      <w:r>
        <w:rPr>
          <w:sz w:val="24"/>
          <w:szCs w:val="24"/>
        </w:rPr>
        <w:lastRenderedPageBreak/>
        <w:t>tomato</w:t>
      </w:r>
      <w:proofErr w:type="gramEnd"/>
      <w:r>
        <w:rPr>
          <w:sz w:val="24"/>
          <w:szCs w:val="24"/>
        </w:rPr>
        <w:t xml:space="preserve"> genotypes</w:t>
      </w:r>
      <w:ins w:id="425" w:author="nesol" w:date="2018-04-22T17:46:00Z">
        <w:r w:rsidR="006B54EE">
          <w:rPr>
            <w:sz w:val="24"/>
            <w:szCs w:val="24"/>
          </w:rPr>
          <w:t xml:space="preserve"> by </w:t>
        </w:r>
        <w:proofErr w:type="spellStart"/>
        <w:r w:rsidR="006B54EE">
          <w:rPr>
            <w:sz w:val="24"/>
            <w:szCs w:val="24"/>
          </w:rPr>
          <w:t>bigRR</w:t>
        </w:r>
      </w:ins>
      <w:proofErr w:type="spellEnd"/>
      <w:r w:rsidR="006F171A">
        <w:rPr>
          <w:sz w:val="24"/>
          <w:szCs w:val="24"/>
        </w:rPr>
        <w:t xml:space="preserve">, </w:t>
      </w:r>
      <w:del w:id="426" w:author="nesol" w:date="2018-05-03T13:18:00Z">
        <w:r w:rsidR="006F171A" w:rsidDel="001F3E05">
          <w:rPr>
            <w:sz w:val="24"/>
            <w:szCs w:val="24"/>
          </w:rPr>
          <w:delText>two are heterokaryon incompatibility loci (</w:delText>
        </w:r>
        <w:r w:rsidR="00B72B0E" w:rsidDel="001F3E05">
          <w:rPr>
            <w:sz w:val="24"/>
            <w:szCs w:val="24"/>
          </w:rPr>
          <w:delText>Bcin01g10020;</w:delText>
        </w:r>
        <w:r w:rsidR="006F171A" w:rsidDel="001F3E05">
          <w:rPr>
            <w:sz w:val="24"/>
            <w:szCs w:val="24"/>
          </w:rPr>
          <w:delText xml:space="preserve"> </w:delText>
        </w:r>
        <w:r w:rsidR="006F171A" w:rsidRPr="006F171A" w:rsidDel="001F3E05">
          <w:rPr>
            <w:sz w:val="24"/>
            <w:szCs w:val="24"/>
          </w:rPr>
          <w:delText>BcT4_2485</w:delText>
        </w:r>
        <w:r w:rsidR="00B72B0E" w:rsidDel="001F3E05">
          <w:rPr>
            <w:sz w:val="24"/>
            <w:szCs w:val="24"/>
          </w:rPr>
          <w:delText xml:space="preserve">), </w:delText>
        </w:r>
        <w:r w:rsidR="006F171A" w:rsidDel="001F3E05">
          <w:rPr>
            <w:sz w:val="24"/>
            <w:szCs w:val="24"/>
          </w:rPr>
          <w:delText>one is a major facilitator superfamily gene, and the remaining 3 are enzymes (peptidase dimerization</w:delText>
        </w:r>
        <w:r w:rsidDel="001F3E05">
          <w:rPr>
            <w:sz w:val="24"/>
            <w:szCs w:val="24"/>
          </w:rPr>
          <w:delText>,</w:delText>
        </w:r>
        <w:r w:rsidR="006F171A" w:rsidDel="001F3E05">
          <w:rPr>
            <w:sz w:val="24"/>
            <w:szCs w:val="24"/>
          </w:rPr>
          <w:delText xml:space="preserve"> </w:delText>
        </w:r>
        <w:r w:rsidR="003A583C" w:rsidDel="001F3E05">
          <w:rPr>
            <w:sz w:val="24"/>
            <w:szCs w:val="24"/>
          </w:rPr>
          <w:delText>Bcin01g10130</w:delText>
        </w:r>
        <w:r w:rsidDel="001F3E05">
          <w:rPr>
            <w:sz w:val="24"/>
            <w:szCs w:val="24"/>
          </w:rPr>
          <w:delText xml:space="preserve">; </w:delText>
        </w:r>
        <w:r w:rsidR="006F171A" w:rsidDel="001F3E05">
          <w:rPr>
            <w:sz w:val="24"/>
            <w:szCs w:val="24"/>
          </w:rPr>
          <w:delText>pectinesterase</w:delText>
        </w:r>
        <w:r w:rsidDel="001F3E05">
          <w:rPr>
            <w:sz w:val="24"/>
            <w:szCs w:val="24"/>
          </w:rPr>
          <w:delText>,</w:delText>
        </w:r>
        <w:r w:rsidR="006F171A" w:rsidDel="001F3E05">
          <w:rPr>
            <w:sz w:val="24"/>
            <w:szCs w:val="24"/>
          </w:rPr>
          <w:delText xml:space="preserve"> </w:delText>
        </w:r>
        <w:r w:rsidR="003A583C" w:rsidRPr="003A583C" w:rsidDel="001F3E05">
          <w:rPr>
            <w:sz w:val="24"/>
            <w:szCs w:val="24"/>
          </w:rPr>
          <w:delText>Bcin14g008</w:delText>
        </w:r>
        <w:r w:rsidR="00533C2A" w:rsidDel="001F3E05">
          <w:rPr>
            <w:sz w:val="24"/>
            <w:szCs w:val="24"/>
          </w:rPr>
          <w:delText>7</w:delText>
        </w:r>
        <w:r w:rsidR="003A583C" w:rsidRPr="003A583C" w:rsidDel="001F3E05">
          <w:rPr>
            <w:sz w:val="24"/>
            <w:szCs w:val="24"/>
          </w:rPr>
          <w:delText>0</w:delText>
        </w:r>
        <w:r w:rsidDel="001F3E05">
          <w:rPr>
            <w:sz w:val="24"/>
            <w:szCs w:val="24"/>
          </w:rPr>
          <w:delText>;</w:delText>
        </w:r>
        <w:r w:rsidR="006F171A" w:rsidDel="001F3E05">
          <w:rPr>
            <w:sz w:val="24"/>
            <w:szCs w:val="24"/>
          </w:rPr>
          <w:delText xml:space="preserve"> protein kinase</w:delText>
        </w:r>
        <w:r w:rsidDel="001F3E05">
          <w:rPr>
            <w:sz w:val="24"/>
            <w:szCs w:val="24"/>
          </w:rPr>
          <w:delText>,</w:delText>
        </w:r>
        <w:r w:rsidR="006F171A" w:rsidDel="001F3E05">
          <w:rPr>
            <w:sz w:val="24"/>
            <w:szCs w:val="24"/>
          </w:rPr>
          <w:delText xml:space="preserve"> </w:delText>
        </w:r>
        <w:r w:rsidR="003A583C" w:rsidRPr="003A583C" w:rsidDel="001F3E05">
          <w:rPr>
            <w:sz w:val="24"/>
            <w:szCs w:val="24"/>
          </w:rPr>
          <w:delText>Bcin15g04110 </w:delText>
        </w:r>
        <w:r w:rsidR="006F171A" w:rsidDel="001F3E05">
          <w:rPr>
            <w:sz w:val="24"/>
            <w:szCs w:val="24"/>
          </w:rPr>
          <w:delText xml:space="preserve">). </w:delText>
        </w:r>
        <w:r w:rsidR="003A583C" w:rsidDel="001F3E05">
          <w:rPr>
            <w:sz w:val="24"/>
            <w:szCs w:val="24"/>
          </w:rPr>
          <w:delText xml:space="preserve">Four of those </w:delText>
        </w:r>
        <w:r w:rsidR="00533C2A" w:rsidDel="001F3E05">
          <w:rPr>
            <w:sz w:val="24"/>
            <w:szCs w:val="24"/>
          </w:rPr>
          <w:delText>genes also represent significantly overrepresented functional annotation categories;</w:delText>
        </w:r>
        <w:r w:rsidR="006F171A" w:rsidDel="001F3E05">
          <w:rPr>
            <w:sz w:val="24"/>
            <w:szCs w:val="24"/>
          </w:rPr>
          <w:delText xml:space="preserve"> including</w:delText>
        </w:r>
        <w:r w:rsidR="003A583C" w:rsidDel="001F3E05">
          <w:rPr>
            <w:sz w:val="24"/>
            <w:szCs w:val="24"/>
          </w:rPr>
          <w:delText xml:space="preserve"> heterokaryon incompatibility, pectinesterase, peptidase dimerization, and protein kinase.</w:delText>
        </w:r>
      </w:del>
      <w:ins w:id="427" w:author="nesol" w:date="2018-05-03T13:18:00Z">
        <w:r w:rsidR="001F3E05">
          <w:rPr>
            <w:sz w:val="24"/>
            <w:szCs w:val="24"/>
          </w:rPr>
          <w:t>m</w:t>
        </w:r>
      </w:ins>
      <w:ins w:id="428" w:author="nesol" w:date="2018-05-03T13:19:00Z">
        <w:r w:rsidR="001F3E05">
          <w:rPr>
            <w:sz w:val="24"/>
            <w:szCs w:val="24"/>
          </w:rPr>
          <w:t>ost have not been formally linked to pathogen virulence.</w:t>
        </w:r>
      </w:ins>
      <w:r>
        <w:rPr>
          <w:sz w:val="24"/>
          <w:szCs w:val="24"/>
        </w:rPr>
        <w:t xml:space="preserve"> </w:t>
      </w:r>
      <w:del w:id="429" w:author="nesol" w:date="2018-05-03T13:19:00Z">
        <w:r w:rsidDel="001F3E05">
          <w:rPr>
            <w:sz w:val="24"/>
            <w:szCs w:val="24"/>
          </w:rPr>
          <w:delText>While most of these genes have not been formally linked to pathogen virulence,</w:delText>
        </w:r>
      </w:del>
      <w:ins w:id="430" w:author="nesol" w:date="2018-05-03T13:19:00Z">
        <w:r w:rsidR="001F3E05">
          <w:rPr>
            <w:sz w:val="24"/>
            <w:szCs w:val="24"/>
          </w:rPr>
          <w:t>However</w:t>
        </w:r>
        <w:proofErr w:type="gramStart"/>
        <w:r w:rsidR="001F3E05">
          <w:rPr>
            <w:sz w:val="24"/>
            <w:szCs w:val="24"/>
          </w:rPr>
          <w:t xml:space="preserve">, </w:t>
        </w:r>
      </w:ins>
      <w:r>
        <w:rPr>
          <w:sz w:val="24"/>
          <w:szCs w:val="24"/>
        </w:rPr>
        <w:t xml:space="preserve"> </w:t>
      </w:r>
      <w:ins w:id="431" w:author="nesol" w:date="2018-05-03T13:20:00Z">
        <w:r w:rsidR="001F3E05">
          <w:rPr>
            <w:sz w:val="24"/>
            <w:szCs w:val="24"/>
          </w:rPr>
          <w:t>SNPs</w:t>
        </w:r>
        <w:proofErr w:type="gramEnd"/>
        <w:r w:rsidR="001F3E05">
          <w:rPr>
            <w:sz w:val="24"/>
            <w:szCs w:val="24"/>
          </w:rPr>
          <w:t xml:space="preserve"> within a </w:t>
        </w:r>
        <w:proofErr w:type="spellStart"/>
        <w:r w:rsidR="001F3E05">
          <w:rPr>
            <w:sz w:val="24"/>
            <w:szCs w:val="24"/>
          </w:rPr>
          <w:t>pectinesterase</w:t>
        </w:r>
        <w:proofErr w:type="spellEnd"/>
        <w:r w:rsidR="001F3E05">
          <w:rPr>
            <w:sz w:val="24"/>
            <w:szCs w:val="24"/>
          </w:rPr>
          <w:t xml:space="preserve"> gene (BcT4_6001, Bcin14g00870) were associated </w:t>
        </w:r>
        <w:del w:id="432" w:author="N S" w:date="2018-05-18T13:56:00Z">
          <w:r w:rsidR="001F3E05" w:rsidDel="00D32C9D">
            <w:rPr>
              <w:sz w:val="24"/>
              <w:szCs w:val="24"/>
            </w:rPr>
            <w:delText xml:space="preserve">with at </w:delText>
          </w:r>
        </w:del>
        <w:del w:id="433" w:author="Dan Kliebenstein" w:date="2018-05-18T16:25:00Z">
          <w:r w:rsidR="001F3E05" w:rsidDel="00EC2B40">
            <w:rPr>
              <w:sz w:val="24"/>
              <w:szCs w:val="24"/>
            </w:rPr>
            <w:delText>most</w:delText>
          </w:r>
        </w:del>
      </w:ins>
      <w:ins w:id="434" w:author="N S" w:date="2018-05-18T13:56:00Z">
        <w:del w:id="435" w:author="Dan Kliebenstein" w:date="2018-05-18T16:25:00Z">
          <w:r w:rsidR="00D32C9D" w:rsidDel="00EC2B40">
            <w:rPr>
              <w:sz w:val="24"/>
              <w:szCs w:val="24"/>
            </w:rPr>
            <w:delText>up to</w:delText>
          </w:r>
        </w:del>
      </w:ins>
      <w:ins w:id="436" w:author="Dan Kliebenstein" w:date="2018-05-18T16:25:00Z">
        <w:r w:rsidR="00EC2B40">
          <w:rPr>
            <w:sz w:val="24"/>
            <w:szCs w:val="24"/>
          </w:rPr>
          <w:t>to virulence across</w:t>
        </w:r>
      </w:ins>
      <w:ins w:id="437" w:author="nesol" w:date="2018-05-03T13:20:00Z">
        <w:r w:rsidR="001F3E05">
          <w:rPr>
            <w:sz w:val="24"/>
            <w:szCs w:val="24"/>
          </w:rPr>
          <w:t xml:space="preserve"> 11 tomato accessions</w:t>
        </w:r>
        <w:del w:id="438" w:author="N S" w:date="2018-05-18T13:56:00Z">
          <w:r w:rsidR="001F3E05" w:rsidDel="00D32C9D">
            <w:rPr>
              <w:sz w:val="24"/>
              <w:szCs w:val="24"/>
            </w:rPr>
            <w:delText xml:space="preserve"> while the gene itself is associated with altered virulence on all tomato accessions</w:delText>
          </w:r>
        </w:del>
        <w:r w:rsidR="001F3E05">
          <w:rPr>
            <w:sz w:val="24"/>
            <w:szCs w:val="24"/>
          </w:rPr>
          <w:t xml:space="preserve">. </w:t>
        </w:r>
        <w:proofErr w:type="spellStart"/>
        <w:r w:rsidR="001F3E05">
          <w:rPr>
            <w:sz w:val="24"/>
            <w:szCs w:val="24"/>
          </w:rPr>
          <w:t>P</w:t>
        </w:r>
      </w:ins>
      <w:del w:id="439" w:author="nesol" w:date="2018-05-03T13:20:00Z">
        <w:r w:rsidDel="001F3E05">
          <w:rPr>
            <w:sz w:val="24"/>
            <w:szCs w:val="24"/>
          </w:rPr>
          <w:delText>p</w:delText>
        </w:r>
      </w:del>
      <w:r>
        <w:rPr>
          <w:sz w:val="24"/>
          <w:szCs w:val="24"/>
        </w:rPr>
        <w:t>ectinesterase</w:t>
      </w:r>
      <w:r w:rsidR="00030F30">
        <w:rPr>
          <w:sz w:val="24"/>
          <w:szCs w:val="24"/>
        </w:rPr>
        <w:t>s</w:t>
      </w:r>
      <w:proofErr w:type="spellEnd"/>
      <w:r>
        <w:rPr>
          <w:sz w:val="24"/>
          <w:szCs w:val="24"/>
        </w:rPr>
        <w:t xml:space="preserve"> </w:t>
      </w:r>
      <w:r w:rsidR="00030F30">
        <w:rPr>
          <w:sz w:val="24"/>
          <w:szCs w:val="24"/>
        </w:rPr>
        <w:t>are</w:t>
      </w:r>
      <w:r>
        <w:rPr>
          <w:sz w:val="24"/>
          <w:szCs w:val="24"/>
        </w:rPr>
        <w:t xml:space="preserve"> key enzyme</w:t>
      </w:r>
      <w:r w:rsidR="00030F30">
        <w:rPr>
          <w:sz w:val="24"/>
          <w:szCs w:val="24"/>
        </w:rPr>
        <w:t>s</w:t>
      </w:r>
      <w:r>
        <w:rPr>
          <w:sz w:val="24"/>
          <w:szCs w:val="24"/>
        </w:rPr>
        <w:t xml:space="preserve"> for attacking the host cell wall</w:t>
      </w:r>
      <w:r w:rsidR="007E100C">
        <w:rPr>
          <w:sz w:val="24"/>
          <w:szCs w:val="24"/>
        </w:rPr>
        <w:t>,</w:t>
      </w:r>
      <w:r>
        <w:rPr>
          <w:sz w:val="24"/>
          <w:szCs w:val="24"/>
        </w:rPr>
        <w:t xml:space="preserve"> suggesting that variation in this</w:t>
      </w:r>
      <w:r w:rsidR="00030F30">
        <w:rPr>
          <w:sz w:val="24"/>
          <w:szCs w:val="24"/>
        </w:rPr>
        <w:t xml:space="preserve"> </w:t>
      </w:r>
      <w:proofErr w:type="spellStart"/>
      <w:r w:rsidR="00030F30">
        <w:rPr>
          <w:sz w:val="24"/>
          <w:szCs w:val="24"/>
        </w:rPr>
        <w:t>pectinesterase</w:t>
      </w:r>
      <w:proofErr w:type="spellEnd"/>
      <w:r>
        <w:rPr>
          <w:sz w:val="24"/>
          <w:szCs w:val="24"/>
        </w:rPr>
        <w:t xml:space="preserve"> locus and the other loci may influence pathogen virulence across all the tomato genotypes </w:t>
      </w:r>
      <w:r w:rsidR="009810DC">
        <w:rPr>
          <w:sz w:val="24"/>
          <w:szCs w:val="24"/>
        </w:rPr>
        <w:fldChar w:fldCharType="begin"/>
      </w:r>
      <w:r w:rsidR="005F1A4E">
        <w:rPr>
          <w:sz w:val="24"/>
          <w:szCs w:val="24"/>
        </w:rPr>
        <w:instrText xml:space="preserve"> ADDIN EN.CITE &lt;EndNote&gt;&lt;Cite&gt;&lt;Author&gt;Valette-Collet&lt;/Author&gt;&lt;Year&gt;2003&lt;/Year&gt;&lt;RecNum&gt;589&lt;/RecNum&gt;&lt;DisplayText&gt;(Valette-Collet, Cimerman et al. 2003)&lt;/DisplayText&gt;&lt;record&gt;&lt;rec-number&gt;589&lt;/rec-number&gt;&lt;foreign-keys&gt;&lt;key app="EN" db-id="a2x2tzszjfd2zjed0e8psfdtd0daafwwr002" timestamp="0"&gt;589&lt;/key&gt;&lt;/foreign-keys&gt;&lt;ref-type name="Journal Article"&gt;17&lt;/ref-type&gt;&lt;contributors&gt;&lt;authors&gt;&lt;author&gt;Valette-Collet, Odile&lt;/author&gt;&lt;author&gt;Cimerman, Agnès&lt;/author&gt;&lt;author&gt;Reignault, Philippe&lt;/author&gt;&lt;author&gt;Levis, Caroline&lt;/author&gt;&lt;author&gt;Boccara, Martine&lt;/author&gt;&lt;/authors&gt;&lt;/contributors&gt;&lt;titles&gt;&lt;title&gt;Disruption of Botrytis cinerea pectin methylesterase gene Bcpme1 reduces virulence on several host plants&lt;/title&gt;&lt;secondary-title&gt;Molecular Plant-Microbe Interactions&lt;/secondary-title&gt;&lt;/titles&gt;&lt;pages&gt;360-367&lt;/pages&gt;&lt;volume&gt;16&lt;/volume&gt;&lt;number&gt;4&lt;/number&gt;&lt;dates&gt;&lt;year&gt;2003&lt;/year&gt;&lt;/dates&gt;&lt;isbn&gt;0894-0282&lt;/isbn&gt;&lt;urls&gt;&lt;/urls&gt;&lt;/record&gt;&lt;/Cite&gt;&lt;/EndNote&gt;</w:instrText>
      </w:r>
      <w:r w:rsidR="009810DC">
        <w:rPr>
          <w:sz w:val="24"/>
          <w:szCs w:val="24"/>
        </w:rPr>
        <w:fldChar w:fldCharType="separate"/>
      </w:r>
      <w:r w:rsidR="009810DC">
        <w:rPr>
          <w:noProof/>
          <w:sz w:val="24"/>
          <w:szCs w:val="24"/>
        </w:rPr>
        <w:t>(Valette-Collet, Cimerman et al. 2003)</w:t>
      </w:r>
      <w:r w:rsidR="009810DC">
        <w:rPr>
          <w:sz w:val="24"/>
          <w:szCs w:val="24"/>
        </w:rPr>
        <w:fldChar w:fldCharType="end"/>
      </w:r>
      <w:r>
        <w:rPr>
          <w:sz w:val="24"/>
          <w:szCs w:val="24"/>
        </w:rPr>
        <w:t>.</w:t>
      </w:r>
      <w:del w:id="440" w:author="nesol" w:date="2018-05-03T13:20:00Z">
        <w:r w:rsidR="00802A76" w:rsidDel="001F3E05">
          <w:rPr>
            <w:sz w:val="24"/>
            <w:szCs w:val="24"/>
          </w:rPr>
          <w:delText>The SNPs within the</w:delText>
        </w:r>
      </w:del>
      <w:r w:rsidR="00802A76">
        <w:rPr>
          <w:sz w:val="24"/>
          <w:szCs w:val="24"/>
        </w:rPr>
        <w:t xml:space="preserve"> </w:t>
      </w:r>
      <w:ins w:id="441" w:author="Céline" w:date="2018-05-22T16:06:00Z">
        <w:r w:rsidR="00FF0C34">
          <w:rPr>
            <w:sz w:val="24"/>
            <w:szCs w:val="24"/>
          </w:rPr>
          <w:t xml:space="preserve">Therefore, </w:t>
        </w:r>
      </w:ins>
      <w:del w:id="442" w:author="nesol" w:date="2018-05-03T13:19:00Z">
        <w:r w:rsidR="00802A76" w:rsidDel="001F3E05">
          <w:rPr>
            <w:sz w:val="24"/>
            <w:szCs w:val="24"/>
          </w:rPr>
          <w:delText xml:space="preserve">pectinesterase gene </w:delText>
        </w:r>
        <w:r w:rsidR="00F73C6B" w:rsidDel="001F3E05">
          <w:rPr>
            <w:sz w:val="24"/>
            <w:szCs w:val="24"/>
          </w:rPr>
          <w:delText xml:space="preserve">(BcT4_6001, Bcin14g00870) </w:delText>
        </w:r>
        <w:r w:rsidR="00802A76" w:rsidDel="001F3E05">
          <w:rPr>
            <w:sz w:val="24"/>
            <w:szCs w:val="24"/>
          </w:rPr>
          <w:delText xml:space="preserve">were only associated with at most </w:delText>
        </w:r>
        <w:r w:rsidR="00223B11" w:rsidDel="001F3E05">
          <w:rPr>
            <w:sz w:val="24"/>
            <w:szCs w:val="24"/>
          </w:rPr>
          <w:delText>11</w:delText>
        </w:r>
        <w:r w:rsidR="00802A76" w:rsidDel="001F3E05">
          <w:rPr>
            <w:sz w:val="24"/>
            <w:szCs w:val="24"/>
          </w:rPr>
          <w:delText xml:space="preserve"> tomato accessions while the gene itself is associated with altered virulence on all tomato accessions. </w:delText>
        </w:r>
      </w:del>
      <w:ins w:id="443" w:author="Céline" w:date="2018-05-22T16:03:00Z">
        <w:r w:rsidR="00FF0C34">
          <w:rPr>
            <w:sz w:val="24"/>
            <w:szCs w:val="24"/>
          </w:rPr>
          <w:t>w</w:t>
        </w:r>
        <w:r w:rsidR="00973ACC">
          <w:rPr>
            <w:sz w:val="24"/>
            <w:szCs w:val="24"/>
          </w:rPr>
          <w:t xml:space="preserve">e looked for evidence of </w:t>
        </w:r>
      </w:ins>
      <w:del w:id="444" w:author="Céline" w:date="2018-05-22T16:03:00Z">
        <w:r w:rsidR="00802A76" w:rsidDel="00973ACC">
          <w:rPr>
            <w:sz w:val="24"/>
            <w:szCs w:val="24"/>
          </w:rPr>
          <w:delText xml:space="preserve">This suggested that there may be </w:delText>
        </w:r>
      </w:del>
      <w:r w:rsidR="00802A76">
        <w:rPr>
          <w:sz w:val="24"/>
          <w:szCs w:val="24"/>
        </w:rPr>
        <w:t>multiple haplotypes in this locus linked to virulence</w:t>
      </w:r>
      <w:ins w:id="445" w:author="Céline" w:date="2018-05-22T16:07:00Z">
        <w:r w:rsidR="00FF0C34">
          <w:rPr>
            <w:sz w:val="24"/>
            <w:szCs w:val="24"/>
          </w:rPr>
          <w:t xml:space="preserve"> by</w:t>
        </w:r>
      </w:ins>
      <w:del w:id="446" w:author="Céline" w:date="2018-05-22T16:07:00Z">
        <w:r w:rsidR="00802A76" w:rsidDel="00FF0C34">
          <w:rPr>
            <w:sz w:val="24"/>
            <w:szCs w:val="24"/>
          </w:rPr>
          <w:delText xml:space="preserve">. </w:delText>
        </w:r>
        <w:r w:rsidR="003A583C" w:rsidDel="00FF0C34">
          <w:rPr>
            <w:sz w:val="24"/>
            <w:szCs w:val="24"/>
          </w:rPr>
          <w:delText>To</w:delText>
        </w:r>
      </w:del>
      <w:r w:rsidR="003A583C">
        <w:rPr>
          <w:sz w:val="24"/>
          <w:szCs w:val="24"/>
        </w:rPr>
        <w:t xml:space="preserve"> visualiz</w:t>
      </w:r>
      <w:ins w:id="447" w:author="Céline" w:date="2018-05-22T16:07:00Z">
        <w:r w:rsidR="00FF0C34">
          <w:rPr>
            <w:sz w:val="24"/>
            <w:szCs w:val="24"/>
          </w:rPr>
          <w:t>ing</w:t>
        </w:r>
      </w:ins>
      <w:del w:id="448" w:author="Céline" w:date="2018-05-22T16:07:00Z">
        <w:r w:rsidR="003A583C" w:rsidDel="00FF0C34">
          <w:rPr>
            <w:sz w:val="24"/>
            <w:szCs w:val="24"/>
          </w:rPr>
          <w:delText>e</w:delText>
        </w:r>
      </w:del>
      <w:r w:rsidR="003A583C">
        <w:rPr>
          <w:sz w:val="24"/>
          <w:szCs w:val="24"/>
        </w:rPr>
        <w:t xml:space="preserve"> the SNP effects across </w:t>
      </w:r>
      <w:ins w:id="449" w:author="Céline" w:date="2018-05-22T16:07:00Z">
        <w:r w:rsidR="00FF0C34">
          <w:rPr>
            <w:sz w:val="24"/>
            <w:szCs w:val="24"/>
          </w:rPr>
          <w:t xml:space="preserve">the </w:t>
        </w:r>
      </w:ins>
      <w:proofErr w:type="spellStart"/>
      <w:ins w:id="450" w:author="Céline" w:date="2018-05-22T16:14:00Z">
        <w:r w:rsidR="00FF0C34">
          <w:rPr>
            <w:sz w:val="24"/>
            <w:szCs w:val="24"/>
          </w:rPr>
          <w:t>pectinesterase</w:t>
        </w:r>
        <w:proofErr w:type="spellEnd"/>
        <w:r w:rsidR="00FF0C34">
          <w:rPr>
            <w:sz w:val="24"/>
            <w:szCs w:val="24"/>
          </w:rPr>
          <w:t xml:space="preserve"> </w:t>
        </w:r>
      </w:ins>
      <w:del w:id="451" w:author="Céline" w:date="2018-05-22T16:07:00Z">
        <w:r w:rsidR="003A583C" w:rsidDel="00FF0C34">
          <w:rPr>
            <w:sz w:val="24"/>
            <w:szCs w:val="24"/>
          </w:rPr>
          <w:delText xml:space="preserve">a single </w:delText>
        </w:r>
      </w:del>
      <w:r w:rsidR="003A583C">
        <w:rPr>
          <w:sz w:val="24"/>
          <w:szCs w:val="24"/>
        </w:rPr>
        <w:t>gene</w:t>
      </w:r>
      <w:del w:id="452" w:author="Céline" w:date="2018-05-22T16:07:00Z">
        <w:r w:rsidR="003A583C" w:rsidDel="00FF0C34">
          <w:rPr>
            <w:sz w:val="24"/>
            <w:szCs w:val="24"/>
          </w:rPr>
          <w:delText xml:space="preserve"> and look for evidence of multiple haplotypes</w:delText>
        </w:r>
      </w:del>
      <w:ins w:id="453" w:author="Céline" w:date="2018-05-22T16:07:00Z">
        <w:r w:rsidR="00FF0C34">
          <w:rPr>
            <w:sz w:val="24"/>
            <w:szCs w:val="24"/>
          </w:rPr>
          <w:t>.</w:t>
        </w:r>
      </w:ins>
      <w:del w:id="454" w:author="Céline" w:date="2018-05-22T16:07:00Z">
        <w:r w:rsidR="003A583C" w:rsidDel="00FF0C34">
          <w:rPr>
            <w:sz w:val="24"/>
            <w:szCs w:val="24"/>
          </w:rPr>
          <w:delText>,</w:delText>
        </w:r>
      </w:del>
      <w:r w:rsidR="003A583C">
        <w:rPr>
          <w:sz w:val="24"/>
          <w:szCs w:val="24"/>
        </w:rPr>
        <w:t xml:space="preserve"> </w:t>
      </w:r>
      <w:ins w:id="455" w:author="Céline" w:date="2018-05-22T16:07:00Z">
        <w:r w:rsidR="00FF0C34">
          <w:rPr>
            <w:sz w:val="24"/>
            <w:szCs w:val="24"/>
          </w:rPr>
          <w:t>W</w:t>
        </w:r>
      </w:ins>
      <w:del w:id="456" w:author="Céline" w:date="2018-05-22T16:07:00Z">
        <w:r w:rsidR="003A583C" w:rsidDel="00FF0C34">
          <w:rPr>
            <w:sz w:val="24"/>
            <w:szCs w:val="24"/>
          </w:rPr>
          <w:delText>w</w:delText>
        </w:r>
      </w:del>
      <w:r w:rsidR="003A583C">
        <w:rPr>
          <w:sz w:val="24"/>
          <w:szCs w:val="24"/>
        </w:rPr>
        <w:t xml:space="preserve">e </w:t>
      </w:r>
      <w:r w:rsidR="00802A76">
        <w:rPr>
          <w:sz w:val="24"/>
          <w:szCs w:val="24"/>
        </w:rPr>
        <w:t>plotted the effect sizes for all SNPs in this gene and investigated the linkage disequilibrium amongst these SNPs</w:t>
      </w:r>
      <w:r w:rsidR="00C65355">
        <w:rPr>
          <w:sz w:val="24"/>
          <w:szCs w:val="24"/>
        </w:rPr>
        <w:t xml:space="preserve"> (Figure 6</w:t>
      </w:r>
      <w:r w:rsidR="00402701">
        <w:rPr>
          <w:sz w:val="24"/>
          <w:szCs w:val="24"/>
        </w:rPr>
        <w:t>)</w:t>
      </w:r>
      <w:r w:rsidR="003A583C">
        <w:rPr>
          <w:sz w:val="24"/>
          <w:szCs w:val="24"/>
        </w:rPr>
        <w:t xml:space="preserve">. </w:t>
      </w:r>
      <w:r w:rsidR="004569EC">
        <w:rPr>
          <w:sz w:val="24"/>
          <w:szCs w:val="24"/>
        </w:rPr>
        <w:t xml:space="preserve">This showed that the effect of SNPs across this gene </w:t>
      </w:r>
      <w:r w:rsidR="007E445D">
        <w:rPr>
          <w:sz w:val="24"/>
          <w:szCs w:val="24"/>
        </w:rPr>
        <w:t xml:space="preserve">vary in </w:t>
      </w:r>
      <w:r w:rsidR="004569EC">
        <w:rPr>
          <w:sz w:val="24"/>
          <w:szCs w:val="24"/>
        </w:rPr>
        <w:t xml:space="preserve">effect </w:t>
      </w:r>
      <w:r w:rsidR="00A7418A">
        <w:rPr>
          <w:sz w:val="24"/>
          <w:szCs w:val="24"/>
        </w:rPr>
        <w:t xml:space="preserve">direction </w:t>
      </w:r>
      <w:r w:rsidR="007E445D">
        <w:rPr>
          <w:sz w:val="24"/>
          <w:szCs w:val="24"/>
        </w:rPr>
        <w:t>depending on tomato host genotype</w:t>
      </w:r>
      <w:r w:rsidR="00C65355">
        <w:rPr>
          <w:sz w:val="24"/>
          <w:szCs w:val="24"/>
        </w:rPr>
        <w:t xml:space="preserve"> (Figure 6</w:t>
      </w:r>
      <w:r w:rsidR="0036234E">
        <w:rPr>
          <w:sz w:val="24"/>
          <w:szCs w:val="24"/>
        </w:rPr>
        <w:t>a)</w:t>
      </w:r>
      <w:ins w:id="457" w:author="Céline" w:date="2018-05-22T16:10:00Z">
        <w:r w:rsidR="00FF0C34">
          <w:rPr>
            <w:sz w:val="24"/>
            <w:szCs w:val="24"/>
          </w:rPr>
          <w:t xml:space="preserve">. We </w:t>
        </w:r>
      </w:ins>
      <w:del w:id="458" w:author="Céline" w:date="2018-05-22T16:10:00Z">
        <w:r w:rsidR="0036234E" w:rsidDel="00FF0C34">
          <w:rPr>
            <w:sz w:val="24"/>
            <w:szCs w:val="24"/>
          </w:rPr>
          <w:delText xml:space="preserve">, and </w:delText>
        </w:r>
      </w:del>
      <w:del w:id="459" w:author="Céline" w:date="2018-05-22T16:08:00Z">
        <w:r w:rsidR="0036234E" w:rsidDel="00FF0C34">
          <w:rPr>
            <w:sz w:val="24"/>
            <w:szCs w:val="24"/>
          </w:rPr>
          <w:delText>that</w:delText>
        </w:r>
        <w:r w:rsidR="001774B9" w:rsidDel="00FF0C34">
          <w:rPr>
            <w:sz w:val="24"/>
            <w:szCs w:val="24"/>
          </w:rPr>
          <w:delText xml:space="preserve"> there appear </w:delText>
        </w:r>
        <w:r w:rsidR="00802A76" w:rsidDel="00FF0C34">
          <w:rPr>
            <w:sz w:val="24"/>
            <w:szCs w:val="24"/>
          </w:rPr>
          <w:delText>to be</w:delText>
        </w:r>
      </w:del>
      <w:ins w:id="460" w:author="Céline" w:date="2018-05-22T16:08:00Z">
        <w:r w:rsidR="00FF0C34">
          <w:rPr>
            <w:sz w:val="24"/>
            <w:szCs w:val="24"/>
          </w:rPr>
          <w:t>identified</w:t>
        </w:r>
      </w:ins>
      <w:r w:rsidR="00802A76">
        <w:rPr>
          <w:sz w:val="24"/>
          <w:szCs w:val="24"/>
        </w:rPr>
        <w:t xml:space="preserve"> two</w:t>
      </w:r>
      <w:del w:id="461" w:author="Céline" w:date="2018-05-22T16:08:00Z">
        <w:r w:rsidR="00802A76" w:rsidDel="00FF0C34">
          <w:rPr>
            <w:sz w:val="24"/>
            <w:szCs w:val="24"/>
          </w:rPr>
          <w:delText xml:space="preserve"> different</w:delText>
        </w:r>
      </w:del>
      <w:r w:rsidR="00802A76">
        <w:rPr>
          <w:sz w:val="24"/>
          <w:szCs w:val="24"/>
        </w:rPr>
        <w:t xml:space="preserve"> </w:t>
      </w:r>
      <w:r w:rsidR="0036234E">
        <w:rPr>
          <w:sz w:val="24"/>
          <w:szCs w:val="24"/>
        </w:rPr>
        <w:t>haplotype blocks contribut</w:t>
      </w:r>
      <w:r w:rsidR="00802A76">
        <w:rPr>
          <w:sz w:val="24"/>
          <w:szCs w:val="24"/>
        </w:rPr>
        <w:t>ing</w:t>
      </w:r>
      <w:r w:rsidR="0036234E">
        <w:rPr>
          <w:sz w:val="24"/>
          <w:szCs w:val="24"/>
        </w:rPr>
        <w:t xml:space="preserve"> to the association of this gene to t</w:t>
      </w:r>
      <w:r w:rsidR="00C65355">
        <w:rPr>
          <w:sz w:val="24"/>
          <w:szCs w:val="24"/>
        </w:rPr>
        <w:t>he virulence phenotype (Figure 6</w:t>
      </w:r>
      <w:r w:rsidR="0036234E">
        <w:rPr>
          <w:sz w:val="24"/>
          <w:szCs w:val="24"/>
        </w:rPr>
        <w:t xml:space="preserve">b). </w:t>
      </w:r>
      <w:r w:rsidR="00802A76">
        <w:rPr>
          <w:sz w:val="24"/>
          <w:szCs w:val="24"/>
        </w:rPr>
        <w:t xml:space="preserve">One block is associated with SNPs in the </w:t>
      </w:r>
      <w:r w:rsidR="008A562C">
        <w:rPr>
          <w:sz w:val="24"/>
          <w:szCs w:val="24"/>
        </w:rPr>
        <w:t>5</w:t>
      </w:r>
      <w:r w:rsidR="002C1318">
        <w:rPr>
          <w:sz w:val="24"/>
          <w:szCs w:val="24"/>
        </w:rPr>
        <w:t>’</w:t>
      </w:r>
      <w:r w:rsidR="008A562C">
        <w:rPr>
          <w:sz w:val="24"/>
          <w:szCs w:val="24"/>
        </w:rPr>
        <w:t xml:space="preserve"> </w:t>
      </w:r>
      <w:proofErr w:type="spellStart"/>
      <w:r w:rsidR="008A562C">
        <w:rPr>
          <w:sz w:val="24"/>
          <w:szCs w:val="24"/>
        </w:rPr>
        <w:t>untranslated</w:t>
      </w:r>
      <w:proofErr w:type="spellEnd"/>
      <w:r w:rsidR="008A562C">
        <w:rPr>
          <w:sz w:val="24"/>
          <w:szCs w:val="24"/>
        </w:rPr>
        <w:t xml:space="preserve"> region</w:t>
      </w:r>
      <w:r w:rsidR="00802A76">
        <w:rPr>
          <w:sz w:val="24"/>
          <w:szCs w:val="24"/>
        </w:rPr>
        <w:t xml:space="preserve"> in SNPs 5-11 and the second block is SNPs that span the entirety of the gene</w:t>
      </w:r>
      <w:r w:rsidR="002C1318">
        <w:rPr>
          <w:sz w:val="24"/>
          <w:szCs w:val="24"/>
        </w:rPr>
        <w:t xml:space="preserve"> in SNPs 13-26</w:t>
      </w:r>
      <w:r w:rsidR="00802A76">
        <w:rPr>
          <w:sz w:val="24"/>
          <w:szCs w:val="24"/>
        </w:rPr>
        <w:t xml:space="preserve">. Interestingly, there </w:t>
      </w:r>
      <w:r w:rsidR="002C1318">
        <w:rPr>
          <w:sz w:val="24"/>
          <w:szCs w:val="24"/>
        </w:rPr>
        <w:t>are only two</w:t>
      </w:r>
      <w:r w:rsidR="00802A76">
        <w:rPr>
          <w:sz w:val="24"/>
          <w:szCs w:val="24"/>
        </w:rPr>
        <w:t xml:space="preserve"> SNP</w:t>
      </w:r>
      <w:r w:rsidR="002C1318">
        <w:rPr>
          <w:sz w:val="24"/>
          <w:szCs w:val="24"/>
        </w:rPr>
        <w:t>s</w:t>
      </w:r>
      <w:r w:rsidR="00802A76">
        <w:rPr>
          <w:sz w:val="24"/>
          <w:szCs w:val="24"/>
        </w:rPr>
        <w:t xml:space="preserve"> in the open reading frame </w:t>
      </w:r>
      <w:r w:rsidR="00FB6FB3">
        <w:rPr>
          <w:sz w:val="24"/>
          <w:szCs w:val="24"/>
        </w:rPr>
        <w:t>of the associated</w:t>
      </w:r>
      <w:r w:rsidR="00802A76">
        <w:rPr>
          <w:sz w:val="24"/>
          <w:szCs w:val="24"/>
        </w:rPr>
        <w:t xml:space="preserve"> gene (Figure </w:t>
      </w:r>
      <w:r w:rsidR="00070D24">
        <w:rPr>
          <w:sz w:val="24"/>
          <w:szCs w:val="24"/>
        </w:rPr>
        <w:t>6</w:t>
      </w:r>
      <w:r w:rsidR="00802A76">
        <w:rPr>
          <w:sz w:val="24"/>
          <w:szCs w:val="24"/>
        </w:rPr>
        <w:t xml:space="preserve">). This suggests that the major variation surrounding this locus is controlling the regulatory motifs for this </w:t>
      </w:r>
      <w:proofErr w:type="spellStart"/>
      <w:r w:rsidR="00802A76">
        <w:rPr>
          <w:sz w:val="24"/>
          <w:szCs w:val="24"/>
        </w:rPr>
        <w:t>pectinesterase</w:t>
      </w:r>
      <w:proofErr w:type="spellEnd"/>
      <w:r w:rsidR="00802A76">
        <w:rPr>
          <w:sz w:val="24"/>
          <w:szCs w:val="24"/>
        </w:rPr>
        <w:t>. Thus,</w:t>
      </w:r>
      <w:r w:rsidR="00847F0D">
        <w:rPr>
          <w:sz w:val="24"/>
          <w:szCs w:val="24"/>
        </w:rPr>
        <w:t xml:space="preserve"> there is significant genetic variation in </w:t>
      </w:r>
      <w:r w:rsidR="004836F6">
        <w:rPr>
          <w:i/>
          <w:sz w:val="24"/>
          <w:szCs w:val="24"/>
        </w:rPr>
        <w:t>B</w:t>
      </w:r>
      <w:r w:rsidR="00D702E6">
        <w:rPr>
          <w:i/>
          <w:sz w:val="24"/>
          <w:szCs w:val="24"/>
        </w:rPr>
        <w:t xml:space="preserve">. </w:t>
      </w:r>
      <w:proofErr w:type="spellStart"/>
      <w:r w:rsidR="00D702E6">
        <w:rPr>
          <w:i/>
          <w:sz w:val="24"/>
          <w:szCs w:val="24"/>
        </w:rPr>
        <w:t>cinerea</w:t>
      </w:r>
      <w:proofErr w:type="spellEnd"/>
      <w:r w:rsidR="004836F6">
        <w:rPr>
          <w:sz w:val="24"/>
          <w:szCs w:val="24"/>
        </w:rPr>
        <w:t xml:space="preserve"> virulence </w:t>
      </w:r>
      <w:r w:rsidR="00847F0D">
        <w:rPr>
          <w:sz w:val="24"/>
          <w:szCs w:val="24"/>
        </w:rPr>
        <w:t>that is dependent upon the host</w:t>
      </w:r>
      <w:r w:rsidR="007E4F58">
        <w:rPr>
          <w:sz w:val="24"/>
          <w:szCs w:val="24"/>
        </w:rPr>
        <w:t>’</w:t>
      </w:r>
      <w:r w:rsidR="00847F0D">
        <w:rPr>
          <w:sz w:val="24"/>
          <w:szCs w:val="24"/>
        </w:rPr>
        <w:t>s genetic background</w:t>
      </w:r>
      <w:r w:rsidR="00874893">
        <w:rPr>
          <w:sz w:val="24"/>
          <w:szCs w:val="24"/>
        </w:rPr>
        <w:t>.</w:t>
      </w:r>
      <w:r w:rsidR="002176E8">
        <w:rPr>
          <w:sz w:val="24"/>
          <w:szCs w:val="24"/>
        </w:rPr>
        <w:t xml:space="preserve"> </w:t>
      </w:r>
      <w:r w:rsidR="00802A76">
        <w:rPr>
          <w:sz w:val="24"/>
          <w:szCs w:val="24"/>
        </w:rPr>
        <w:t>This suggests that</w:t>
      </w:r>
      <w:r w:rsidR="004C21DA">
        <w:rPr>
          <w:sz w:val="24"/>
          <w:szCs w:val="24"/>
        </w:rPr>
        <w:t xml:space="preserve"> </w:t>
      </w:r>
      <w:r w:rsidR="00A42B96">
        <w:rPr>
          <w:sz w:val="24"/>
          <w:szCs w:val="24"/>
        </w:rPr>
        <w:t xml:space="preserve">the pathogen </w:t>
      </w:r>
      <w:r w:rsidR="00802A76">
        <w:rPr>
          <w:sz w:val="24"/>
          <w:szCs w:val="24"/>
        </w:rPr>
        <w:t>relies</w:t>
      </w:r>
      <w:r w:rsidR="00A42B96">
        <w:rPr>
          <w:sz w:val="24"/>
          <w:szCs w:val="24"/>
        </w:rPr>
        <w:t xml:space="preserve"> on polyge</w:t>
      </w:r>
      <w:r w:rsidR="004A428B">
        <w:rPr>
          <w:sz w:val="24"/>
          <w:szCs w:val="24"/>
        </w:rPr>
        <w:t>nic small effect loci</w:t>
      </w:r>
      <w:r w:rsidR="00802A76">
        <w:rPr>
          <w:sz w:val="24"/>
          <w:szCs w:val="24"/>
        </w:rPr>
        <w:t xml:space="preserve">, potentially allowing selection to </w:t>
      </w:r>
      <w:r w:rsidR="004A428B">
        <w:rPr>
          <w:sz w:val="24"/>
          <w:szCs w:val="24"/>
        </w:rPr>
        <w:t>customize</w:t>
      </w:r>
      <w:r w:rsidR="00A42B96">
        <w:rPr>
          <w:sz w:val="24"/>
          <w:szCs w:val="24"/>
        </w:rPr>
        <w:t xml:space="preserve"> virulence on the different tomato hosts.</w:t>
      </w:r>
    </w:p>
    <w:p w14:paraId="7FF89CA2" w14:textId="3E9EE26B" w:rsidR="00D61809" w:rsidRDefault="00D61809" w:rsidP="00082C15">
      <w:pPr>
        <w:spacing w:line="480" w:lineRule="auto"/>
        <w:rPr>
          <w:sz w:val="24"/>
          <w:szCs w:val="24"/>
        </w:rPr>
      </w:pPr>
      <w:ins w:id="462" w:author="nesol" w:date="2018-04-22T17:49:00Z">
        <w:r>
          <w:rPr>
            <w:sz w:val="24"/>
            <w:szCs w:val="24"/>
          </w:rPr>
          <w:tab/>
        </w:r>
      </w:ins>
      <w:ins w:id="463" w:author="nesol" w:date="2018-04-22T17:52:00Z">
        <w:r w:rsidR="002B218B">
          <w:rPr>
            <w:sz w:val="24"/>
            <w:szCs w:val="24"/>
          </w:rPr>
          <w:t xml:space="preserve">To </w:t>
        </w:r>
      </w:ins>
      <w:ins w:id="464" w:author="Céline" w:date="2018-05-22T16:16:00Z">
        <w:r w:rsidR="00272E80">
          <w:rPr>
            <w:sz w:val="24"/>
            <w:szCs w:val="24"/>
          </w:rPr>
          <w:t>identify</w:t>
        </w:r>
      </w:ins>
      <w:ins w:id="465" w:author="nesol" w:date="2018-04-22T17:52:00Z">
        <w:del w:id="466" w:author="Céline" w:date="2018-05-22T16:16:00Z">
          <w:r w:rsidR="002B218B" w:rsidDel="00272E80">
            <w:rPr>
              <w:sz w:val="24"/>
              <w:szCs w:val="24"/>
            </w:rPr>
            <w:delText>fo</w:delText>
          </w:r>
        </w:del>
      </w:ins>
      <w:ins w:id="467" w:author="nesol" w:date="2018-04-22T17:53:00Z">
        <w:del w:id="468" w:author="Céline" w:date="2018-05-22T16:16:00Z">
          <w:r w:rsidR="002B218B" w:rsidDel="00272E80">
            <w:rPr>
              <w:sz w:val="24"/>
              <w:szCs w:val="24"/>
            </w:rPr>
            <w:delText>cus</w:delText>
          </w:r>
        </w:del>
        <w:r w:rsidR="002B218B">
          <w:rPr>
            <w:sz w:val="24"/>
            <w:szCs w:val="24"/>
          </w:rPr>
          <w:t xml:space="preserve"> </w:t>
        </w:r>
        <w:del w:id="469" w:author="Céline" w:date="2018-05-22T16:17:00Z">
          <w:r w:rsidR="002B218B" w:rsidDel="00272E80">
            <w:rPr>
              <w:sz w:val="24"/>
              <w:szCs w:val="24"/>
            </w:rPr>
            <w:delText xml:space="preserve">on </w:delText>
          </w:r>
        </w:del>
        <w:r w:rsidR="002B218B">
          <w:rPr>
            <w:sz w:val="24"/>
            <w:szCs w:val="24"/>
          </w:rPr>
          <w:t>genes</w:t>
        </w:r>
      </w:ins>
      <w:ins w:id="470" w:author="Céline" w:date="2018-05-22T16:18:00Z">
        <w:r w:rsidR="00272E80">
          <w:rPr>
            <w:sz w:val="24"/>
            <w:szCs w:val="24"/>
          </w:rPr>
          <w:t xml:space="preserve"> consistently</w:t>
        </w:r>
      </w:ins>
      <w:ins w:id="471" w:author="Céline" w:date="2018-05-22T16:17:00Z">
        <w:r w:rsidR="00272E80">
          <w:rPr>
            <w:sz w:val="24"/>
            <w:szCs w:val="24"/>
          </w:rPr>
          <w:t xml:space="preserve"> </w:t>
        </w:r>
      </w:ins>
      <w:ins w:id="472" w:author="nesol" w:date="2018-04-22T17:53:00Z">
        <w:del w:id="473" w:author="Céline" w:date="2018-05-22T16:17:00Z">
          <w:r w:rsidR="002B218B" w:rsidDel="00272E80">
            <w:rPr>
              <w:sz w:val="24"/>
              <w:szCs w:val="24"/>
            </w:rPr>
            <w:delText xml:space="preserve"> which </w:delText>
          </w:r>
        </w:del>
        <w:r w:rsidR="002B218B">
          <w:rPr>
            <w:sz w:val="24"/>
            <w:szCs w:val="24"/>
          </w:rPr>
          <w:t>associate</w:t>
        </w:r>
      </w:ins>
      <w:ins w:id="474" w:author="Céline" w:date="2018-05-22T16:17:00Z">
        <w:r w:rsidR="00272E80">
          <w:rPr>
            <w:sz w:val="24"/>
            <w:szCs w:val="24"/>
          </w:rPr>
          <w:t>d</w:t>
        </w:r>
      </w:ins>
      <w:ins w:id="475" w:author="nesol" w:date="2018-04-22T17:53:00Z">
        <w:r w:rsidR="002B218B">
          <w:rPr>
            <w:sz w:val="24"/>
            <w:szCs w:val="24"/>
          </w:rPr>
          <w:t xml:space="preserve"> with </w:t>
        </w:r>
        <w:r w:rsidR="002B218B" w:rsidRPr="001F3E05">
          <w:rPr>
            <w:i/>
            <w:sz w:val="24"/>
            <w:szCs w:val="24"/>
          </w:rPr>
          <w:t xml:space="preserve">B. </w:t>
        </w:r>
        <w:proofErr w:type="spellStart"/>
        <w:r w:rsidR="002B218B" w:rsidRPr="001F3E05">
          <w:rPr>
            <w:i/>
            <w:sz w:val="24"/>
            <w:szCs w:val="24"/>
          </w:rPr>
          <w:t>cinerea</w:t>
        </w:r>
        <w:proofErr w:type="spellEnd"/>
        <w:r w:rsidR="002B218B">
          <w:rPr>
            <w:sz w:val="24"/>
            <w:szCs w:val="24"/>
          </w:rPr>
          <w:t xml:space="preserve"> virulence on tomato</w:t>
        </w:r>
      </w:ins>
      <w:ins w:id="476" w:author="Céline" w:date="2018-05-22T16:19:00Z">
        <w:r w:rsidR="00272E80">
          <w:rPr>
            <w:sz w:val="24"/>
            <w:szCs w:val="24"/>
          </w:rPr>
          <w:t xml:space="preserve"> across</w:t>
        </w:r>
      </w:ins>
      <w:ins w:id="477" w:author="nesol" w:date="2018-04-22T17:53:00Z">
        <w:del w:id="478" w:author="Céline" w:date="2018-05-22T16:18:00Z">
          <w:r w:rsidR="002B218B" w:rsidDel="00272E80">
            <w:rPr>
              <w:sz w:val="24"/>
              <w:szCs w:val="24"/>
            </w:rPr>
            <w:delText xml:space="preserve"> </w:delText>
          </w:r>
        </w:del>
      </w:ins>
      <w:ins w:id="479" w:author="nesol" w:date="2018-05-03T13:11:00Z">
        <w:del w:id="480" w:author="Céline" w:date="2018-05-22T16:17:00Z">
          <w:r w:rsidR="00182A6D" w:rsidDel="00272E80">
            <w:rPr>
              <w:sz w:val="24"/>
              <w:szCs w:val="24"/>
            </w:rPr>
            <w:delText>insensitive to</w:delText>
          </w:r>
        </w:del>
      </w:ins>
      <w:ins w:id="481" w:author="nesol" w:date="2018-04-22T17:54:00Z">
        <w:r w:rsidR="002B218B">
          <w:rPr>
            <w:sz w:val="24"/>
            <w:szCs w:val="24"/>
          </w:rPr>
          <w:t xml:space="preserve"> GWA method</w:t>
        </w:r>
      </w:ins>
      <w:ins w:id="482" w:author="Céline" w:date="2018-05-22T16:19:00Z">
        <w:r w:rsidR="00272E80">
          <w:rPr>
            <w:sz w:val="24"/>
            <w:szCs w:val="24"/>
          </w:rPr>
          <w:t>s</w:t>
        </w:r>
      </w:ins>
      <w:ins w:id="483" w:author="nesol" w:date="2018-04-22T17:54:00Z">
        <w:r w:rsidR="002B218B">
          <w:rPr>
            <w:sz w:val="24"/>
            <w:szCs w:val="24"/>
          </w:rPr>
          <w:t>, we examined the gene overlap between</w:t>
        </w:r>
      </w:ins>
      <w:ins w:id="484" w:author="nesol" w:date="2018-05-03T13:20:00Z">
        <w:r w:rsidR="001F3E05">
          <w:rPr>
            <w:sz w:val="24"/>
            <w:szCs w:val="24"/>
          </w:rPr>
          <w:t xml:space="preserve"> significant associations identi</w:t>
        </w:r>
      </w:ins>
      <w:ins w:id="485" w:author="nesol" w:date="2018-05-03T13:21:00Z">
        <w:r w:rsidR="001F3E05">
          <w:rPr>
            <w:sz w:val="24"/>
            <w:szCs w:val="24"/>
          </w:rPr>
          <w:t>fied by</w:t>
        </w:r>
      </w:ins>
      <w:ins w:id="486" w:author="nesol" w:date="2018-04-22T17:54:00Z">
        <w:r w:rsidR="002B218B">
          <w:rPr>
            <w:sz w:val="24"/>
            <w:szCs w:val="24"/>
          </w:rPr>
          <w:t xml:space="preserve"> GEMMA on the B05.10 genome and </w:t>
        </w:r>
      </w:ins>
      <w:proofErr w:type="spellStart"/>
      <w:ins w:id="487" w:author="nesol" w:date="2018-04-22T17:55:00Z">
        <w:r w:rsidR="002B218B">
          <w:rPr>
            <w:sz w:val="24"/>
            <w:szCs w:val="24"/>
          </w:rPr>
          <w:t>bigRR</w:t>
        </w:r>
        <w:proofErr w:type="spellEnd"/>
        <w:r w:rsidR="002B218B">
          <w:rPr>
            <w:sz w:val="24"/>
            <w:szCs w:val="24"/>
          </w:rPr>
          <w:t xml:space="preserve"> on the T4 genome.</w:t>
        </w:r>
      </w:ins>
      <w:ins w:id="488" w:author="nesol" w:date="2018-04-22T17:56:00Z">
        <w:r w:rsidR="002B218B">
          <w:rPr>
            <w:sz w:val="24"/>
            <w:szCs w:val="24"/>
          </w:rPr>
          <w:t xml:space="preserve"> </w:t>
        </w:r>
      </w:ins>
      <w:ins w:id="489" w:author="nesol" w:date="2018-05-03T14:35:00Z">
        <w:r w:rsidR="005A3A13">
          <w:rPr>
            <w:sz w:val="24"/>
            <w:szCs w:val="24"/>
          </w:rPr>
          <w:t xml:space="preserve">We conservatively identified </w:t>
        </w:r>
        <w:r w:rsidR="005A3A13">
          <w:rPr>
            <w:sz w:val="24"/>
            <w:szCs w:val="24"/>
          </w:rPr>
          <w:lastRenderedPageBreak/>
          <w:t xml:space="preserve">genes within 2kb of significant SNPs at the 99% permutation threshold for </w:t>
        </w:r>
        <w:proofErr w:type="spellStart"/>
        <w:r w:rsidR="005A3A13">
          <w:rPr>
            <w:sz w:val="24"/>
            <w:szCs w:val="24"/>
          </w:rPr>
          <w:t>bigRR</w:t>
        </w:r>
        <w:proofErr w:type="spellEnd"/>
        <w:r w:rsidR="005A3A13">
          <w:rPr>
            <w:sz w:val="24"/>
            <w:szCs w:val="24"/>
          </w:rPr>
          <w:t xml:space="preserve">, and at the 99.9% permutation threshold for GEMMA. Among these, </w:t>
        </w:r>
      </w:ins>
      <w:ins w:id="490" w:author="N S" w:date="2018-05-18T14:38:00Z">
        <w:r w:rsidR="008D28CD">
          <w:rPr>
            <w:sz w:val="24"/>
            <w:szCs w:val="24"/>
          </w:rPr>
          <w:t>263</w:t>
        </w:r>
      </w:ins>
      <w:ins w:id="491" w:author="nesol" w:date="2018-05-03T14:35:00Z">
        <w:r w:rsidR="005A3A13">
          <w:rPr>
            <w:sz w:val="24"/>
            <w:szCs w:val="24"/>
          </w:rPr>
          <w:t xml:space="preserve"> genes </w:t>
        </w:r>
      </w:ins>
      <w:ins w:id="492" w:author="nesol" w:date="2018-05-03T14:36:00Z">
        <w:r w:rsidR="005A3A13">
          <w:rPr>
            <w:sz w:val="24"/>
            <w:szCs w:val="24"/>
          </w:rPr>
          <w:t>were linked to at least two plant genotypes by both methods</w:t>
        </w:r>
      </w:ins>
      <w:ins w:id="493" w:author="nesol" w:date="2018-05-03T14:37:00Z">
        <w:r w:rsidR="005A3A13">
          <w:rPr>
            <w:sz w:val="24"/>
            <w:szCs w:val="24"/>
          </w:rPr>
          <w:t xml:space="preserve"> (Table S</w:t>
        </w:r>
      </w:ins>
      <w:ins w:id="494" w:author="N S" w:date="2018-05-16T15:29:00Z">
        <w:r w:rsidR="00410703">
          <w:rPr>
            <w:sz w:val="24"/>
            <w:szCs w:val="24"/>
          </w:rPr>
          <w:t>2</w:t>
        </w:r>
      </w:ins>
      <w:ins w:id="495" w:author="nesol" w:date="2018-05-03T15:52:00Z">
        <w:r w:rsidR="006B5011">
          <w:rPr>
            <w:sz w:val="24"/>
            <w:szCs w:val="24"/>
          </w:rPr>
          <w:t>a</w:t>
        </w:r>
      </w:ins>
      <w:ins w:id="496" w:author="nesol" w:date="2018-05-03T14:37:00Z">
        <w:r w:rsidR="005A3A13">
          <w:rPr>
            <w:sz w:val="24"/>
            <w:szCs w:val="24"/>
          </w:rPr>
          <w:t>)</w:t>
        </w:r>
      </w:ins>
      <w:ins w:id="497" w:author="nesol" w:date="2018-05-03T14:36:00Z">
        <w:r w:rsidR="005A3A13">
          <w:rPr>
            <w:sz w:val="24"/>
            <w:szCs w:val="24"/>
          </w:rPr>
          <w:t xml:space="preserve">. </w:t>
        </w:r>
      </w:ins>
      <w:ins w:id="498" w:author="nesol" w:date="2018-05-03T14:55:00Z">
        <w:r w:rsidR="001A47DC">
          <w:rPr>
            <w:sz w:val="24"/>
            <w:szCs w:val="24"/>
          </w:rPr>
          <w:t>These genes include transporters and enzymes</w:t>
        </w:r>
      </w:ins>
      <w:ins w:id="499" w:author="Dan Kliebenstein" w:date="2018-05-18T16:25:00Z">
        <w:r w:rsidR="00EC2B40">
          <w:rPr>
            <w:sz w:val="24"/>
            <w:szCs w:val="24"/>
          </w:rPr>
          <w:t xml:space="preserve"> that </w:t>
        </w:r>
      </w:ins>
      <w:ins w:id="500" w:author="Dan Kliebenstein" w:date="2018-05-18T16:26:00Z">
        <w:r w:rsidR="00EC2B40">
          <w:rPr>
            <w:sz w:val="24"/>
            <w:szCs w:val="24"/>
          </w:rPr>
          <w:t>can be</w:t>
        </w:r>
      </w:ins>
      <w:ins w:id="501" w:author="Dan Kliebenstein" w:date="2018-05-18T16:25:00Z">
        <w:r w:rsidR="00EC2B40">
          <w:rPr>
            <w:sz w:val="24"/>
            <w:szCs w:val="24"/>
          </w:rPr>
          <w:t xml:space="preserve"> important for Botrytis toxin production and</w:t>
        </w:r>
      </w:ins>
      <w:ins w:id="502" w:author="Dan Kliebenstein" w:date="2018-05-18T16:26:00Z">
        <w:r w:rsidR="00EC2B40">
          <w:rPr>
            <w:sz w:val="24"/>
            <w:szCs w:val="24"/>
          </w:rPr>
          <w:t>/or</w:t>
        </w:r>
      </w:ins>
      <w:ins w:id="503" w:author="Dan Kliebenstein" w:date="2018-05-18T16:25:00Z">
        <w:r w:rsidR="00EC2B40">
          <w:rPr>
            <w:sz w:val="24"/>
            <w:szCs w:val="24"/>
          </w:rPr>
          <w:t xml:space="preserve"> detoxification </w:t>
        </w:r>
      </w:ins>
      <w:ins w:id="504" w:author="Dan Kliebenstein" w:date="2018-05-18T16:26:00Z">
        <w:r w:rsidR="00EC2B40">
          <w:rPr>
            <w:sz w:val="24"/>
            <w:szCs w:val="24"/>
          </w:rPr>
          <w:t xml:space="preserve">of plant defense compounds </w:t>
        </w:r>
      </w:ins>
      <w:ins w:id="505" w:author="Dan Kliebenstein" w:date="2018-05-18T16:25:00Z">
        <w:r w:rsidR="00EC2B40">
          <w:rPr>
            <w:sz w:val="24"/>
            <w:szCs w:val="24"/>
          </w:rPr>
          <w:t xml:space="preserve">and are key to virulence. Other </w:t>
        </w:r>
      </w:ins>
      <w:ins w:id="506" w:author="nesol" w:date="2018-05-03T14:55:00Z">
        <w:del w:id="507" w:author="Dan Kliebenstein" w:date="2018-05-18T16:26:00Z">
          <w:r w:rsidR="001A47DC" w:rsidDel="00EC2B40">
            <w:rPr>
              <w:sz w:val="24"/>
              <w:szCs w:val="24"/>
            </w:rPr>
            <w:delText xml:space="preserve">, but </w:delText>
          </w:r>
          <w:r w:rsidR="008F47C7" w:rsidDel="00EC2B40">
            <w:rPr>
              <w:sz w:val="24"/>
              <w:szCs w:val="24"/>
            </w:rPr>
            <w:delText xml:space="preserve">not </w:delText>
          </w:r>
        </w:del>
      </w:ins>
      <w:ins w:id="508" w:author="Dan Kliebenstein" w:date="2018-05-18T16:26:00Z">
        <w:r w:rsidR="00EC2B40">
          <w:rPr>
            <w:sz w:val="24"/>
            <w:szCs w:val="24"/>
          </w:rPr>
          <w:t xml:space="preserve">known and </w:t>
        </w:r>
      </w:ins>
      <w:ins w:id="509" w:author="nesol" w:date="2018-05-03T14:56:00Z">
        <w:r w:rsidR="008F47C7">
          <w:rPr>
            <w:sz w:val="24"/>
            <w:szCs w:val="24"/>
          </w:rPr>
          <w:t>predicted pathogen virulence functions</w:t>
        </w:r>
      </w:ins>
      <w:ins w:id="510" w:author="Dan Kliebenstein" w:date="2018-05-18T16:26:00Z">
        <w:r w:rsidR="00EC2B40">
          <w:rPr>
            <w:sz w:val="24"/>
            <w:szCs w:val="24"/>
          </w:rPr>
          <w:t xml:space="preserve"> were largely not identified</w:t>
        </w:r>
      </w:ins>
      <w:ins w:id="511" w:author="nesol" w:date="2018-05-03T14:56:00Z">
        <w:r w:rsidR="008F47C7">
          <w:rPr>
            <w:sz w:val="24"/>
            <w:szCs w:val="24"/>
          </w:rPr>
          <w:t xml:space="preserve"> (Table S</w:t>
        </w:r>
      </w:ins>
      <w:ins w:id="512" w:author="N S" w:date="2018-05-16T15:29:00Z">
        <w:r w:rsidR="00410703">
          <w:rPr>
            <w:sz w:val="24"/>
            <w:szCs w:val="24"/>
          </w:rPr>
          <w:t>2</w:t>
        </w:r>
      </w:ins>
      <w:ins w:id="513" w:author="nesol" w:date="2018-05-03T15:52:00Z">
        <w:r w:rsidR="006B5011">
          <w:rPr>
            <w:sz w:val="24"/>
            <w:szCs w:val="24"/>
          </w:rPr>
          <w:t>a, c</w:t>
        </w:r>
      </w:ins>
      <w:ins w:id="514" w:author="nesol" w:date="2018-05-03T14:56:00Z">
        <w:r w:rsidR="008F47C7">
          <w:rPr>
            <w:sz w:val="24"/>
            <w:szCs w:val="24"/>
          </w:rPr>
          <w:t xml:space="preserve">). </w:t>
        </w:r>
      </w:ins>
    </w:p>
    <w:p w14:paraId="6FD4B0D5" w14:textId="234823A2" w:rsidR="00082C15" w:rsidRDefault="00082C15">
      <w:pPr>
        <w:rPr>
          <w:sz w:val="24"/>
          <w:szCs w:val="24"/>
        </w:rPr>
      </w:pPr>
      <w:r w:rsidRPr="00082C15">
        <w:rPr>
          <w:noProof/>
        </w:rPr>
        <w:lastRenderedPageBreak/>
        <mc:AlternateContent>
          <mc:Choice Requires="wpg">
            <w:drawing>
              <wp:inline distT="0" distB="0" distL="0" distR="0" wp14:anchorId="3656895B" wp14:editId="30E03563">
                <wp:extent cx="6934201" cy="7924799"/>
                <wp:effectExtent l="0" t="0" r="0" b="635"/>
                <wp:docPr id="2073" name="Group 1"/>
                <wp:cNvGraphicFramePr/>
                <a:graphic xmlns:a="http://schemas.openxmlformats.org/drawingml/2006/main">
                  <a:graphicData uri="http://schemas.microsoft.com/office/word/2010/wordprocessingGroup">
                    <wpg:wgp>
                      <wpg:cNvGrpSpPr/>
                      <wpg:grpSpPr>
                        <a:xfrm>
                          <a:off x="0" y="0"/>
                          <a:ext cx="6934201" cy="7924799"/>
                          <a:chOff x="0" y="0"/>
                          <a:chExt cx="6934201" cy="7924799"/>
                        </a:xfrm>
                      </wpg:grpSpPr>
                      <pic:pic xmlns:pic="http://schemas.openxmlformats.org/drawingml/2006/picture">
                        <pic:nvPicPr>
                          <pic:cNvPr id="2074" name="Picture 2074" descr="C:\Users\nesoltis\Documents\Projects\BcSolGWAS\data\genome\chr2_analysis\LDplot2.2V1.l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13732" y="4553995"/>
                            <a:ext cx="6820469" cy="3370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5" name="Picture 2075" descr="C:\Users\nesoltis\Documents\Projects\BcSolGWAS\paper\plots\FigR8\Sl_LesionSize_trueMAF20_NA10_lowTR.gene01Chr2.2.ManhattanPlot.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76201" y="76199"/>
                            <a:ext cx="6400801" cy="4220308"/>
                          </a:xfrm>
                          <a:prstGeom prst="rect">
                            <a:avLst/>
                          </a:prstGeom>
                          <a:noFill/>
                          <a:extLst>
                            <a:ext uri="{909E8E84-426E-40dd-AFC4-6F175D3DCCD1}">
                              <a14:hiddenFill xmlns:a14="http://schemas.microsoft.com/office/drawing/2010/main">
                                <a:solidFill>
                                  <a:srgbClr val="FFFFFF"/>
                                </a:solidFill>
                              </a14:hiddenFill>
                            </a:ext>
                          </a:extLst>
                        </pic:spPr>
                      </pic:pic>
                      <wps:wsp>
                        <wps:cNvPr id="2076" name="TextBox 7"/>
                        <wps:cNvSpPr txBox="1"/>
                        <wps:spPr>
                          <a:xfrm>
                            <a:off x="1371600" y="440035"/>
                            <a:ext cx="482824" cy="215444"/>
                          </a:xfrm>
                          <a:prstGeom prst="rect">
                            <a:avLst/>
                          </a:prstGeom>
                          <a:noFill/>
                        </wps:spPr>
                        <wps:txbx>
                          <w:txbxContent>
                            <w:p w14:paraId="7DC437B1" w14:textId="77777777" w:rsidR="00272E80" w:rsidRDefault="00272E80"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wps:txbx>
                        <wps:bodyPr wrap="none" rtlCol="0">
                          <a:spAutoFit/>
                        </wps:bodyPr>
                      </wps:wsp>
                      <wps:wsp>
                        <wps:cNvPr id="2077" name="TextBox 16"/>
                        <wps:cNvSpPr txBox="1"/>
                        <wps:spPr>
                          <a:xfrm>
                            <a:off x="1850880" y="440035"/>
                            <a:ext cx="482824" cy="215444"/>
                          </a:xfrm>
                          <a:prstGeom prst="rect">
                            <a:avLst/>
                          </a:prstGeom>
                          <a:noFill/>
                        </wps:spPr>
                        <wps:txbx>
                          <w:txbxContent>
                            <w:p w14:paraId="77DC8822" w14:textId="77777777" w:rsidR="00272E80" w:rsidRDefault="00272E80"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wps:txbx>
                        <wps:bodyPr wrap="none" rtlCol="0">
                          <a:spAutoFit/>
                        </wps:bodyPr>
                      </wps:wsp>
                      <wps:wsp>
                        <wps:cNvPr id="2078" name="TextBox 17"/>
                        <wps:cNvSpPr txBox="1"/>
                        <wps:spPr>
                          <a:xfrm>
                            <a:off x="3523965" y="440035"/>
                            <a:ext cx="482824" cy="215444"/>
                          </a:xfrm>
                          <a:prstGeom prst="rect">
                            <a:avLst/>
                          </a:prstGeom>
                          <a:noFill/>
                        </wps:spPr>
                        <wps:txbx>
                          <w:txbxContent>
                            <w:p w14:paraId="0152C1B0" w14:textId="77777777" w:rsidR="00272E80" w:rsidRDefault="00272E80"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wps:txbx>
                        <wps:bodyPr wrap="none" rtlCol="0">
                          <a:spAutoFit/>
                        </wps:bodyPr>
                      </wps:wsp>
                      <wps:wsp>
                        <wps:cNvPr id="2079" name="TextBox 19"/>
                        <wps:cNvSpPr txBox="1"/>
                        <wps:spPr>
                          <a:xfrm>
                            <a:off x="5062870" y="440035"/>
                            <a:ext cx="482824" cy="215444"/>
                          </a:xfrm>
                          <a:prstGeom prst="rect">
                            <a:avLst/>
                          </a:prstGeom>
                          <a:noFill/>
                        </wps:spPr>
                        <wps:txbx>
                          <w:txbxContent>
                            <w:p w14:paraId="64C85900" w14:textId="77777777" w:rsidR="00272E80" w:rsidRDefault="00272E80"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wps:txbx>
                        <wps:bodyPr wrap="none" rtlCol="0">
                          <a:spAutoFit/>
                        </wps:bodyPr>
                      </wps:wsp>
                      <wps:wsp>
                        <wps:cNvPr id="3072" name="Straight Connector 3072"/>
                        <wps:cNvCnPr/>
                        <wps:spPr>
                          <a:xfrm flipV="1">
                            <a:off x="3985845" y="1643275"/>
                            <a:ext cx="0" cy="21101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073" name="Straight Arrow Connector 3073"/>
                        <wps:cNvCnPr/>
                        <wps:spPr>
                          <a:xfrm flipH="1">
                            <a:off x="3744433" y="1643275"/>
                            <a:ext cx="241412" cy="0"/>
                          </a:xfrm>
                          <a:prstGeom prst="straightConnector1">
                            <a:avLst/>
                          </a:prstGeom>
                          <a:ln>
                            <a:solidFill>
                              <a:schemeClr val="accent5">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074" name="TextBox 9"/>
                        <wps:cNvSpPr txBox="1"/>
                        <wps:spPr>
                          <a:xfrm>
                            <a:off x="0" y="0"/>
                            <a:ext cx="421578" cy="430881"/>
                          </a:xfrm>
                          <a:prstGeom prst="rect">
                            <a:avLst/>
                          </a:prstGeom>
                          <a:noFill/>
                        </wps:spPr>
                        <wps:txbx>
                          <w:txbxContent>
                            <w:p w14:paraId="4C69593D" w14:textId="77777777" w:rsidR="00272E80" w:rsidRDefault="00272E8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3075" name="TextBox 10"/>
                        <wps:cNvSpPr txBox="1"/>
                        <wps:spPr>
                          <a:xfrm>
                            <a:off x="9618" y="4116924"/>
                            <a:ext cx="427978" cy="431159"/>
                          </a:xfrm>
                          <a:prstGeom prst="rect">
                            <a:avLst/>
                          </a:prstGeom>
                          <a:noFill/>
                        </wps:spPr>
                        <wps:txbx>
                          <w:txbxContent>
                            <w:p w14:paraId="62077A39" w14:textId="77777777" w:rsidR="00272E80" w:rsidRDefault="00272E8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wpg:wgp>
                  </a:graphicData>
                </a:graphic>
              </wp:inline>
            </w:drawing>
          </mc:Choice>
          <mc:Fallback xmlns:w16se="http://schemas.microsoft.com/office/word/2015/wordml/symex" xmlns:w15="http://schemas.microsoft.com/office/word/2012/wordml" xmlns:cx1="http://schemas.microsoft.com/office/drawing/2015/9/8/chartex" xmlns:cx="http://schemas.microsoft.com/office/drawing/2014/chartex">
            <w:pict>
              <v:group w14:anchorId="3656895B" id="_x0000_s1055" style="width:546pt;height:624pt;mso-position-horizontal-relative:char;mso-position-vertical-relative:line" coordsize="69342,792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rm/Gvxj8KfDjXdD0vxB4i0bRtS8TXH2PSba8u0hl1Kbci+XCrEF23SR&#10;jC5OXX1FdJ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RH/AAcZ&#10;ZH/BTX/gmj/2VoD/AMqvh6v13r8if+DjP/lJv/wTR/7K0P8A06+Hq/Xa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8if+DjP/AJSb/wDBNH/srQ/9Ovh6v12r8if+DjP/AJSb/wDBNH/s&#10;rQ/9Ovh6v12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In/g4z&#10;/wCUm/8AwTR/7K0P/Tr4er9dq/In/g4z/wCUm/8AwTR/7K0P/Tr4er9d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yJ/4OM/8AlJv/AME0f+ytD/06+Hq/XavyJ/4O&#10;M/8AlJv/AME0f+ytD/06+Hq/Xa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&#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&#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">
                <v:shape id="Picture 2074" o:spid="_x0000_s1056" type="#_x0000_t75" style="position:absolute;left:1137;top:45539;width:68205;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">
                  <v:imagedata r:id="rId46" o:title="LDplot2.2V1.lg"/>
                </v:shape>
                <v:shape id="Picture 2075" o:spid="_x0000_s1057" type="#_x0000_t75" style="position:absolute;left:762;top:761;width:64008;height:4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">
                  <v:imagedata r:id="rId47" o:title="Sl_LesionSize_trueMAF20_NA10_lowTR.gene01Chr2.2.ManhattanPlot"/>
                </v:shape>
                <v:shape id="TextBox 7" o:spid="_x0000_s1058" type="#_x0000_t202" style="position:absolute;left:13716;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" filled="f" stroked="f">
                  <v:textbox style="mso-fit-shape-to-text:t">
                    <w:txbxContent>
                      <w:p w14:paraId="7DC437B1" w14:textId="77777777" w:rsidR="00A03AD5" w:rsidRDefault="00A03AD5"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v:textbox>
                </v:shape>
                <v:shape id="TextBox 16" o:spid="_x0000_s1059" type="#_x0000_t202" style="position:absolute;left:18508;top:4400;width:4829;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" filled="f" stroked="f">
                  <v:textbox style="mso-fit-shape-to-text:t">
                    <w:txbxContent>
                      <w:p w14:paraId="77DC8822" w14:textId="77777777" w:rsidR="00A03AD5" w:rsidRDefault="00A03AD5"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v:textbox>
                </v:shape>
                <v:shape id="TextBox 17" o:spid="_x0000_s1060" type="#_x0000_t202" style="position:absolute;left:35239;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" filled="f" stroked="f">
                  <v:textbox style="mso-fit-shape-to-text:t">
                    <w:txbxContent>
                      <w:p w14:paraId="0152C1B0" w14:textId="77777777" w:rsidR="00A03AD5" w:rsidRDefault="00A03AD5"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v:textbox>
                </v:shape>
                <v:shape id="TextBox 19" o:spid="_x0000_s1061" type="#_x0000_t202" style="position:absolute;left:50628;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" filled="f" stroked="f">
                  <v:textbox style="mso-fit-shape-to-text:t">
                    <w:txbxContent>
                      <w:p w14:paraId="64C85900" w14:textId="77777777" w:rsidR="00A03AD5" w:rsidRDefault="00A03AD5"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v:textbox>
                </v:shape>
                <v:line id="Straight Connector 3072" o:spid="_x0000_s1062" style="position:absolute;flip:y;visibility:visible;mso-wrap-style:square" from="39858,16432" to="39858,18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" strokecolor="#31849b [2408]"/>
                <v:shapetype id="_x0000_t32" coordsize="21600,21600" o:spt="32" o:oned="t" path="m,l21600,21600e" filled="f">
                  <v:path arrowok="t" fillok="f" o:connecttype="none"/>
                  <o:lock v:ext="edit" shapetype="t"/>
                </v:shapetype>
                <v:shape id="Straight Arrow Connector 3073" o:spid="_x0000_s1063" type="#_x0000_t32" style="position:absolute;left:37444;top:16432;width:24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" strokecolor="#31849b [2408]">
                  <v:stroke endarrow="open"/>
                </v:shape>
                <v:shape id="TextBox 9" o:spid="_x0000_s1064"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" filled="f" stroked="f">
                  <v:textbox style="mso-fit-shape-to-text:t" inset="4.23317mm,2.11658mm,4.23317mm,2.11658mm">
                    <w:txbxContent>
                      <w:p w14:paraId="4C69593D" w14:textId="77777777" w:rsidR="00A03AD5" w:rsidRDefault="00A03AD5"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0" o:spid="_x0000_s1065" type="#_x0000_t202" style="position:absolute;left:96;top:41169;width:4279;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" filled="f" stroked="f">
                  <v:textbox style="mso-fit-shape-to-text:t" inset="4.23317mm,2.11658mm,4.23317mm,2.11658mm">
                    <w:txbxContent>
                      <w:p w14:paraId="62077A39" w14:textId="77777777" w:rsidR="00A03AD5" w:rsidRDefault="00A03AD5"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r>
        <w:rPr>
          <w:sz w:val="24"/>
          <w:szCs w:val="24"/>
        </w:rPr>
        <w:br w:type="page"/>
      </w:r>
    </w:p>
    <w:p w14:paraId="20A8CBB2" w14:textId="77777777" w:rsidR="00082C15" w:rsidRDefault="00082C15" w:rsidP="00082C15">
      <w:pPr>
        <w:rPr>
          <w:b/>
          <w:sz w:val="24"/>
          <w:szCs w:val="24"/>
        </w:rPr>
      </w:pPr>
      <w:r w:rsidRPr="00737D47">
        <w:rPr>
          <w:b/>
          <w:sz w:val="24"/>
          <w:szCs w:val="24"/>
        </w:rPr>
        <w:lastRenderedPageBreak/>
        <w:t>F</w:t>
      </w:r>
      <w:r>
        <w:rPr>
          <w:b/>
          <w:sz w:val="24"/>
          <w:szCs w:val="24"/>
        </w:rPr>
        <w:t>igure 6</w:t>
      </w:r>
      <w:r w:rsidRPr="00737D47">
        <w:rPr>
          <w:b/>
          <w:sz w:val="24"/>
          <w:szCs w:val="24"/>
        </w:rPr>
        <w:t>.</w:t>
      </w:r>
      <w:r>
        <w:rPr>
          <w:b/>
          <w:sz w:val="24"/>
          <w:szCs w:val="24"/>
        </w:rPr>
        <w:t xml:space="preserve"> Host specificity of significant SNPs linked to the gene BcT4_6001 (</w:t>
      </w:r>
      <w:r w:rsidRPr="00094ADA">
        <w:rPr>
          <w:b/>
          <w:sz w:val="24"/>
          <w:szCs w:val="24"/>
        </w:rPr>
        <w:t>Bcin14g00870</w:t>
      </w:r>
      <w:r>
        <w:rPr>
          <w:b/>
          <w:sz w:val="24"/>
          <w:szCs w:val="24"/>
        </w:rPr>
        <w:t>).</w:t>
      </w:r>
    </w:p>
    <w:p w14:paraId="069B3612" w14:textId="77777777" w:rsidR="00082C15" w:rsidRDefault="00082C15" w:rsidP="00082C15">
      <w:pPr>
        <w:rPr>
          <w:sz w:val="24"/>
          <w:szCs w:val="24"/>
        </w:rPr>
      </w:pPr>
      <w:r>
        <w:rPr>
          <w:sz w:val="24"/>
          <w:szCs w:val="24"/>
        </w:rPr>
        <w:t xml:space="preserve">a) SNPs with effects estimates above the 99% permutation threshold are colored by trait (plant phenotype in which the effect was estimated). </w:t>
      </w:r>
      <w:r w:rsidRPr="00094ADA">
        <w:rPr>
          <w:sz w:val="24"/>
          <w:szCs w:val="24"/>
        </w:rPr>
        <w:t>BcT4_6001 (Bcin14g00870)</w:t>
      </w:r>
      <w:r>
        <w:rPr>
          <w:sz w:val="24"/>
          <w:szCs w:val="24"/>
        </w:rPr>
        <w:t xml:space="preserve"> is a </w:t>
      </w:r>
      <w:proofErr w:type="spellStart"/>
      <w:r>
        <w:rPr>
          <w:sz w:val="24"/>
          <w:szCs w:val="24"/>
        </w:rPr>
        <w:t>pectinesterase</w:t>
      </w:r>
      <w:proofErr w:type="spellEnd"/>
      <w:r>
        <w:rPr>
          <w:sz w:val="24"/>
          <w:szCs w:val="24"/>
        </w:rPr>
        <w:t xml:space="preserve"> gene linked to at least one significant SNP on all 12 of the tested tomato accessions. The annotated exons are depicted as turquoise rectangles, with the start codon marked with an arrow indicating the direction of transcription. Red rectangles indicate corresponding linkage disequilibrium blocks from Figure 6b.</w:t>
      </w:r>
    </w:p>
    <w:p w14:paraId="0B76122E" w14:textId="77777777" w:rsidR="00082C15" w:rsidRPr="00737D47" w:rsidRDefault="00082C15" w:rsidP="00082C15">
      <w:pPr>
        <w:rPr>
          <w:sz w:val="24"/>
          <w:szCs w:val="24"/>
        </w:rPr>
      </w:pPr>
      <w:r>
        <w:rPr>
          <w:sz w:val="24"/>
          <w:szCs w:val="24"/>
        </w:rPr>
        <w:t>b) Linkage disequilibrium plot, including a</w:t>
      </w:r>
      <w:r w:rsidRPr="0005618A">
        <w:rPr>
          <w:sz w:val="24"/>
          <w:szCs w:val="24"/>
        </w:rPr>
        <w:t xml:space="preserve">ll pairwise comparisons of SNPs </w:t>
      </w:r>
      <w:r>
        <w:rPr>
          <w:sz w:val="24"/>
          <w:szCs w:val="24"/>
        </w:rPr>
        <w:t xml:space="preserve">in the 2kb region surrounding </w:t>
      </w:r>
      <w:r w:rsidRPr="00DD4173">
        <w:rPr>
          <w:sz w:val="24"/>
          <w:szCs w:val="24"/>
        </w:rPr>
        <w:t>Bcin14g00870</w:t>
      </w:r>
      <w:r>
        <w:rPr>
          <w:sz w:val="24"/>
          <w:szCs w:val="24"/>
        </w:rPr>
        <w:t xml:space="preserve">. </w:t>
      </w:r>
      <w:r w:rsidRPr="0005618A">
        <w:rPr>
          <w:sz w:val="24"/>
          <w:szCs w:val="24"/>
        </w:rPr>
        <w:t xml:space="preserve"> </w:t>
      </w:r>
      <w:r>
        <w:rPr>
          <w:sz w:val="24"/>
          <w:szCs w:val="24"/>
        </w:rPr>
        <w:t>The</w:t>
      </w:r>
      <w:r w:rsidRPr="0005618A">
        <w:rPr>
          <w:sz w:val="24"/>
          <w:szCs w:val="24"/>
        </w:rPr>
        <w:t xml:space="preserve"> color scheme </w:t>
      </w:r>
      <w:r>
        <w:rPr>
          <w:sz w:val="24"/>
          <w:szCs w:val="24"/>
        </w:rPr>
        <w:t xml:space="preserve">for each SNP pair </w:t>
      </w:r>
      <w:r w:rsidRPr="0005618A">
        <w:rPr>
          <w:sz w:val="24"/>
          <w:szCs w:val="24"/>
        </w:rPr>
        <w:t>is D'/LOD:</w:t>
      </w:r>
      <w:r>
        <w:rPr>
          <w:sz w:val="24"/>
          <w:szCs w:val="24"/>
        </w:rPr>
        <w:t xml:space="preserve"> white if LOD &lt;2 and D’ &lt;1, bright red for LOD ≥2 and D’=1, intermediate shades for LOD≥2 and D’&lt;1. </w:t>
      </w:r>
    </w:p>
    <w:p w14:paraId="5AF33E15" w14:textId="77777777" w:rsidR="0036598C" w:rsidRDefault="0036598C" w:rsidP="00082C15">
      <w:pPr>
        <w:spacing w:line="480" w:lineRule="auto"/>
        <w:rPr>
          <w:sz w:val="24"/>
          <w:szCs w:val="24"/>
        </w:rPr>
      </w:pPr>
    </w:p>
    <w:p w14:paraId="0AFD7ABE" w14:textId="0E7555E7" w:rsidR="00E4049F" w:rsidRPr="00E4049F" w:rsidRDefault="00E4049F" w:rsidP="008A0D22">
      <w:pPr>
        <w:spacing w:line="480" w:lineRule="auto"/>
        <w:rPr>
          <w:b/>
          <w:sz w:val="24"/>
          <w:szCs w:val="24"/>
        </w:rPr>
      </w:pPr>
      <w:r w:rsidRPr="00E4049F">
        <w:rPr>
          <w:b/>
          <w:sz w:val="24"/>
          <w:szCs w:val="24"/>
        </w:rPr>
        <w:t>Quantitative Genetics of Pathogen Response to</w:t>
      </w:r>
      <w:r>
        <w:rPr>
          <w:b/>
          <w:sz w:val="24"/>
          <w:szCs w:val="24"/>
        </w:rPr>
        <w:t xml:space="preserve"> Tomato</w:t>
      </w:r>
      <w:r w:rsidRPr="00E4049F">
        <w:rPr>
          <w:b/>
          <w:sz w:val="24"/>
          <w:szCs w:val="24"/>
        </w:rPr>
        <w:t xml:space="preserve"> Domestication</w:t>
      </w:r>
    </w:p>
    <w:p w14:paraId="101A7337" w14:textId="4FBD8A05" w:rsidR="00082C15" w:rsidRDefault="00A83BD4" w:rsidP="00A662C7">
      <w:pPr>
        <w:spacing w:line="480" w:lineRule="auto"/>
        <w:rPr>
          <w:sz w:val="24"/>
          <w:szCs w:val="24"/>
        </w:rPr>
      </w:pPr>
      <w:r>
        <w:rPr>
          <w:sz w:val="24"/>
          <w:szCs w:val="24"/>
        </w:rPr>
        <w:tab/>
      </w:r>
      <w:r w:rsidR="004569EC">
        <w:rPr>
          <w:sz w:val="24"/>
          <w:szCs w:val="24"/>
        </w:rPr>
        <w:t xml:space="preserve">The identification of two isolates that distinctly respond to tomato domestication suggests that there is natural </w:t>
      </w:r>
      <w:r w:rsidR="00BA5DC0">
        <w:rPr>
          <w:sz w:val="24"/>
          <w:szCs w:val="24"/>
        </w:rPr>
        <w:t xml:space="preserve">genetic </w:t>
      </w:r>
      <w:r w:rsidR="004569EC">
        <w:rPr>
          <w:sz w:val="24"/>
          <w:szCs w:val="24"/>
        </w:rPr>
        <w:t xml:space="preserve">variation in </w:t>
      </w:r>
      <w:r w:rsidR="004569EC" w:rsidRPr="00891BDB">
        <w:rPr>
          <w:i/>
          <w:sz w:val="24"/>
          <w:szCs w:val="24"/>
        </w:rPr>
        <w:t xml:space="preserve">B. </w:t>
      </w:r>
      <w:proofErr w:type="spellStart"/>
      <w:r w:rsidR="004569EC" w:rsidRPr="00891BDB">
        <w:rPr>
          <w:i/>
          <w:sz w:val="24"/>
          <w:szCs w:val="24"/>
        </w:rPr>
        <w:t>cinerea</w:t>
      </w:r>
      <w:proofErr w:type="spellEnd"/>
      <w:r w:rsidR="004569EC">
        <w:rPr>
          <w:sz w:val="24"/>
          <w:szCs w:val="24"/>
        </w:rPr>
        <w:t xml:space="preserve"> that is affected by tomato domestication. </w:t>
      </w:r>
      <w:r w:rsidR="005802AD">
        <w:rPr>
          <w:sz w:val="24"/>
          <w:szCs w:val="24"/>
        </w:rPr>
        <w:t xml:space="preserve">To directly </w:t>
      </w:r>
      <w:r w:rsidR="00847F0D">
        <w:rPr>
          <w:sz w:val="24"/>
          <w:szCs w:val="24"/>
        </w:rPr>
        <w:t xml:space="preserve">map </w:t>
      </w:r>
      <w:r w:rsidR="00D702E6" w:rsidRPr="005802AD">
        <w:rPr>
          <w:i/>
          <w:sz w:val="24"/>
          <w:szCs w:val="24"/>
        </w:rPr>
        <w:t>B</w:t>
      </w:r>
      <w:r w:rsidR="00D702E6">
        <w:rPr>
          <w:i/>
          <w:sz w:val="24"/>
          <w:szCs w:val="24"/>
        </w:rPr>
        <w:t xml:space="preserve">. </w:t>
      </w:r>
      <w:proofErr w:type="spellStart"/>
      <w:r w:rsidR="00D702E6">
        <w:rPr>
          <w:i/>
          <w:sz w:val="24"/>
          <w:szCs w:val="24"/>
        </w:rPr>
        <w:t>cinerea</w:t>
      </w:r>
      <w:proofErr w:type="spellEnd"/>
      <w:r w:rsidR="00D702E6">
        <w:rPr>
          <w:i/>
          <w:sz w:val="24"/>
          <w:szCs w:val="24"/>
        </w:rPr>
        <w:t xml:space="preserve"> </w:t>
      </w:r>
      <w:r w:rsidR="00847F0D">
        <w:rPr>
          <w:sz w:val="24"/>
          <w:szCs w:val="24"/>
        </w:rPr>
        <w:t xml:space="preserve">genes that control differential virulence on wild </w:t>
      </w:r>
      <w:r w:rsidR="004569EC">
        <w:rPr>
          <w:sz w:val="24"/>
          <w:szCs w:val="24"/>
        </w:rPr>
        <w:t xml:space="preserve">versus </w:t>
      </w:r>
      <w:r w:rsidR="00847F0D">
        <w:rPr>
          <w:sz w:val="24"/>
          <w:szCs w:val="24"/>
        </w:rPr>
        <w:t xml:space="preserve">domestic tomatoes, we used the least-squared mean virulence of each isolate </w:t>
      </w:r>
      <w:r w:rsidR="004569EC">
        <w:rPr>
          <w:sz w:val="24"/>
          <w:szCs w:val="24"/>
        </w:rPr>
        <w:t xml:space="preserve">across </w:t>
      </w:r>
      <w:r w:rsidR="00847F0D">
        <w:rPr>
          <w:sz w:val="24"/>
          <w:szCs w:val="24"/>
        </w:rPr>
        <w:t xml:space="preserve">all wild and all domesticated tomato genotypes as two traits. We also calculated a </w:t>
      </w:r>
      <w:r>
        <w:rPr>
          <w:sz w:val="24"/>
          <w:szCs w:val="24"/>
        </w:rPr>
        <w:t>domestication sensitivity</w:t>
      </w:r>
      <w:r w:rsidR="00847F0D">
        <w:rPr>
          <w:sz w:val="24"/>
          <w:szCs w:val="24"/>
        </w:rPr>
        <w:t xml:space="preserve"> trait</w:t>
      </w:r>
      <w:r>
        <w:rPr>
          <w:sz w:val="24"/>
          <w:szCs w:val="24"/>
        </w:rPr>
        <w:t xml:space="preserve">; the </w:t>
      </w:r>
      <w:r w:rsidR="00B623B3">
        <w:rPr>
          <w:sz w:val="24"/>
          <w:szCs w:val="24"/>
        </w:rPr>
        <w:t xml:space="preserve">relative </w:t>
      </w:r>
      <w:r>
        <w:rPr>
          <w:sz w:val="24"/>
          <w:szCs w:val="24"/>
        </w:rPr>
        <w:t xml:space="preserve">difference in lesion size for each isolate between domesticated </w:t>
      </w:r>
      <w:r w:rsidR="00B623B3">
        <w:rPr>
          <w:sz w:val="24"/>
          <w:szCs w:val="24"/>
        </w:rPr>
        <w:t>and</w:t>
      </w:r>
      <w:r>
        <w:rPr>
          <w:sz w:val="24"/>
          <w:szCs w:val="24"/>
        </w:rPr>
        <w:t xml:space="preserve"> wild hosts. </w:t>
      </w:r>
      <w:r w:rsidR="00847F0D">
        <w:rPr>
          <w:sz w:val="24"/>
          <w:szCs w:val="24"/>
        </w:rPr>
        <w:t xml:space="preserve">Using these three traits, we </w:t>
      </w:r>
      <w:r w:rsidR="00A42B96">
        <w:rPr>
          <w:sz w:val="24"/>
          <w:szCs w:val="24"/>
        </w:rPr>
        <w:t xml:space="preserve">conducted </w:t>
      </w:r>
      <w:proofErr w:type="spellStart"/>
      <w:ins w:id="515" w:author="nesol" w:date="2018-04-22T18:11:00Z">
        <w:r w:rsidR="00561E35">
          <w:rPr>
            <w:sz w:val="24"/>
            <w:szCs w:val="24"/>
          </w:rPr>
          <w:t>bigRR</w:t>
        </w:r>
        <w:proofErr w:type="spellEnd"/>
        <w:r w:rsidR="00561E35">
          <w:rPr>
            <w:sz w:val="24"/>
            <w:szCs w:val="24"/>
          </w:rPr>
          <w:t xml:space="preserve"> </w:t>
        </w:r>
      </w:ins>
      <w:r w:rsidR="00A42B96">
        <w:rPr>
          <w:sz w:val="24"/>
          <w:szCs w:val="24"/>
        </w:rPr>
        <w:t xml:space="preserve">GWA within </w:t>
      </w:r>
      <w:r w:rsidR="00A42B96" w:rsidRPr="007A191A">
        <w:rPr>
          <w:i/>
          <w:sz w:val="24"/>
          <w:szCs w:val="24"/>
        </w:rPr>
        <w:t xml:space="preserve">B. </w:t>
      </w:r>
      <w:proofErr w:type="spellStart"/>
      <w:r w:rsidR="00A42B96" w:rsidRPr="007A191A">
        <w:rPr>
          <w:i/>
          <w:sz w:val="24"/>
          <w:szCs w:val="24"/>
        </w:rPr>
        <w:t>cinerea</w:t>
      </w:r>
      <w:proofErr w:type="spellEnd"/>
      <w:r>
        <w:rPr>
          <w:sz w:val="24"/>
          <w:szCs w:val="24"/>
        </w:rPr>
        <w:t xml:space="preserve"> </w:t>
      </w:r>
      <w:r w:rsidR="00847F0D">
        <w:rPr>
          <w:sz w:val="24"/>
          <w:szCs w:val="24"/>
        </w:rPr>
        <w:t>to map genes in the pathogen that respond to domestication shifts in the plant</w:t>
      </w:r>
      <w:r>
        <w:rPr>
          <w:sz w:val="24"/>
          <w:szCs w:val="24"/>
        </w:rPr>
        <w:t xml:space="preserve">. </w:t>
      </w:r>
      <w:r w:rsidR="00B623B3">
        <w:rPr>
          <w:sz w:val="24"/>
          <w:szCs w:val="24"/>
        </w:rPr>
        <w:t xml:space="preserve">Using the mean lesion area of the </w:t>
      </w:r>
      <w:r w:rsidR="00B623B3" w:rsidRPr="00B41031">
        <w:rPr>
          <w:i/>
          <w:sz w:val="24"/>
          <w:szCs w:val="24"/>
        </w:rPr>
        <w:t xml:space="preserve">B. </w:t>
      </w:r>
      <w:proofErr w:type="spellStart"/>
      <w:r w:rsidR="00B623B3" w:rsidRPr="00B41031">
        <w:rPr>
          <w:i/>
          <w:sz w:val="24"/>
          <w:szCs w:val="24"/>
        </w:rPr>
        <w:t>cinerea</w:t>
      </w:r>
      <w:proofErr w:type="spellEnd"/>
      <w:r w:rsidR="00B623B3" w:rsidRPr="00B41031">
        <w:rPr>
          <w:i/>
          <w:sz w:val="24"/>
          <w:szCs w:val="24"/>
        </w:rPr>
        <w:t xml:space="preserve"> </w:t>
      </w:r>
      <w:r w:rsidR="00B623B3">
        <w:rPr>
          <w:sz w:val="24"/>
          <w:szCs w:val="24"/>
        </w:rPr>
        <w:t>isolates on the wild or domestic</w:t>
      </w:r>
      <w:ins w:id="516" w:author="nesol" w:date="2018-05-03T16:42:00Z">
        <w:r w:rsidR="004F17F2">
          <w:rPr>
            <w:sz w:val="24"/>
            <w:szCs w:val="24"/>
          </w:rPr>
          <w:t>ated</w:t>
        </w:r>
      </w:ins>
      <w:r w:rsidR="00B623B3">
        <w:rPr>
          <w:sz w:val="24"/>
          <w:szCs w:val="24"/>
        </w:rPr>
        <w:t xml:space="preserve"> tomato hosts identified a complex pattern of significant SNPs similar to the individual tomato accessions</w:t>
      </w:r>
      <w:r>
        <w:rPr>
          <w:sz w:val="24"/>
          <w:szCs w:val="24"/>
        </w:rPr>
        <w:t xml:space="preserve"> (</w:t>
      </w:r>
      <w:r w:rsidRPr="00150E38">
        <w:rPr>
          <w:sz w:val="24"/>
          <w:szCs w:val="24"/>
        </w:rPr>
        <w:t>F</w:t>
      </w:r>
      <w:r w:rsidR="00BB5375">
        <w:rPr>
          <w:sz w:val="24"/>
          <w:szCs w:val="24"/>
        </w:rPr>
        <w:t xml:space="preserve">igure </w:t>
      </w:r>
      <w:r w:rsidR="00C65355">
        <w:rPr>
          <w:sz w:val="24"/>
          <w:szCs w:val="24"/>
        </w:rPr>
        <w:t>4</w:t>
      </w:r>
      <w:r w:rsidR="00BB5375">
        <w:rPr>
          <w:sz w:val="24"/>
          <w:szCs w:val="24"/>
        </w:rPr>
        <w:t xml:space="preserve">, Figure </w:t>
      </w:r>
      <w:r w:rsidR="00070D24">
        <w:rPr>
          <w:sz w:val="24"/>
          <w:szCs w:val="24"/>
        </w:rPr>
        <w:t>7</w:t>
      </w:r>
      <w:r>
        <w:rPr>
          <w:sz w:val="24"/>
          <w:szCs w:val="24"/>
        </w:rPr>
        <w:t>).</w:t>
      </w:r>
      <w:r w:rsidR="00B623B3">
        <w:rPr>
          <w:sz w:val="24"/>
          <w:szCs w:val="24"/>
        </w:rPr>
        <w:t xml:space="preserve"> This had a high degree of overlap between the two traits. In contrast, the Domestication Sensitivity trait identified a much more limited set of SNPs that had less overlap with either the mean lesion area on Domestic</w:t>
      </w:r>
      <w:r w:rsidR="00A65664">
        <w:rPr>
          <w:sz w:val="24"/>
          <w:szCs w:val="24"/>
        </w:rPr>
        <w:t>ated</w:t>
      </w:r>
      <w:r w:rsidR="00B623B3">
        <w:rPr>
          <w:sz w:val="24"/>
          <w:szCs w:val="24"/>
        </w:rPr>
        <w:t xml:space="preserve"> or Wild tomato (F</w:t>
      </w:r>
      <w:r w:rsidR="00BB5375">
        <w:rPr>
          <w:sz w:val="24"/>
          <w:szCs w:val="24"/>
        </w:rPr>
        <w:t xml:space="preserve">igure </w:t>
      </w:r>
      <w:r w:rsidR="00070D24">
        <w:rPr>
          <w:sz w:val="24"/>
          <w:szCs w:val="24"/>
        </w:rPr>
        <w:t>7</w:t>
      </w:r>
      <w:r w:rsidR="00BB5375">
        <w:rPr>
          <w:sz w:val="24"/>
          <w:szCs w:val="24"/>
        </w:rPr>
        <w:t>)</w:t>
      </w:r>
      <w:r w:rsidR="00B623B3">
        <w:rPr>
          <w:sz w:val="24"/>
          <w:szCs w:val="24"/>
        </w:rPr>
        <w:t>.</w:t>
      </w:r>
      <w:ins w:id="517" w:author="nesol" w:date="2018-04-22T18:11:00Z">
        <w:r w:rsidR="00561E35">
          <w:rPr>
            <w:sz w:val="24"/>
            <w:szCs w:val="24"/>
          </w:rPr>
          <w:t xml:space="preserve"> </w:t>
        </w:r>
      </w:ins>
      <w:ins w:id="518" w:author="nesol" w:date="2018-04-22T18:12:00Z">
        <w:r w:rsidR="00792DBD">
          <w:rPr>
            <w:sz w:val="24"/>
            <w:szCs w:val="24"/>
          </w:rPr>
          <w:t>GWA of these domestication traits by</w:t>
        </w:r>
      </w:ins>
      <w:ins w:id="519" w:author="nesol" w:date="2018-04-22T18:11:00Z">
        <w:r w:rsidR="00561E35">
          <w:rPr>
            <w:sz w:val="24"/>
            <w:szCs w:val="24"/>
          </w:rPr>
          <w:t xml:space="preserve"> GEMMA</w:t>
        </w:r>
      </w:ins>
      <w:r w:rsidR="00B623B3">
        <w:rPr>
          <w:sz w:val="24"/>
          <w:szCs w:val="24"/>
        </w:rPr>
        <w:t xml:space="preserve"> </w:t>
      </w:r>
      <w:ins w:id="520" w:author="nesol" w:date="2018-04-22T18:12:00Z">
        <w:r w:rsidR="00792DBD">
          <w:rPr>
            <w:sz w:val="24"/>
            <w:szCs w:val="24"/>
          </w:rPr>
          <w:t>identified similar patterns</w:t>
        </w:r>
      </w:ins>
      <w:ins w:id="521" w:author="nesol" w:date="2018-05-03T16:42:00Z">
        <w:r w:rsidR="004F17F2">
          <w:rPr>
            <w:sz w:val="24"/>
            <w:szCs w:val="24"/>
          </w:rPr>
          <w:t xml:space="preserve"> of high overlap between SNPs and genes between Botrytis virulence on wild or domesticated tomato hosts, a</w:t>
        </w:r>
      </w:ins>
      <w:ins w:id="522" w:author="nesol" w:date="2018-05-03T16:43:00Z">
        <w:r w:rsidR="004F17F2">
          <w:rPr>
            <w:sz w:val="24"/>
            <w:szCs w:val="24"/>
          </w:rPr>
          <w:t>nd rare overlap with Domestication Sensitivity</w:t>
        </w:r>
      </w:ins>
      <w:ins w:id="523" w:author="nesol" w:date="2018-04-22T18:12:00Z">
        <w:r w:rsidR="00792DBD">
          <w:rPr>
            <w:sz w:val="24"/>
            <w:szCs w:val="24"/>
          </w:rPr>
          <w:t xml:space="preserve"> (Figure </w:t>
        </w:r>
        <w:r w:rsidR="00792DBD">
          <w:rPr>
            <w:sz w:val="24"/>
            <w:szCs w:val="24"/>
          </w:rPr>
          <w:lastRenderedPageBreak/>
          <w:t>S</w:t>
        </w:r>
      </w:ins>
      <w:ins w:id="524" w:author="N S" w:date="2018-05-10T12:47:00Z">
        <w:r w:rsidR="00623B67">
          <w:rPr>
            <w:sz w:val="24"/>
            <w:szCs w:val="24"/>
          </w:rPr>
          <w:t>5</w:t>
        </w:r>
      </w:ins>
      <w:ins w:id="525" w:author="nesol" w:date="2018-04-22T18:13:00Z">
        <w:r w:rsidR="00792DBD">
          <w:rPr>
            <w:sz w:val="24"/>
            <w:szCs w:val="24"/>
          </w:rPr>
          <w:t xml:space="preserve">). </w:t>
        </w:r>
      </w:ins>
      <w:r w:rsidR="00E62AE8">
        <w:rPr>
          <w:sz w:val="24"/>
          <w:szCs w:val="24"/>
        </w:rPr>
        <w:t xml:space="preserve">To begin querying the underlying gene functions for these various </w:t>
      </w:r>
      <w:r w:rsidR="00E62AE8">
        <w:rPr>
          <w:i/>
          <w:sz w:val="24"/>
          <w:szCs w:val="24"/>
        </w:rPr>
        <w:t xml:space="preserve">B. </w:t>
      </w:r>
      <w:proofErr w:type="spellStart"/>
      <w:r w:rsidR="00E62AE8">
        <w:rPr>
          <w:i/>
          <w:sz w:val="24"/>
          <w:szCs w:val="24"/>
        </w:rPr>
        <w:t>cinerea</w:t>
      </w:r>
      <w:proofErr w:type="spellEnd"/>
      <w:r w:rsidR="00E62AE8">
        <w:rPr>
          <w:i/>
          <w:sz w:val="24"/>
          <w:szCs w:val="24"/>
        </w:rPr>
        <w:t xml:space="preserve"> </w:t>
      </w:r>
      <w:r w:rsidR="00E62AE8">
        <w:rPr>
          <w:sz w:val="24"/>
          <w:szCs w:val="24"/>
        </w:rPr>
        <w:t xml:space="preserve">loci, we called genes as significant if there was </w:t>
      </w:r>
      <w:r w:rsidR="004E24F5">
        <w:rPr>
          <w:sz w:val="24"/>
          <w:szCs w:val="24"/>
        </w:rPr>
        <w:t>one</w:t>
      </w:r>
      <w:r w:rsidR="00E62AE8">
        <w:rPr>
          <w:sz w:val="24"/>
          <w:szCs w:val="24"/>
        </w:rPr>
        <w:t xml:space="preserve"> SNP w</w:t>
      </w:r>
      <w:r w:rsidR="00BB5375">
        <w:rPr>
          <w:sz w:val="24"/>
          <w:szCs w:val="24"/>
        </w:rPr>
        <w:t xml:space="preserve">ithin 2kb of that gene (Figure </w:t>
      </w:r>
      <w:r w:rsidR="00070D24">
        <w:rPr>
          <w:sz w:val="24"/>
          <w:szCs w:val="24"/>
        </w:rPr>
        <w:t>7c</w:t>
      </w:r>
      <w:r w:rsidR="00E62AE8">
        <w:rPr>
          <w:sz w:val="24"/>
          <w:szCs w:val="24"/>
        </w:rPr>
        <w:t>).</w:t>
      </w:r>
      <w:r w:rsidR="007F3EED">
        <w:rPr>
          <w:sz w:val="24"/>
          <w:szCs w:val="24"/>
        </w:rPr>
        <w:t xml:space="preserve"> </w:t>
      </w:r>
      <w:ins w:id="526" w:author="nesol" w:date="2018-05-03T16:28:00Z">
        <w:r w:rsidR="008C568F">
          <w:rPr>
            <w:sz w:val="24"/>
            <w:szCs w:val="24"/>
          </w:rPr>
          <w:t xml:space="preserve">We also examined </w:t>
        </w:r>
      </w:ins>
      <w:ins w:id="527" w:author="nesol" w:date="2018-05-03T16:29:00Z">
        <w:r w:rsidR="008C568F">
          <w:rPr>
            <w:sz w:val="24"/>
            <w:szCs w:val="24"/>
          </w:rPr>
          <w:t xml:space="preserve">the overlap in genes associated </w:t>
        </w:r>
        <w:del w:id="528" w:author="Dan Kliebenstein" w:date="2018-05-18T16:12:00Z">
          <w:r w:rsidR="008C568F" w:rsidDel="00A03AD5">
            <w:rPr>
              <w:sz w:val="24"/>
              <w:szCs w:val="24"/>
            </w:rPr>
            <w:delText>to</w:delText>
          </w:r>
        </w:del>
      </w:ins>
      <w:ins w:id="529" w:author="Dan Kliebenstein" w:date="2018-05-18T16:12:00Z">
        <w:r w:rsidR="00A03AD5">
          <w:rPr>
            <w:sz w:val="24"/>
            <w:szCs w:val="24"/>
          </w:rPr>
          <w:t>with</w:t>
        </w:r>
      </w:ins>
      <w:ins w:id="530" w:author="nesol" w:date="2018-05-03T16:29:00Z">
        <w:r w:rsidR="008C568F">
          <w:rPr>
            <w:sz w:val="24"/>
            <w:szCs w:val="24"/>
          </w:rPr>
          <w:t xml:space="preserve"> these domestication </w:t>
        </w:r>
      </w:ins>
      <w:ins w:id="531" w:author="Dan Kliebenstein" w:date="2018-05-18T16:12:00Z">
        <w:r w:rsidR="00A03AD5">
          <w:rPr>
            <w:sz w:val="24"/>
            <w:szCs w:val="24"/>
          </w:rPr>
          <w:t xml:space="preserve">virulence </w:t>
        </w:r>
      </w:ins>
      <w:ins w:id="532" w:author="nesol" w:date="2018-05-03T16:29:00Z">
        <w:r w:rsidR="008C568F">
          <w:rPr>
            <w:sz w:val="24"/>
            <w:szCs w:val="24"/>
          </w:rPr>
          <w:t>traits</w:t>
        </w:r>
      </w:ins>
      <w:ins w:id="533" w:author="Dan Kliebenstein" w:date="2018-05-18T16:12:00Z">
        <w:r w:rsidR="00A03AD5">
          <w:rPr>
            <w:sz w:val="24"/>
            <w:szCs w:val="24"/>
          </w:rPr>
          <w:t xml:space="preserve"> found by both</w:t>
        </w:r>
      </w:ins>
      <w:ins w:id="534" w:author="nesol" w:date="2018-05-03T16:29:00Z">
        <w:del w:id="535" w:author="Dan Kliebenstein" w:date="2018-05-18T16:12:00Z">
          <w:r w:rsidR="008C568F" w:rsidDel="00A03AD5">
            <w:rPr>
              <w:sz w:val="24"/>
              <w:szCs w:val="24"/>
            </w:rPr>
            <w:delText xml:space="preserve"> by</w:delText>
          </w:r>
        </w:del>
        <w:r w:rsidR="008C568F">
          <w:rPr>
            <w:sz w:val="24"/>
            <w:szCs w:val="24"/>
          </w:rPr>
          <w:t xml:space="preserve"> </w:t>
        </w:r>
        <w:proofErr w:type="spellStart"/>
        <w:r w:rsidR="008C568F">
          <w:rPr>
            <w:sz w:val="24"/>
            <w:szCs w:val="24"/>
          </w:rPr>
          <w:t>bigRR</w:t>
        </w:r>
        <w:proofErr w:type="spellEnd"/>
        <w:r w:rsidR="008C568F">
          <w:rPr>
            <w:sz w:val="24"/>
            <w:szCs w:val="24"/>
          </w:rPr>
          <w:t xml:space="preserve"> and GEMMA</w:t>
        </w:r>
        <w:del w:id="536" w:author="Dan Kliebenstein" w:date="2018-05-18T16:12:00Z">
          <w:r w:rsidR="008C568F" w:rsidDel="00A03AD5">
            <w:rPr>
              <w:sz w:val="24"/>
              <w:szCs w:val="24"/>
            </w:rPr>
            <w:delText>,</w:delText>
          </w:r>
        </w:del>
      </w:ins>
      <w:ins w:id="537" w:author="Dan Kliebenstein" w:date="2018-05-18T16:12:00Z">
        <w:r w:rsidR="00A03AD5">
          <w:rPr>
            <w:sz w:val="24"/>
            <w:szCs w:val="24"/>
          </w:rPr>
          <w:t>. This overlap identified</w:t>
        </w:r>
      </w:ins>
      <w:ins w:id="538" w:author="nesol" w:date="2018-05-03T16:29:00Z">
        <w:del w:id="539" w:author="Dan Kliebenstein" w:date="2018-05-18T16:12:00Z">
          <w:r w:rsidR="008C568F" w:rsidDel="00A03AD5">
            <w:rPr>
              <w:sz w:val="24"/>
              <w:szCs w:val="24"/>
            </w:rPr>
            <w:delText xml:space="preserve"> identifying </w:delText>
          </w:r>
        </w:del>
      </w:ins>
      <w:ins w:id="540" w:author="Dan Kliebenstein" w:date="2018-05-18T16:12:00Z">
        <w:r w:rsidR="00A03AD5">
          <w:rPr>
            <w:sz w:val="24"/>
            <w:szCs w:val="24"/>
          </w:rPr>
          <w:t xml:space="preserve"> </w:t>
        </w:r>
      </w:ins>
      <w:ins w:id="541" w:author="N S" w:date="2018-05-18T14:44:00Z">
        <w:r w:rsidR="00510E9C">
          <w:rPr>
            <w:sz w:val="24"/>
            <w:szCs w:val="24"/>
          </w:rPr>
          <w:t>200</w:t>
        </w:r>
      </w:ins>
      <w:ins w:id="542" w:author="nesol" w:date="2018-05-03T16:30:00Z">
        <w:r w:rsidR="008C568F">
          <w:rPr>
            <w:sz w:val="24"/>
            <w:szCs w:val="24"/>
          </w:rPr>
          <w:t xml:space="preserve"> unique genes</w:t>
        </w:r>
      </w:ins>
      <w:ins w:id="543" w:author="Dan Kliebenstein" w:date="2018-05-18T16:13:00Z">
        <w:r w:rsidR="00A03AD5">
          <w:rPr>
            <w:sz w:val="24"/>
            <w:szCs w:val="24"/>
          </w:rPr>
          <w:t xml:space="preserve"> including</w:t>
        </w:r>
      </w:ins>
      <w:ins w:id="544" w:author="nesol" w:date="2018-05-03T16:30:00Z">
        <w:r w:rsidR="008C568F">
          <w:rPr>
            <w:sz w:val="24"/>
            <w:szCs w:val="24"/>
          </w:rPr>
          <w:t xml:space="preserve"> </w:t>
        </w:r>
      </w:ins>
      <w:ins w:id="545" w:author="Dan Kliebenstein" w:date="2018-05-18T16:13:00Z">
        <w:r w:rsidR="00A03AD5">
          <w:rPr>
            <w:sz w:val="24"/>
            <w:szCs w:val="24"/>
          </w:rPr>
          <w:t xml:space="preserve">several transporters and enzymes, with few predicted virulence genes </w:t>
        </w:r>
      </w:ins>
      <w:ins w:id="546" w:author="nesol" w:date="2018-05-03T16:30:00Z">
        <w:r w:rsidR="008C568F">
          <w:rPr>
            <w:sz w:val="24"/>
            <w:szCs w:val="24"/>
          </w:rPr>
          <w:t>(Table S</w:t>
        </w:r>
        <w:del w:id="547" w:author="N S" w:date="2018-05-16T15:30:00Z">
          <w:r w:rsidR="008C568F" w:rsidDel="00410703">
            <w:rPr>
              <w:sz w:val="24"/>
              <w:szCs w:val="24"/>
            </w:rPr>
            <w:delText>3</w:delText>
          </w:r>
        </w:del>
      </w:ins>
      <w:ins w:id="548" w:author="N S" w:date="2018-05-16T15:30:00Z">
        <w:r w:rsidR="00410703">
          <w:rPr>
            <w:sz w:val="24"/>
            <w:szCs w:val="24"/>
          </w:rPr>
          <w:t>2</w:t>
        </w:r>
      </w:ins>
      <w:ins w:id="549" w:author="N S" w:date="2018-05-18T14:00:00Z">
        <w:r w:rsidR="00B27CB5">
          <w:rPr>
            <w:sz w:val="24"/>
            <w:szCs w:val="24"/>
          </w:rPr>
          <w:t>b</w:t>
        </w:r>
      </w:ins>
      <w:ins w:id="550" w:author="nesol" w:date="2018-05-03T16:30:00Z">
        <w:r w:rsidR="008C568F">
          <w:rPr>
            <w:sz w:val="24"/>
            <w:szCs w:val="24"/>
          </w:rPr>
          <w:t xml:space="preserve">). </w:t>
        </w:r>
        <w:del w:id="551" w:author="Dan Kliebenstein" w:date="2018-05-18T16:13:00Z">
          <w:r w:rsidR="008C568F" w:rsidDel="00A03AD5">
            <w:rPr>
              <w:sz w:val="24"/>
              <w:szCs w:val="24"/>
            </w:rPr>
            <w:delText>These genes include several transporters and enzymes, with f</w:delText>
          </w:r>
        </w:del>
      </w:ins>
      <w:ins w:id="552" w:author="nesol" w:date="2018-05-03T16:31:00Z">
        <w:del w:id="553" w:author="Dan Kliebenstein" w:date="2018-05-18T16:13:00Z">
          <w:r w:rsidR="008C568F" w:rsidDel="00A03AD5">
            <w:rPr>
              <w:sz w:val="24"/>
              <w:szCs w:val="24"/>
            </w:rPr>
            <w:delText xml:space="preserve">ew predicted virulence genes. </w:delText>
          </w:r>
        </w:del>
        <w:r w:rsidR="008C568F">
          <w:rPr>
            <w:sz w:val="24"/>
            <w:szCs w:val="24"/>
          </w:rPr>
          <w:t>One gene from this overlap list (</w:t>
        </w:r>
        <w:r w:rsidR="008C568F" w:rsidRPr="00A03AD5">
          <w:rPr>
            <w:i/>
            <w:sz w:val="24"/>
            <w:szCs w:val="24"/>
            <w:rPrChange w:id="554" w:author="Dan Kliebenstein" w:date="2018-05-18T16:13:00Z">
              <w:rPr>
                <w:sz w:val="24"/>
                <w:szCs w:val="24"/>
              </w:rPr>
            </w:rPrChange>
          </w:rPr>
          <w:t>Bcin01g05800</w:t>
        </w:r>
        <w:r w:rsidR="008C568F">
          <w:rPr>
            <w:sz w:val="24"/>
            <w:szCs w:val="24"/>
          </w:rPr>
          <w:t xml:space="preserve">) contains TPR repeats, </w:t>
        </w:r>
      </w:ins>
      <w:ins w:id="555" w:author="nesol" w:date="2018-05-03T16:32:00Z">
        <w:r w:rsidR="008C568F">
          <w:rPr>
            <w:sz w:val="24"/>
            <w:szCs w:val="24"/>
          </w:rPr>
          <w:t xml:space="preserve">which are common in bacterial virulence proteins </w:t>
        </w:r>
      </w:ins>
      <w:r w:rsidR="00D03171">
        <w:rPr>
          <w:sz w:val="24"/>
          <w:szCs w:val="24"/>
        </w:rPr>
        <w:fldChar w:fldCharType="begin"/>
      </w:r>
      <w:r w:rsidR="005F1A4E">
        <w:rPr>
          <w:sz w:val="24"/>
          <w:szCs w:val="24"/>
        </w:rPr>
        <w:instrText xml:space="preserve"> ADDIN EN.CITE &lt;EndNote&gt;&lt;Cite&gt;&lt;Author&gt;Cerveny&lt;/Author&gt;&lt;Year&gt;2013&lt;/Year&gt;&lt;RecNum&gt;611&lt;/RecNum&gt;&lt;DisplayText&gt;(Cerveny, Straskova et al. 2013)&lt;/DisplayText&gt;&lt;record&gt;&lt;rec-number&gt;611&lt;/rec-number&gt;&lt;foreign-keys&gt;&lt;key app="EN" db-id="a2x2tzszjfd2zjed0e8psfdtd0daafwwr002" timestamp="0"&gt;611&lt;/key&gt;&lt;/foreign-keys&gt;&lt;ref-type name="Journal Article"&gt;17&lt;/ref-type&gt;&lt;contributors&gt;&lt;authors&gt;&lt;author&gt;Cerveny, Lukas&lt;/author&gt;&lt;author&gt;Straskova, Adela&lt;/author&gt;&lt;author&gt;Dankova, Vera&lt;/author&gt;&lt;author&gt;Hartlova, Anetta&lt;/author&gt;&lt;author&gt;Ceckova, Martina&lt;/author&gt;&lt;author&gt;Staud, Frantisek&lt;/author&gt;&lt;author&gt;Stulik, Jiri&lt;/author&gt;&lt;/authors&gt;&lt;/contributors&gt;&lt;titles&gt;&lt;title&gt;Tetratricopeptide repeat motifs in the world of bacterial pathogens: role in virulence mechanisms&lt;/title&gt;&lt;secondary-title&gt;Infection and immunity&lt;/secondary-title&gt;&lt;/titles&gt;&lt;pages&gt;629-635&lt;/pages&gt;&lt;volume&gt;81&lt;/volume&gt;&lt;number&gt;3&lt;/number&gt;&lt;dates&gt;&lt;year&gt;2013&lt;/year&gt;&lt;/dates&gt;&lt;isbn&gt;0019-9567&lt;/isbn&gt;&lt;urls&gt;&lt;/urls&gt;&lt;/record&gt;&lt;/Cite&gt;&lt;/EndNote&gt;</w:instrText>
      </w:r>
      <w:r w:rsidR="00D03171">
        <w:rPr>
          <w:sz w:val="24"/>
          <w:szCs w:val="24"/>
        </w:rPr>
        <w:fldChar w:fldCharType="separate"/>
      </w:r>
      <w:r w:rsidR="00D03171">
        <w:rPr>
          <w:noProof/>
          <w:sz w:val="24"/>
          <w:szCs w:val="24"/>
        </w:rPr>
        <w:t>(Cerveny, Straskova et al. 2013)</w:t>
      </w:r>
      <w:r w:rsidR="00D03171">
        <w:rPr>
          <w:sz w:val="24"/>
          <w:szCs w:val="24"/>
        </w:rPr>
        <w:fldChar w:fldCharType="end"/>
      </w:r>
      <w:ins w:id="556" w:author="nesol" w:date="2018-05-03T16:39:00Z">
        <w:r w:rsidR="00C44D43">
          <w:rPr>
            <w:sz w:val="24"/>
            <w:szCs w:val="24"/>
          </w:rPr>
          <w:t xml:space="preserve"> and are </w:t>
        </w:r>
      </w:ins>
      <w:ins w:id="557" w:author="nesol" w:date="2018-05-03T16:40:00Z">
        <w:r w:rsidR="00C44D43">
          <w:rPr>
            <w:sz w:val="24"/>
            <w:szCs w:val="24"/>
          </w:rPr>
          <w:t xml:space="preserve">among the proteins secreted by the plant pathogen </w:t>
        </w:r>
        <w:proofErr w:type="spellStart"/>
        <w:r w:rsidR="00C44D43">
          <w:rPr>
            <w:rFonts w:ascii="Arial" w:hAnsi="Arial" w:cs="Arial"/>
            <w:i/>
            <w:iCs/>
            <w:color w:val="1C1D1E"/>
            <w:shd w:val="clear" w:color="auto" w:fill="FFFFFF"/>
          </w:rPr>
          <w:t>Ustilago</w:t>
        </w:r>
        <w:proofErr w:type="spellEnd"/>
        <w:r w:rsidR="00C44D43">
          <w:rPr>
            <w:rFonts w:ascii="Arial" w:hAnsi="Arial" w:cs="Arial"/>
            <w:i/>
            <w:iCs/>
            <w:color w:val="1C1D1E"/>
            <w:shd w:val="clear" w:color="auto" w:fill="FFFFFF"/>
          </w:rPr>
          <w:t xml:space="preserve"> </w:t>
        </w:r>
        <w:proofErr w:type="spellStart"/>
        <w:r w:rsidR="00C44D43">
          <w:rPr>
            <w:rFonts w:ascii="Arial" w:hAnsi="Arial" w:cs="Arial"/>
            <w:i/>
            <w:iCs/>
            <w:color w:val="1C1D1E"/>
            <w:shd w:val="clear" w:color="auto" w:fill="FFFFFF"/>
          </w:rPr>
          <w:t>maydis</w:t>
        </w:r>
        <w:proofErr w:type="spellEnd"/>
        <w:r w:rsidR="00C44D43">
          <w:rPr>
            <w:rFonts w:ascii="Arial" w:hAnsi="Arial" w:cs="Arial"/>
            <w:i/>
            <w:iCs/>
            <w:color w:val="1C1D1E"/>
            <w:shd w:val="clear" w:color="auto" w:fill="FFFFFF"/>
          </w:rPr>
          <w:t xml:space="preserve"> </w:t>
        </w:r>
      </w:ins>
      <w:r w:rsidR="00D03171">
        <w:rPr>
          <w:rFonts w:ascii="Arial" w:hAnsi="Arial" w:cs="Arial"/>
          <w:iCs/>
          <w:color w:val="1C1D1E"/>
          <w:sz w:val="20"/>
          <w:shd w:val="clear" w:color="auto" w:fill="FFFFFF"/>
        </w:rPr>
        <w:fldChar w:fldCharType="begin"/>
      </w:r>
      <w:r w:rsidR="005F1A4E">
        <w:rPr>
          <w:rFonts w:ascii="Arial" w:hAnsi="Arial" w:cs="Arial"/>
          <w:iCs/>
          <w:color w:val="1C1D1E"/>
          <w:sz w:val="20"/>
          <w:shd w:val="clear" w:color="auto" w:fill="FFFFFF"/>
        </w:rPr>
        <w:instrText xml:space="preserve"> ADDIN EN.CITE &lt;EndNote&gt;&lt;Cite&gt;&lt;Author&gt;Lo Presti&lt;/Author&gt;&lt;Year&gt;2016&lt;/Year&gt;&lt;RecNum&gt;612&lt;/RecNum&gt;&lt;DisplayText&gt;(Lo Presti, López Díaz et al. 2016)&lt;/DisplayText&gt;&lt;record&gt;&lt;rec-number&gt;612&lt;/rec-number&gt;&lt;foreign-keys&gt;&lt;key app="EN" db-id="a2x2tzszjfd2zjed0e8psfdtd0daafwwr002" timestamp="0"&gt;612&lt;/key&gt;&lt;/foreign-keys&gt;&lt;ref-type name="Journal Article"&gt;17&lt;/ref-type&gt;&lt;contributors&gt;&lt;authors&gt;&lt;author&gt;Lo Presti, Libera&lt;/author&gt;&lt;author&gt;López Díaz, Cristina&lt;/author&gt;&lt;author&gt;Turrà, David&lt;/author&gt;&lt;author&gt;Di Pietro, Antonio&lt;/author&gt;&lt;author&gt;Hampel, Martin&lt;/author&gt;&lt;author&gt;Heimel, Kai&lt;/author&gt;&lt;author&gt;Kahmann, Regine&lt;/author&gt;&lt;/authors&gt;&lt;/contributors&gt;&lt;titles&gt;&lt;title&gt;A conserved co</w:instrText>
      </w:r>
      <w:r w:rsidR="005F1A4E">
        <w:rPr>
          <w:rFonts w:ascii="Cambria Math" w:hAnsi="Cambria Math" w:cs="Cambria Math"/>
          <w:iCs/>
          <w:color w:val="1C1D1E"/>
          <w:sz w:val="20"/>
          <w:shd w:val="clear" w:color="auto" w:fill="FFFFFF"/>
        </w:rPr>
        <w:instrText>‐</w:instrText>
      </w:r>
      <w:r w:rsidR="005F1A4E">
        <w:rPr>
          <w:rFonts w:ascii="Arial" w:hAnsi="Arial" w:cs="Arial"/>
          <w:iCs/>
          <w:color w:val="1C1D1E"/>
          <w:sz w:val="20"/>
          <w:shd w:val="clear" w:color="auto" w:fill="FFFFFF"/>
        </w:rPr>
        <w:instrText>chaperone is required for virulence in fungal plant pathogens&lt;/title&gt;&lt;secondary-title&gt;New Phytologist&lt;/secondary-title&gt;&lt;/titles&gt;&lt;pages&gt;1135-1148&lt;/pages&gt;&lt;volume&gt;209&lt;/volume&gt;&lt;number&gt;3&lt;/number&gt;&lt;dates&gt;&lt;year&gt;2016&lt;/year&gt;&lt;/dates&gt;&lt;isbn&gt;1469-8137&lt;/isbn&gt;&lt;urls&gt;&lt;/urls&gt;&lt;/record&gt;&lt;/Cite&gt;&lt;/EndNote&gt;</w:instrText>
      </w:r>
      <w:r w:rsidR="00D03171">
        <w:rPr>
          <w:rFonts w:ascii="Arial" w:hAnsi="Arial" w:cs="Arial"/>
          <w:iCs/>
          <w:color w:val="1C1D1E"/>
          <w:sz w:val="20"/>
          <w:shd w:val="clear" w:color="auto" w:fill="FFFFFF"/>
        </w:rPr>
        <w:fldChar w:fldCharType="separate"/>
      </w:r>
      <w:r w:rsidR="00D03171">
        <w:rPr>
          <w:rFonts w:ascii="Arial" w:hAnsi="Arial" w:cs="Arial"/>
          <w:iCs/>
          <w:noProof/>
          <w:color w:val="1C1D1E"/>
          <w:sz w:val="20"/>
          <w:shd w:val="clear" w:color="auto" w:fill="FFFFFF"/>
        </w:rPr>
        <w:t>(Lo Presti, López Díaz et al. 2016)</w:t>
      </w:r>
      <w:r w:rsidR="00D03171">
        <w:rPr>
          <w:rFonts w:ascii="Arial" w:hAnsi="Arial" w:cs="Arial"/>
          <w:iCs/>
          <w:color w:val="1C1D1E"/>
          <w:sz w:val="20"/>
          <w:shd w:val="clear" w:color="auto" w:fill="FFFFFF"/>
        </w:rPr>
        <w:fldChar w:fldCharType="end"/>
      </w:r>
      <w:ins w:id="558" w:author="nesol" w:date="2018-05-03T16:32:00Z">
        <w:r w:rsidR="008C568F">
          <w:rPr>
            <w:sz w:val="24"/>
            <w:szCs w:val="24"/>
          </w:rPr>
          <w:t xml:space="preserve">. </w:t>
        </w:r>
      </w:ins>
      <w:r w:rsidR="00277283">
        <w:rPr>
          <w:sz w:val="24"/>
          <w:szCs w:val="24"/>
        </w:rPr>
        <w:t xml:space="preserve">Using all </w:t>
      </w:r>
      <w:r w:rsidR="00D46F73">
        <w:rPr>
          <w:sz w:val="24"/>
          <w:szCs w:val="24"/>
        </w:rPr>
        <w:t>1251</w:t>
      </w:r>
      <w:r w:rsidR="00277283">
        <w:rPr>
          <w:sz w:val="24"/>
          <w:szCs w:val="24"/>
        </w:rPr>
        <w:t xml:space="preserve"> genes linked to domestication </w:t>
      </w:r>
      <w:del w:id="559" w:author="Dan Kliebenstein" w:date="2018-05-18T16:14:00Z">
        <w:r w:rsidR="00D46F73" w:rsidDel="00A03AD5">
          <w:rPr>
            <w:sz w:val="24"/>
            <w:szCs w:val="24"/>
          </w:rPr>
          <w:delText xml:space="preserve">phenotypes </w:delText>
        </w:r>
      </w:del>
      <w:ins w:id="560" w:author="Dan Kliebenstein" w:date="2018-05-18T16:14:00Z">
        <w:r w:rsidR="00A03AD5">
          <w:rPr>
            <w:sz w:val="24"/>
            <w:szCs w:val="24"/>
          </w:rPr>
          <w:t xml:space="preserve">traits </w:t>
        </w:r>
      </w:ins>
      <w:ins w:id="561" w:author="nesol" w:date="2018-04-22T18:14:00Z">
        <w:r w:rsidR="00792DBD">
          <w:rPr>
            <w:sz w:val="24"/>
            <w:szCs w:val="24"/>
          </w:rPr>
          <w:t xml:space="preserve">by </w:t>
        </w:r>
        <w:proofErr w:type="spellStart"/>
        <w:r w:rsidR="00792DBD">
          <w:rPr>
            <w:sz w:val="24"/>
            <w:szCs w:val="24"/>
          </w:rPr>
          <w:t>bigRR</w:t>
        </w:r>
        <w:proofErr w:type="spellEnd"/>
        <w:r w:rsidR="00792DBD">
          <w:rPr>
            <w:sz w:val="24"/>
            <w:szCs w:val="24"/>
          </w:rPr>
          <w:t xml:space="preserve"> </w:t>
        </w:r>
      </w:ins>
      <w:r w:rsidR="00802A76">
        <w:rPr>
          <w:sz w:val="24"/>
          <w:szCs w:val="24"/>
        </w:rPr>
        <w:t xml:space="preserve">for </w:t>
      </w:r>
      <w:r w:rsidR="00277283">
        <w:rPr>
          <w:sz w:val="24"/>
          <w:szCs w:val="24"/>
        </w:rPr>
        <w:t xml:space="preserve">a </w:t>
      </w:r>
      <w:r w:rsidR="00D46F73">
        <w:rPr>
          <w:sz w:val="24"/>
          <w:szCs w:val="24"/>
        </w:rPr>
        <w:t xml:space="preserve">functional </w:t>
      </w:r>
    </w:p>
    <w:p w14:paraId="0A9B833C" w14:textId="34D8395C" w:rsidR="00082C15" w:rsidRDefault="00082C15" w:rsidP="00082C15">
      <w:pPr>
        <w:rPr>
          <w:b/>
          <w:sz w:val="24"/>
          <w:szCs w:val="24"/>
        </w:rPr>
      </w:pPr>
      <w:r w:rsidRPr="00082C15">
        <w:rPr>
          <w:b/>
          <w:noProof/>
          <w:sz w:val="24"/>
          <w:szCs w:val="24"/>
        </w:rPr>
        <w:lastRenderedPageBreak/>
        <mc:AlternateContent>
          <mc:Choice Requires="wpg">
            <w:drawing>
              <wp:inline distT="0" distB="0" distL="0" distR="0" wp14:anchorId="03F20161" wp14:editId="762BA09B">
                <wp:extent cx="6858000" cy="9058230"/>
                <wp:effectExtent l="0" t="0" r="0" b="0"/>
                <wp:docPr id="3076" name="Group 2"/>
                <wp:cNvGraphicFramePr/>
                <a:graphic xmlns:a="http://schemas.openxmlformats.org/drawingml/2006/main">
                  <a:graphicData uri="http://schemas.microsoft.com/office/word/2010/wordprocessingGroup">
                    <wpg:wgp>
                      <wpg:cNvGrpSpPr/>
                      <wpg:grpSpPr>
                        <a:xfrm>
                          <a:off x="0" y="0"/>
                          <a:ext cx="6858000" cy="9058230"/>
                          <a:chOff x="0" y="0"/>
                          <a:chExt cx="6858000" cy="9058230"/>
                        </a:xfrm>
                      </wpg:grpSpPr>
                      <pic:pic xmlns:pic="http://schemas.openxmlformats.org/drawingml/2006/picture">
                        <pic:nvPicPr>
                          <pic:cNvPr id="3077" name="Picture 3077"/>
                          <pic:cNvPicPr>
                            <a:picLocks noChangeAspect="1" noChangeArrowheads="1"/>
                          </pic:cNvPicPr>
                        </pic:nvPicPr>
                        <pic:blipFill rotWithShape="1">
                          <a:blip r:embed="rId48">
                            <a:extLst>
                              <a:ext uri="{28A0092B-C50C-407E-A947-70E740481C1C}">
                                <a14:useLocalDpi xmlns:a14="http://schemas.microsoft.com/office/drawing/2010/main" val="0"/>
                              </a:ext>
                            </a:extLst>
                          </a:blip>
                          <a:srcRect l="16047" t="12792" r="11417" b="11572"/>
                          <a:stretch/>
                        </pic:blipFill>
                        <pic:spPr bwMode="auto">
                          <a:xfrm>
                            <a:off x="3298834" y="5167567"/>
                            <a:ext cx="3515762" cy="366600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3078" name="Picture 3078" descr="C:\Users\nesoltis\Documents\Projects\BcSolGWAS\paper\plots\ActualPaper\FigR8\Venn_SNPs_10NA_numbered.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7014" t="4861" r="6294" b="4146"/>
                          <a:stretch/>
                        </pic:blipFill>
                        <pic:spPr bwMode="auto">
                          <a:xfrm>
                            <a:off x="0" y="5044131"/>
                            <a:ext cx="3383280" cy="40140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9" name="Picture 3079" descr="C:\Users\nesoltis\Documents\Projects\BcSolGWAS\paper\plots\ActualPaper\FigR8\FigR8_SlBc_trueMAF20_10NA_domest.ManhattanPlot.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129204"/>
                            <a:ext cx="6858000" cy="4572000"/>
                          </a:xfrm>
                          <a:prstGeom prst="rect">
                            <a:avLst/>
                          </a:prstGeom>
                          <a:noFill/>
                          <a:extLst>
                            <a:ext uri="{909E8E84-426E-40dd-AFC4-6F175D3DCCD1}">
                              <a14:hiddenFill xmlns:a14="http://schemas.microsoft.com/office/drawing/2010/main">
                                <a:solidFill>
                                  <a:srgbClr val="FFFFFF"/>
                                </a:solidFill>
                              </a14:hiddenFill>
                            </a:ext>
                          </a:extLst>
                        </pic:spPr>
                      </pic:pic>
                      <wps:wsp>
                        <wps:cNvPr id="3086" name="TextBox 4"/>
                        <wps:cNvSpPr txBox="1"/>
                        <wps:spPr>
                          <a:xfrm>
                            <a:off x="23327" y="0"/>
                            <a:ext cx="298480" cy="369332"/>
                          </a:xfrm>
                          <a:prstGeom prst="rect">
                            <a:avLst/>
                          </a:prstGeom>
                          <a:noFill/>
                        </wps:spPr>
                        <wps:txbx>
                          <w:txbxContent>
                            <w:p w14:paraId="24301D3F" w14:textId="77777777" w:rsidR="00272E80" w:rsidRDefault="00272E8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rtlCol="0">
                          <a:spAutoFit/>
                        </wps:bodyPr>
                      </wps:wsp>
                      <wps:wsp>
                        <wps:cNvPr id="3087" name="TextBox 6"/>
                        <wps:cNvSpPr txBox="1"/>
                        <wps:spPr>
                          <a:xfrm>
                            <a:off x="0" y="4867160"/>
                            <a:ext cx="308098" cy="369332"/>
                          </a:xfrm>
                          <a:prstGeom prst="rect">
                            <a:avLst/>
                          </a:prstGeom>
                          <a:noFill/>
                        </wps:spPr>
                        <wps:txbx>
                          <w:txbxContent>
                            <w:p w14:paraId="519BAD31" w14:textId="77777777" w:rsidR="00272E80" w:rsidRDefault="00272E8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rtlCol="0">
                          <a:spAutoFit/>
                        </wps:bodyPr>
                      </wps:wsp>
                      <wps:wsp>
                        <wps:cNvPr id="3088" name="TextBox 7"/>
                        <wps:cNvSpPr txBox="1"/>
                        <wps:spPr>
                          <a:xfrm>
                            <a:off x="3432500" y="4885876"/>
                            <a:ext cx="280846" cy="369332"/>
                          </a:xfrm>
                          <a:prstGeom prst="rect">
                            <a:avLst/>
                          </a:prstGeom>
                          <a:noFill/>
                        </wps:spPr>
                        <wps:txbx>
                          <w:txbxContent>
                            <w:p w14:paraId="07F3ED63" w14:textId="77777777" w:rsidR="00272E80" w:rsidRDefault="00272E8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wps:txbx>
                        <wps:bodyPr wrap="none" rtlCol="0">
                          <a:spAutoFit/>
                        </wps:bodyPr>
                      </wps:wsp>
                      <pic:pic xmlns:pic="http://schemas.openxmlformats.org/drawingml/2006/picture">
                        <pic:nvPicPr>
                          <pic:cNvPr id="3089" name="Picture 3089" descr="C:\Users\nesoltis\Documents\Projects\BcSolGWAS\paper\plots\ActualPaper\FigR8\FigR8_Sl_legend.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1761" t="27706" b="56450"/>
                          <a:stretch/>
                        </pic:blipFill>
                        <pic:spPr bwMode="auto">
                          <a:xfrm>
                            <a:off x="5478438" y="3411019"/>
                            <a:ext cx="1250868" cy="7243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xmlns:w16se="http://schemas.microsoft.com/office/word/2015/wordml/symex" xmlns:w15="http://schemas.microsoft.com/office/word/2012/wordml" xmlns:cx1="http://schemas.microsoft.com/office/drawing/2015/9/8/chartex" xmlns:cx="http://schemas.microsoft.com/office/drawing/2014/chartex">
            <w:pict>
              <v:group w14:anchorId="03F20161" id="Group 2" o:spid="_x0000_s1066" style="width:540pt;height:713.25pt;mso-position-horizontal-relative:char;mso-position-vertical-relative:line" coordsize="68580,905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">
                <v:shape id="Picture 3077" o:spid="_x0000_s1067" type="#_x0000_t75" style="position:absolute;left:32988;top:51675;width:35157;height:3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" fillcolor="#4f81bd [3204]" strokecolor="black [3213]">
                  <v:imagedata r:id="rId52" o:title="" croptop="8383f" cropbottom="7584f" cropleft="10517f" cropright="7482f"/>
                </v:shape>
                <v:shape id="Picture 3078" o:spid="_x0000_s1068" type="#_x0000_t75" style="position:absolute;top:50441;width:33832;height:4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">
                  <v:imagedata r:id="rId53" o:title="Venn_SNPs_10NA_numbered" croptop="3186f" cropbottom="2717f" cropleft="11150f" cropright="4125f"/>
                </v:shape>
                <v:shape id="Picture 3079" o:spid="_x0000_s1069" type="#_x0000_t75" style="position:absolute;top:1292;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">
                  <v:imagedata r:id="rId54" o:title="FigR8_SlBc_trueMAF20_10NA_domest.ManhattanPlot"/>
                </v:shape>
                <v:shape id="TextBox 4" o:spid="_x0000_s1070" type="#_x0000_t202" style="position:absolute;left:233;width:298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" filled="f" stroked="f">
                  <v:textbox style="mso-fit-shape-to-text:t">
                    <w:txbxContent>
                      <w:p w14:paraId="24301D3F" w14:textId="77777777" w:rsidR="00A03AD5" w:rsidRDefault="00A03AD5"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6" o:spid="_x0000_s1071" type="#_x0000_t202" style="position:absolute;top:48671;width:3080;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" filled="f" stroked="f">
                  <v:textbox style="mso-fit-shape-to-text:t">
                    <w:txbxContent>
                      <w:p w14:paraId="519BAD31" w14:textId="77777777" w:rsidR="00A03AD5" w:rsidRDefault="00A03AD5"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TextBox 7" o:spid="_x0000_s1072" type="#_x0000_t202" style="position:absolute;left:34325;top:48858;width:2808;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" filled="f" stroked="f">
                  <v:textbox style="mso-fit-shape-to-text:t">
                    <w:txbxContent>
                      <w:p w14:paraId="07F3ED63" w14:textId="77777777" w:rsidR="00A03AD5" w:rsidRDefault="00A03AD5"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Picture 3089" o:spid="_x0000_s1073" type="#_x0000_t75" style="position:absolute;left:54784;top:34110;width:12509;height:7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">
                  <v:imagedata r:id="rId55" o:title="FigR8_Sl_legend" croptop="18157f" cropbottom="36995f" cropleft="53583f"/>
                </v:shape>
                <w10:anchorlock/>
              </v:group>
            </w:pict>
          </mc:Fallback>
        </mc:AlternateContent>
      </w:r>
    </w:p>
    <w:p w14:paraId="7CF07133" w14:textId="77777777" w:rsidR="00082C15" w:rsidRPr="004E20FE" w:rsidRDefault="00082C15" w:rsidP="00082C15">
      <w:pPr>
        <w:rPr>
          <w:b/>
          <w:sz w:val="24"/>
          <w:szCs w:val="24"/>
        </w:rPr>
      </w:pPr>
      <w:r>
        <w:rPr>
          <w:b/>
          <w:sz w:val="24"/>
          <w:szCs w:val="24"/>
        </w:rPr>
        <w:lastRenderedPageBreak/>
        <w:t>Figure 7</w:t>
      </w:r>
      <w:r w:rsidRPr="004E20FE">
        <w:rPr>
          <w:b/>
          <w:sz w:val="24"/>
          <w:szCs w:val="24"/>
        </w:rPr>
        <w:t xml:space="preserve">. </w:t>
      </w:r>
      <w:proofErr w:type="gramStart"/>
      <w:r w:rsidRPr="004E20FE">
        <w:rPr>
          <w:b/>
          <w:sz w:val="24"/>
          <w:szCs w:val="24"/>
        </w:rPr>
        <w:t xml:space="preserve">GWA analysis of domestication sensitivity in </w:t>
      </w:r>
      <w:r w:rsidRPr="004E20FE">
        <w:rPr>
          <w:b/>
          <w:i/>
          <w:sz w:val="24"/>
          <w:szCs w:val="24"/>
        </w:rPr>
        <w:t xml:space="preserve">B. </w:t>
      </w:r>
      <w:proofErr w:type="spellStart"/>
      <w:r w:rsidRPr="004E20FE">
        <w:rPr>
          <w:b/>
          <w:i/>
          <w:sz w:val="24"/>
          <w:szCs w:val="24"/>
        </w:rPr>
        <w:t>cinerea</w:t>
      </w:r>
      <w:proofErr w:type="spellEnd"/>
      <w:r w:rsidRPr="004E20FE">
        <w:rPr>
          <w:b/>
          <w:sz w:val="24"/>
          <w:szCs w:val="24"/>
        </w:rPr>
        <w:t>.</w:t>
      </w:r>
      <w:proofErr w:type="gramEnd"/>
    </w:p>
    <w:p w14:paraId="2F339C14" w14:textId="77777777" w:rsidR="00082C15" w:rsidRDefault="00082C15" w:rsidP="00082C15">
      <w:pPr>
        <w:rPr>
          <w:sz w:val="24"/>
          <w:szCs w:val="24"/>
        </w:rPr>
      </w:pPr>
      <w:r>
        <w:rPr>
          <w:sz w:val="24"/>
          <w:szCs w:val="24"/>
        </w:rPr>
        <w:t xml:space="preserve">Domestication sensitivity of each isolate was estimated using the average virulence on the wild and domesticated tomato </w:t>
      </w:r>
      <w:proofErr w:type="spellStart"/>
      <w:r>
        <w:rPr>
          <w:sz w:val="24"/>
          <w:szCs w:val="24"/>
        </w:rPr>
        <w:t>germplasm</w:t>
      </w:r>
      <w:proofErr w:type="spellEnd"/>
      <w:r>
        <w:rPr>
          <w:sz w:val="24"/>
          <w:szCs w:val="24"/>
        </w:rPr>
        <w:t xml:space="preserve"> and using calculated Sensitivity. This was then utilized for GWA mapping.</w:t>
      </w:r>
    </w:p>
    <w:p w14:paraId="69F769FA" w14:textId="77777777" w:rsidR="00082C15" w:rsidRDefault="00082C15" w:rsidP="00082C15">
      <w:pPr>
        <w:rPr>
          <w:sz w:val="24"/>
          <w:szCs w:val="24"/>
        </w:rPr>
      </w:pPr>
      <w:r>
        <w:rPr>
          <w:sz w:val="24"/>
          <w:szCs w:val="24"/>
        </w:rPr>
        <w:t xml:space="preserve">a) The top 1000 SNPs that significantly affect lesion size across domesticated tomato, wild tomato or domestication sensitivity </w:t>
      </w:r>
      <w:proofErr w:type="gramStart"/>
      <w:r>
        <w:rPr>
          <w:sz w:val="24"/>
          <w:szCs w:val="24"/>
        </w:rPr>
        <w:t>are</w:t>
      </w:r>
      <w:proofErr w:type="gramEnd"/>
      <w:r>
        <w:rPr>
          <w:sz w:val="24"/>
          <w:szCs w:val="24"/>
        </w:rPr>
        <w:t xml:space="preserve"> shown. Significance is called as crossing the 99% permutation threshold.</w:t>
      </w:r>
    </w:p>
    <w:p w14:paraId="53A99D4C" w14:textId="77777777" w:rsidR="00082C15" w:rsidRDefault="00082C15" w:rsidP="00082C15">
      <w:pPr>
        <w:rPr>
          <w:sz w:val="24"/>
          <w:szCs w:val="24"/>
        </w:rPr>
      </w:pPr>
      <w:r>
        <w:rPr>
          <w:sz w:val="24"/>
          <w:szCs w:val="24"/>
        </w:rPr>
        <w:t>b) Venn diagram of overlapping SNPs identified as crossing the 99% permutation threshold</w:t>
      </w:r>
      <w:r w:rsidDel="005E447B">
        <w:rPr>
          <w:sz w:val="24"/>
          <w:szCs w:val="24"/>
        </w:rPr>
        <w:t xml:space="preserve"> </w:t>
      </w:r>
      <w:r>
        <w:rPr>
          <w:sz w:val="24"/>
          <w:szCs w:val="24"/>
        </w:rPr>
        <w:t>for each trait.</w:t>
      </w:r>
    </w:p>
    <w:p w14:paraId="2D0441A8" w14:textId="77777777" w:rsidR="00082C15" w:rsidRDefault="00082C15" w:rsidP="00082C15">
      <w:pPr>
        <w:rPr>
          <w:sz w:val="24"/>
          <w:szCs w:val="24"/>
        </w:rPr>
      </w:pPr>
      <w:r>
        <w:rPr>
          <w:sz w:val="24"/>
          <w:szCs w:val="24"/>
        </w:rPr>
        <w:t>c) Venn diagram of overlapping genes identified as crossing the 99% permutation threshold</w:t>
      </w:r>
      <w:r w:rsidDel="005E447B">
        <w:rPr>
          <w:sz w:val="24"/>
          <w:szCs w:val="24"/>
        </w:rPr>
        <w:t xml:space="preserve"> </w:t>
      </w:r>
      <w:r>
        <w:rPr>
          <w:sz w:val="24"/>
          <w:szCs w:val="24"/>
        </w:rPr>
        <w:t>for each trait.</w:t>
      </w:r>
      <w:r w:rsidRPr="004254F5">
        <w:rPr>
          <w:sz w:val="24"/>
          <w:szCs w:val="24"/>
        </w:rPr>
        <w:t xml:space="preserve"> </w:t>
      </w:r>
      <w:r>
        <w:rPr>
          <w:sz w:val="24"/>
          <w:szCs w:val="24"/>
        </w:rPr>
        <w:t>Genes were called as significant if there was one significant SNP within the gene body or within 2kb of the gene body.</w:t>
      </w:r>
    </w:p>
    <w:p w14:paraId="059898C6" w14:textId="2156FA26" w:rsidR="00082C15" w:rsidRDefault="00082C15">
      <w:pPr>
        <w:rPr>
          <w:sz w:val="24"/>
          <w:szCs w:val="24"/>
        </w:rPr>
      </w:pPr>
    </w:p>
    <w:p w14:paraId="1E276103" w14:textId="15493855" w:rsidR="00A765A1" w:rsidRDefault="00277283" w:rsidP="00F8407B">
      <w:pPr>
        <w:spacing w:line="480" w:lineRule="auto"/>
        <w:rPr>
          <w:sz w:val="24"/>
          <w:szCs w:val="24"/>
        </w:rPr>
      </w:pPr>
      <w:proofErr w:type="gramStart"/>
      <w:r>
        <w:rPr>
          <w:sz w:val="24"/>
          <w:szCs w:val="24"/>
        </w:rPr>
        <w:t>enrichment</w:t>
      </w:r>
      <w:proofErr w:type="gramEnd"/>
      <w:r>
        <w:rPr>
          <w:sz w:val="24"/>
          <w:szCs w:val="24"/>
        </w:rPr>
        <w:t xml:space="preserve"> analysis found only 22 </w:t>
      </w:r>
      <w:r w:rsidR="00802A76">
        <w:rPr>
          <w:sz w:val="24"/>
          <w:szCs w:val="24"/>
        </w:rPr>
        <w:t xml:space="preserve">significantly overrepresented </w:t>
      </w:r>
      <w:r>
        <w:rPr>
          <w:sz w:val="24"/>
          <w:szCs w:val="24"/>
        </w:rPr>
        <w:t>biological functions (Fis</w:t>
      </w:r>
      <w:r w:rsidR="00722316">
        <w:rPr>
          <w:sz w:val="24"/>
          <w:szCs w:val="24"/>
        </w:rPr>
        <w:t xml:space="preserve">her exact test, p&lt;0.05, Table </w:t>
      </w:r>
      <w:del w:id="562" w:author="N S" w:date="2018-05-16T15:30:00Z">
        <w:r w:rsidR="00722316" w:rsidDel="00410703">
          <w:rPr>
            <w:sz w:val="24"/>
            <w:szCs w:val="24"/>
          </w:rPr>
          <w:delText>S</w:delText>
        </w:r>
        <w:r w:rsidR="00207B28" w:rsidDel="00410703">
          <w:rPr>
            <w:sz w:val="24"/>
            <w:szCs w:val="24"/>
          </w:rPr>
          <w:delText>3</w:delText>
        </w:r>
      </w:del>
      <w:ins w:id="563" w:author="nesol" w:date="2018-05-03T15:44:00Z">
        <w:del w:id="564" w:author="N S" w:date="2018-05-16T15:30:00Z">
          <w:r w:rsidR="005A224E" w:rsidDel="00410703">
            <w:rPr>
              <w:sz w:val="24"/>
              <w:szCs w:val="24"/>
            </w:rPr>
            <w:delText>f</w:delText>
          </w:r>
        </w:del>
      </w:ins>
      <w:ins w:id="565" w:author="N S" w:date="2018-05-16T15:30:00Z">
        <w:r w:rsidR="00410703">
          <w:rPr>
            <w:sz w:val="24"/>
            <w:szCs w:val="24"/>
          </w:rPr>
          <w:t>S2f</w:t>
        </w:r>
      </w:ins>
      <w:r>
        <w:rPr>
          <w:sz w:val="24"/>
          <w:szCs w:val="24"/>
        </w:rPr>
        <w:t>)</w:t>
      </w:r>
      <w:r w:rsidR="00FD2B5C">
        <w:rPr>
          <w:sz w:val="24"/>
          <w:szCs w:val="24"/>
        </w:rPr>
        <w:t xml:space="preserve"> when compared to the whole-genome </w:t>
      </w:r>
      <w:ins w:id="566" w:author="nesol" w:date="2018-05-03T15:08:00Z">
        <w:r w:rsidR="0058052E">
          <w:rPr>
            <w:sz w:val="24"/>
            <w:szCs w:val="24"/>
          </w:rPr>
          <w:t xml:space="preserve">T4 gene </w:t>
        </w:r>
      </w:ins>
      <w:r w:rsidR="00FD2B5C">
        <w:rPr>
          <w:sz w:val="24"/>
          <w:szCs w:val="24"/>
        </w:rPr>
        <w:t>annotation</w:t>
      </w:r>
      <w:r>
        <w:rPr>
          <w:sz w:val="24"/>
          <w:szCs w:val="24"/>
        </w:rPr>
        <w:t>.</w:t>
      </w:r>
      <w:del w:id="567" w:author="nesol" w:date="2018-04-22T18:15:00Z">
        <w:r w:rsidDel="000D087F">
          <w:rPr>
            <w:sz w:val="24"/>
            <w:szCs w:val="24"/>
          </w:rPr>
          <w:delText xml:space="preserve"> </w:delText>
        </w:r>
      </w:del>
      <w:r>
        <w:rPr>
          <w:sz w:val="24"/>
          <w:szCs w:val="24"/>
        </w:rPr>
        <w:t xml:space="preserve"> </w:t>
      </w:r>
      <w:del w:id="568" w:author="nesol" w:date="2018-05-03T15:00:00Z">
        <w:r w:rsidR="00030F30" w:rsidDel="008F47C7">
          <w:rPr>
            <w:sz w:val="24"/>
            <w:szCs w:val="24"/>
          </w:rPr>
          <w:delText xml:space="preserve">Of the 22 </w:delText>
        </w:r>
        <w:r w:rsidR="00FD2B5C" w:rsidDel="008F47C7">
          <w:rPr>
            <w:sz w:val="24"/>
            <w:szCs w:val="24"/>
          </w:rPr>
          <w:delText xml:space="preserve">functions overrepresented for domestication </w:delText>
        </w:r>
        <w:r w:rsidR="00CB39BA" w:rsidDel="008F47C7">
          <w:rPr>
            <w:sz w:val="24"/>
            <w:szCs w:val="24"/>
          </w:rPr>
          <w:delText xml:space="preserve">virulence </w:delText>
        </w:r>
        <w:r w:rsidR="00030F30" w:rsidDel="008F47C7">
          <w:rPr>
            <w:sz w:val="24"/>
            <w:szCs w:val="24"/>
          </w:rPr>
          <w:delText xml:space="preserve">traits, eight are </w:delText>
        </w:r>
        <w:r w:rsidR="00276B35" w:rsidDel="008F47C7">
          <w:rPr>
            <w:sz w:val="24"/>
            <w:szCs w:val="24"/>
          </w:rPr>
          <w:delText xml:space="preserve">enzymes and two </w:delText>
        </w:r>
        <w:r w:rsidR="00030F30" w:rsidDel="008F47C7">
          <w:rPr>
            <w:sz w:val="24"/>
            <w:szCs w:val="24"/>
          </w:rPr>
          <w:delText xml:space="preserve">are </w:delText>
        </w:r>
        <w:r w:rsidR="00722316" w:rsidDel="008F47C7">
          <w:rPr>
            <w:sz w:val="24"/>
            <w:szCs w:val="24"/>
          </w:rPr>
          <w:delText>transporters (Table S</w:delText>
        </w:r>
        <w:r w:rsidR="00207B28" w:rsidDel="008F47C7">
          <w:rPr>
            <w:sz w:val="24"/>
            <w:szCs w:val="24"/>
          </w:rPr>
          <w:delText>3</w:delText>
        </w:r>
        <w:r w:rsidR="00276B35" w:rsidDel="008F47C7">
          <w:rPr>
            <w:sz w:val="24"/>
            <w:szCs w:val="24"/>
          </w:rPr>
          <w:delText xml:space="preserve">). </w:delText>
        </w:r>
        <w:r w:rsidR="00483511" w:rsidDel="008F47C7">
          <w:rPr>
            <w:sz w:val="24"/>
            <w:szCs w:val="24"/>
          </w:rPr>
          <w:delText xml:space="preserve">Eight </w:delText>
        </w:r>
        <w:r w:rsidR="00030F30" w:rsidDel="008F47C7">
          <w:rPr>
            <w:sz w:val="24"/>
            <w:szCs w:val="24"/>
          </w:rPr>
          <w:delText>gene functions</w:delText>
        </w:r>
        <w:r w:rsidR="00276B35" w:rsidDel="008F47C7">
          <w:rPr>
            <w:sz w:val="24"/>
            <w:szCs w:val="24"/>
          </w:rPr>
          <w:delText xml:space="preserve"> are uniquely overrepresen</w:delText>
        </w:r>
        <w:r w:rsidR="00FD2B5C" w:rsidDel="008F47C7">
          <w:rPr>
            <w:sz w:val="24"/>
            <w:szCs w:val="24"/>
          </w:rPr>
          <w:delText xml:space="preserve">ted in </w:delText>
        </w:r>
        <w:r w:rsidR="00FD2B5C" w:rsidRPr="00276B35" w:rsidDel="008F47C7">
          <w:rPr>
            <w:i/>
            <w:sz w:val="24"/>
            <w:szCs w:val="24"/>
          </w:rPr>
          <w:delText>B. cinerea</w:delText>
        </w:r>
        <w:r w:rsidR="00FD2B5C" w:rsidDel="008F47C7">
          <w:rPr>
            <w:sz w:val="24"/>
            <w:szCs w:val="24"/>
          </w:rPr>
          <w:delText xml:space="preserve"> growth on wi</w:delText>
        </w:r>
        <w:r w:rsidR="00483511" w:rsidDel="008F47C7">
          <w:rPr>
            <w:sz w:val="24"/>
            <w:szCs w:val="24"/>
          </w:rPr>
          <w:delText xml:space="preserve">ld tomato genotypes, and </w:delText>
        </w:r>
        <w:r w:rsidR="003F1CAD" w:rsidDel="008F47C7">
          <w:rPr>
            <w:sz w:val="24"/>
            <w:szCs w:val="24"/>
          </w:rPr>
          <w:delText>eight</w:delText>
        </w:r>
        <w:r w:rsidR="00FD2B5C" w:rsidDel="008F47C7">
          <w:rPr>
            <w:sz w:val="24"/>
            <w:szCs w:val="24"/>
          </w:rPr>
          <w:delText xml:space="preserve"> functions are overrepresented only for domestication-sensitivity genes</w:delText>
        </w:r>
        <w:r w:rsidR="00483511" w:rsidDel="008F47C7">
          <w:rPr>
            <w:sz w:val="24"/>
            <w:szCs w:val="24"/>
          </w:rPr>
          <w:delText>.</w:delText>
        </w:r>
        <w:r w:rsidR="001F2695" w:rsidDel="008F47C7">
          <w:rPr>
            <w:sz w:val="24"/>
            <w:szCs w:val="24"/>
          </w:rPr>
          <w:delText xml:space="preserve">  </w:delText>
        </w:r>
        <w:r w:rsidR="00483511" w:rsidDel="008F47C7">
          <w:rPr>
            <w:sz w:val="24"/>
            <w:szCs w:val="24"/>
          </w:rPr>
          <w:delText>Amo</w:delText>
        </w:r>
        <w:r w:rsidR="003F1CAD" w:rsidDel="008F47C7">
          <w:rPr>
            <w:sz w:val="24"/>
            <w:szCs w:val="24"/>
          </w:rPr>
          <w:delText xml:space="preserve">ng the </w:delText>
        </w:r>
        <w:r w:rsidR="00CB39BA" w:rsidDel="008F47C7">
          <w:rPr>
            <w:sz w:val="24"/>
            <w:szCs w:val="24"/>
          </w:rPr>
          <w:delText xml:space="preserve">eight </w:delText>
        </w:r>
        <w:r w:rsidR="00024937" w:rsidDel="008F47C7">
          <w:rPr>
            <w:sz w:val="24"/>
            <w:szCs w:val="24"/>
          </w:rPr>
          <w:delText>gene functions</w:delText>
        </w:r>
        <w:r w:rsidR="00CB39BA" w:rsidDel="008F47C7">
          <w:rPr>
            <w:sz w:val="24"/>
            <w:szCs w:val="24"/>
          </w:rPr>
          <w:delText xml:space="preserve"> associated specifically to domestication-</w:delText>
        </w:r>
        <w:r w:rsidR="003F1CAD" w:rsidDel="008F47C7">
          <w:rPr>
            <w:sz w:val="24"/>
            <w:szCs w:val="24"/>
          </w:rPr>
          <w:delText xml:space="preserve">sensitivity is </w:delText>
        </w:r>
        <w:r w:rsidR="00483511" w:rsidDel="008F47C7">
          <w:rPr>
            <w:sz w:val="24"/>
            <w:szCs w:val="24"/>
          </w:rPr>
          <w:delText>indoleamine</w:delText>
        </w:r>
        <w:r w:rsidR="00802A76" w:rsidDel="008F47C7">
          <w:rPr>
            <w:sz w:val="24"/>
            <w:szCs w:val="24"/>
          </w:rPr>
          <w:delText xml:space="preserve"> 2,3-dioxygenase</w:delText>
        </w:r>
        <w:r w:rsidR="00483511" w:rsidDel="008F47C7">
          <w:rPr>
            <w:sz w:val="24"/>
            <w:szCs w:val="24"/>
          </w:rPr>
          <w:delText xml:space="preserve">, which </w:delText>
        </w:r>
        <w:r w:rsidR="00024937" w:rsidDel="008F47C7">
          <w:rPr>
            <w:sz w:val="24"/>
            <w:szCs w:val="24"/>
          </w:rPr>
          <w:delText>converts</w:delText>
        </w:r>
        <w:r w:rsidR="00802A76" w:rsidDel="008F47C7">
          <w:rPr>
            <w:sz w:val="24"/>
            <w:szCs w:val="24"/>
          </w:rPr>
          <w:delText xml:space="preserve"> </w:delText>
        </w:r>
        <w:r w:rsidR="00483511" w:rsidDel="008F47C7">
          <w:rPr>
            <w:sz w:val="24"/>
            <w:szCs w:val="24"/>
          </w:rPr>
          <w:delText xml:space="preserve">tryptophan </w:delText>
        </w:r>
        <w:r w:rsidR="00802A76" w:rsidDel="008F47C7">
          <w:rPr>
            <w:sz w:val="24"/>
            <w:szCs w:val="24"/>
          </w:rPr>
          <w:delText xml:space="preserve">to N-formylkyneureine and has been linked to altered immune responses in a number of systems </w:delText>
        </w:r>
        <w:r w:rsidR="009810DC" w:rsidDel="008F47C7">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cj48Zm9yZWlnbi1rZXlzPjxrZXkgYXBwPSJFTiIgZGItaWQ9ImEyeDJ0enN6amZkMnpqZWQwZThw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==
</w:fldData>
          </w:fldChar>
        </w:r>
      </w:del>
      <w:r w:rsidR="005F1A4E">
        <w:rPr>
          <w:sz w:val="24"/>
          <w:szCs w:val="24"/>
        </w:rPr>
        <w:instrText xml:space="preserve"> ADDIN EN.CITE </w:instrText>
      </w:r>
      <w:r w:rsidR="005F1A4E">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cj48Zm9yZWlnbi1rZXlzPjxrZXkgYXBwPSJFTiIgZGItaWQ9ImEyeDJ0enN6amZkMnpqZWQwZThw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==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del w:id="569" w:author="nesol" w:date="2018-05-03T15:00:00Z">
        <w:r w:rsidR="009810DC" w:rsidDel="008F47C7">
          <w:rPr>
            <w:sz w:val="24"/>
            <w:szCs w:val="24"/>
          </w:rPr>
        </w:r>
        <w:r w:rsidR="009810DC" w:rsidDel="008F47C7">
          <w:rPr>
            <w:sz w:val="24"/>
            <w:szCs w:val="24"/>
          </w:rPr>
          <w:fldChar w:fldCharType="separate"/>
        </w:r>
        <w:r w:rsidR="009810DC" w:rsidDel="008F47C7">
          <w:rPr>
            <w:noProof/>
            <w:sz w:val="24"/>
            <w:szCs w:val="24"/>
          </w:rPr>
          <w:delText>(Uyttenhove, Pilotte et al. 2003, Chen, Liang et al. 2008, Camañes, Scalschi et al. 2015)</w:delText>
        </w:r>
        <w:r w:rsidR="009810DC" w:rsidDel="008F47C7">
          <w:rPr>
            <w:sz w:val="24"/>
            <w:szCs w:val="24"/>
          </w:rPr>
          <w:fldChar w:fldCharType="end"/>
        </w:r>
        <w:r w:rsidR="00802A76" w:rsidDel="008F47C7">
          <w:rPr>
            <w:sz w:val="24"/>
            <w:szCs w:val="24"/>
          </w:rPr>
          <w:delText xml:space="preserve">. </w:delText>
        </w:r>
        <w:r w:rsidR="00CB39BA" w:rsidDel="008F47C7">
          <w:rPr>
            <w:sz w:val="24"/>
            <w:szCs w:val="24"/>
          </w:rPr>
          <w:delText>The only other known function is a</w:delText>
        </w:r>
        <w:r w:rsidR="003F1CAD" w:rsidDel="008F47C7">
          <w:rPr>
            <w:sz w:val="24"/>
            <w:szCs w:val="24"/>
          </w:rPr>
          <w:delText xml:space="preserve"> phosphodiesterase</w:delText>
        </w:r>
        <w:r w:rsidR="00CB39BA" w:rsidDel="008F47C7">
          <w:rPr>
            <w:sz w:val="24"/>
            <w:szCs w:val="24"/>
          </w:rPr>
          <w:delText xml:space="preserve"> related to BcPde2</w:delText>
        </w:r>
        <w:r w:rsidR="003F1CAD" w:rsidDel="008F47C7">
          <w:rPr>
            <w:sz w:val="24"/>
            <w:szCs w:val="24"/>
          </w:rPr>
          <w:delText xml:space="preserve">, a </w:delText>
        </w:r>
        <w:r w:rsidR="00CB39BA" w:rsidDel="008F47C7">
          <w:rPr>
            <w:sz w:val="24"/>
            <w:szCs w:val="24"/>
          </w:rPr>
          <w:delText xml:space="preserve">gene </w:delText>
        </w:r>
        <w:r w:rsidR="003F1CAD" w:rsidDel="008F47C7">
          <w:rPr>
            <w:sz w:val="24"/>
            <w:szCs w:val="24"/>
          </w:rPr>
          <w:delText xml:space="preserve">that has previously been associated with </w:delText>
        </w:r>
        <w:r w:rsidR="003F1CAD" w:rsidRPr="003F1CAD" w:rsidDel="008F47C7">
          <w:rPr>
            <w:i/>
            <w:sz w:val="24"/>
            <w:szCs w:val="24"/>
          </w:rPr>
          <w:delText>B. cinerea</w:delText>
        </w:r>
        <w:r w:rsidR="003F1CAD" w:rsidDel="008F47C7">
          <w:rPr>
            <w:sz w:val="24"/>
            <w:szCs w:val="24"/>
          </w:rPr>
          <w:delText xml:space="preserve"> virulence through the cAMP signaling pathway </w:delText>
        </w:r>
        <w:r w:rsidR="007F3EED" w:rsidDel="008F47C7">
          <w:rPr>
            <w:sz w:val="24"/>
            <w:szCs w:val="24"/>
          </w:rPr>
          <w:fldChar w:fldCharType="begin"/>
        </w:r>
      </w:del>
      <w:r w:rsidR="005F1A4E">
        <w:rPr>
          <w:sz w:val="24"/>
          <w:szCs w:val="24"/>
        </w:rPr>
        <w:instrText xml:space="preserve"> ADDIN EN.CITE &lt;EndNote&gt;&lt;Cite&gt;&lt;Author&gt;Harren&lt;/Author&gt;&lt;Year&gt;2013&lt;/Year&gt;&lt;RecNum&gt;588&lt;/RecNum&gt;&lt;DisplayText&gt;(Harren, Brandhoff et al. 2013)&lt;/DisplayText&gt;&lt;record&gt;&lt;rec-number&gt;588&lt;/rec-number&gt;&lt;foreign-keys&gt;&lt;key app="EN" db-id="a2x2tzszjfd2zjed0e8psfdtd0daafwwr002" timestamp="0"&gt;588&lt;/key&gt;&lt;/foreign-keys&gt;&lt;ref-type name="Journal Article"&gt;17&lt;/ref-type&gt;&lt;contributors&gt;&lt;authors&gt;&lt;author&gt;Harren, Karin&lt;/author&gt;&lt;author&gt;Brandhoff, Beate&lt;/author&gt;&lt;author&gt;Knödler, Michael&lt;/author&gt;&lt;author&gt;Tudzynski, Bettina&lt;/author&gt;&lt;/authors&gt;&lt;/contributors&gt;&lt;titles&gt;&lt;title&gt;The high-affinity phosphodiesterase BcPde2 has impact on growth, differentiation and virulence of the phytopathogenic ascomycete Botrytis cinerea&lt;/title&gt;&lt;secondary-title&gt;PLOS one&lt;/secondary-title&gt;&lt;/titles&gt;&lt;pages&gt;e78525&lt;/pages&gt;&lt;volume&gt;8&lt;/volume&gt;&lt;number&gt;11&lt;/number&gt;&lt;dates&gt;&lt;year&gt;2013&lt;/year&gt;&lt;/dates&gt;&lt;isbn&gt;1932-6203&lt;/isbn&gt;&lt;urls&gt;&lt;/urls&gt;&lt;/record&gt;&lt;/Cite&gt;&lt;/EndNote&gt;</w:instrText>
      </w:r>
      <w:del w:id="570" w:author="nesol" w:date="2018-05-03T15:00:00Z">
        <w:r w:rsidR="007F3EED" w:rsidDel="008F47C7">
          <w:rPr>
            <w:sz w:val="24"/>
            <w:szCs w:val="24"/>
          </w:rPr>
          <w:fldChar w:fldCharType="separate"/>
        </w:r>
        <w:r w:rsidR="007F3EED" w:rsidDel="008F47C7">
          <w:rPr>
            <w:noProof/>
            <w:sz w:val="24"/>
            <w:szCs w:val="24"/>
          </w:rPr>
          <w:delText>(Harren, Brandhoff et al. 2013)</w:delText>
        </w:r>
        <w:r w:rsidR="007F3EED" w:rsidDel="008F47C7">
          <w:rPr>
            <w:sz w:val="24"/>
            <w:szCs w:val="24"/>
          </w:rPr>
          <w:fldChar w:fldCharType="end"/>
        </w:r>
        <w:r w:rsidR="00483511" w:rsidDel="008F47C7">
          <w:rPr>
            <w:sz w:val="24"/>
            <w:szCs w:val="24"/>
          </w:rPr>
          <w:delText xml:space="preserve">. </w:delText>
        </w:r>
      </w:del>
      <w:ins w:id="571" w:author="nesol" w:date="2018-05-03T15:01:00Z">
        <w:r w:rsidR="008F47C7">
          <w:rPr>
            <w:sz w:val="24"/>
            <w:szCs w:val="24"/>
          </w:rPr>
          <w:t xml:space="preserve">We also examined functional enrichment for genes associated with domestication traits by both GEMMA and </w:t>
        </w:r>
        <w:proofErr w:type="spellStart"/>
        <w:r w:rsidR="008F47C7">
          <w:rPr>
            <w:sz w:val="24"/>
            <w:szCs w:val="24"/>
          </w:rPr>
          <w:t>bigRR</w:t>
        </w:r>
        <w:proofErr w:type="spellEnd"/>
        <w:r w:rsidR="008F47C7">
          <w:rPr>
            <w:sz w:val="24"/>
            <w:szCs w:val="24"/>
          </w:rPr>
          <w:t xml:space="preserve">. </w:t>
        </w:r>
      </w:ins>
      <w:ins w:id="572" w:author="nesol" w:date="2018-05-03T15:07:00Z">
        <w:r w:rsidR="0058052E">
          <w:rPr>
            <w:sz w:val="24"/>
            <w:szCs w:val="24"/>
          </w:rPr>
          <w:t xml:space="preserve">We found </w:t>
        </w:r>
      </w:ins>
      <w:ins w:id="573" w:author="nesol" w:date="2018-05-03T16:13:00Z">
        <w:r w:rsidR="00E07973">
          <w:rPr>
            <w:sz w:val="24"/>
            <w:szCs w:val="24"/>
          </w:rPr>
          <w:t>41</w:t>
        </w:r>
      </w:ins>
      <w:ins w:id="574" w:author="nesol" w:date="2018-05-03T15:07:00Z">
        <w:r w:rsidR="0058052E">
          <w:rPr>
            <w:sz w:val="24"/>
            <w:szCs w:val="24"/>
          </w:rPr>
          <w:t xml:space="preserve"> significantly overrepresented biological function</w:t>
        </w:r>
      </w:ins>
      <w:ins w:id="575" w:author="nesol" w:date="2018-05-03T15:08:00Z">
        <w:r w:rsidR="0058052E">
          <w:rPr>
            <w:sz w:val="24"/>
            <w:szCs w:val="24"/>
          </w:rPr>
          <w:t>s</w:t>
        </w:r>
      </w:ins>
      <w:ins w:id="576" w:author="nesol" w:date="2018-05-03T15:53:00Z">
        <w:r w:rsidR="006B5011">
          <w:rPr>
            <w:sz w:val="24"/>
            <w:szCs w:val="24"/>
          </w:rPr>
          <w:t xml:space="preserve"> (Table S</w:t>
        </w:r>
        <w:del w:id="577" w:author="N S" w:date="2018-05-16T15:30:00Z">
          <w:r w:rsidR="006B5011" w:rsidDel="00410703">
            <w:rPr>
              <w:sz w:val="24"/>
              <w:szCs w:val="24"/>
            </w:rPr>
            <w:delText>3</w:delText>
          </w:r>
        </w:del>
      </w:ins>
      <w:ins w:id="578" w:author="N S" w:date="2018-05-16T15:30:00Z">
        <w:r w:rsidR="00410703">
          <w:rPr>
            <w:sz w:val="24"/>
            <w:szCs w:val="24"/>
          </w:rPr>
          <w:t>2</w:t>
        </w:r>
      </w:ins>
      <w:ins w:id="579" w:author="nesol" w:date="2018-05-03T15:53:00Z">
        <w:r w:rsidR="006B5011">
          <w:rPr>
            <w:sz w:val="24"/>
            <w:szCs w:val="24"/>
          </w:rPr>
          <w:t>d)</w:t>
        </w:r>
      </w:ins>
      <w:ins w:id="580" w:author="nesol" w:date="2018-05-03T15:08:00Z">
        <w:r w:rsidR="0058052E">
          <w:rPr>
            <w:sz w:val="24"/>
            <w:szCs w:val="24"/>
          </w:rPr>
          <w:t xml:space="preserve">. </w:t>
        </w:r>
      </w:ins>
      <w:ins w:id="581" w:author="nesol" w:date="2018-05-03T16:13:00Z">
        <w:del w:id="582" w:author="Dan Kliebenstein" w:date="2018-05-18T16:15:00Z">
          <w:r w:rsidR="00F8407B" w:rsidDel="00A03AD5">
            <w:rPr>
              <w:sz w:val="24"/>
              <w:szCs w:val="24"/>
            </w:rPr>
            <w:delText>These</w:delText>
          </w:r>
        </w:del>
      </w:ins>
      <w:ins w:id="583" w:author="Dan Kliebenstein" w:date="2018-05-18T16:15:00Z">
        <w:r w:rsidR="00A03AD5">
          <w:rPr>
            <w:sz w:val="24"/>
            <w:szCs w:val="24"/>
          </w:rPr>
          <w:t>In both datasets, the enrichments were largely surrounding enzyme and transport functions</w:t>
        </w:r>
      </w:ins>
      <w:ins w:id="584" w:author="Céline" w:date="2018-05-22T16:23:00Z">
        <w:r w:rsidR="00272E80">
          <w:rPr>
            <w:sz w:val="24"/>
            <w:szCs w:val="24"/>
          </w:rPr>
          <w:t>,</w:t>
        </w:r>
      </w:ins>
      <w:ins w:id="585" w:author="Dan Kliebenstein" w:date="2018-05-18T16:15:00Z">
        <w:r w:rsidR="00A03AD5">
          <w:rPr>
            <w:sz w:val="24"/>
            <w:szCs w:val="24"/>
          </w:rPr>
          <w:t xml:space="preserve"> which are known to be key components of how the pathogen produces toxic metabolites and conversely detoxifies plant defense compounds</w:t>
        </w:r>
      </w:ins>
      <w:ins w:id="586" w:author="nesol" w:date="2018-05-03T16:13:00Z">
        <w:del w:id="587" w:author="Dan Kliebenstein" w:date="2018-05-18T16:16:00Z">
          <w:r w:rsidR="00F8407B" w:rsidDel="00A03AD5">
            <w:rPr>
              <w:sz w:val="24"/>
              <w:szCs w:val="24"/>
            </w:rPr>
            <w:delText xml:space="preserve"> functions include </w:delText>
          </w:r>
        </w:del>
      </w:ins>
      <w:ins w:id="588" w:author="nesol" w:date="2018-05-03T16:15:00Z">
        <w:del w:id="589" w:author="Dan Kliebenstein" w:date="2018-05-18T16:16:00Z">
          <w:r w:rsidR="00F8407B" w:rsidDel="00A03AD5">
            <w:rPr>
              <w:sz w:val="24"/>
              <w:szCs w:val="24"/>
            </w:rPr>
            <w:delText>12 enzymes and two transporters (Table S3</w:delText>
          </w:r>
        </w:del>
      </w:ins>
      <w:ins w:id="590" w:author="N S" w:date="2018-05-16T15:30:00Z">
        <w:del w:id="591" w:author="Dan Kliebenstein" w:date="2018-05-18T16:16:00Z">
          <w:r w:rsidR="00410703" w:rsidDel="00A03AD5">
            <w:rPr>
              <w:sz w:val="24"/>
              <w:szCs w:val="24"/>
            </w:rPr>
            <w:delText>2</w:delText>
          </w:r>
        </w:del>
      </w:ins>
      <w:ins w:id="592" w:author="nesol" w:date="2018-05-03T16:15:00Z">
        <w:del w:id="593" w:author="Dan Kliebenstein" w:date="2018-05-18T16:16:00Z">
          <w:r w:rsidR="00F8407B" w:rsidDel="00A03AD5">
            <w:rPr>
              <w:sz w:val="24"/>
              <w:szCs w:val="24"/>
            </w:rPr>
            <w:delText>d)</w:delText>
          </w:r>
        </w:del>
        <w:r w:rsidR="00F8407B">
          <w:rPr>
            <w:sz w:val="24"/>
            <w:szCs w:val="24"/>
          </w:rPr>
          <w:t xml:space="preserve">. </w:t>
        </w:r>
      </w:ins>
      <w:r w:rsidR="00CB39BA">
        <w:rPr>
          <w:sz w:val="24"/>
          <w:szCs w:val="24"/>
        </w:rPr>
        <w:t xml:space="preserve">Thus, there is an apparent subset of </w:t>
      </w:r>
      <w:r w:rsidR="00CB39BA">
        <w:rPr>
          <w:i/>
          <w:sz w:val="24"/>
          <w:szCs w:val="24"/>
        </w:rPr>
        <w:t xml:space="preserve">B. </w:t>
      </w:r>
      <w:proofErr w:type="spellStart"/>
      <w:r w:rsidR="00CB39BA" w:rsidRPr="00150E38">
        <w:rPr>
          <w:i/>
          <w:sz w:val="24"/>
        </w:rPr>
        <w:t>cinerea</w:t>
      </w:r>
      <w:proofErr w:type="spellEnd"/>
      <w:r w:rsidR="00CB39BA" w:rsidRPr="00150E38">
        <w:rPr>
          <w:sz w:val="24"/>
        </w:rPr>
        <w:t xml:space="preserve"> genes</w:t>
      </w:r>
      <w:r w:rsidR="00CB39BA" w:rsidRPr="0009579B">
        <w:rPr>
          <w:sz w:val="24"/>
          <w:szCs w:val="24"/>
        </w:rPr>
        <w:t xml:space="preserve"> </w:t>
      </w:r>
      <w:r w:rsidR="00CB39BA">
        <w:rPr>
          <w:sz w:val="24"/>
          <w:szCs w:val="24"/>
        </w:rPr>
        <w:t xml:space="preserve">that may be specific to the genetic changes that occurred in tomato during domestication. Further work is needed to assess if and how variation in these genes may link to altered virulence on domestic and wild tomatoes. </w:t>
      </w:r>
    </w:p>
    <w:p w14:paraId="3A63AD96" w14:textId="77777777" w:rsidR="00587041" w:rsidRDefault="00587041" w:rsidP="00587041">
      <w:pPr>
        <w:rPr>
          <w:sz w:val="24"/>
          <w:szCs w:val="24"/>
        </w:rPr>
      </w:pPr>
    </w:p>
    <w:p w14:paraId="4F62339C" w14:textId="77777777" w:rsidR="005C4EA6" w:rsidRDefault="005C4EA6" w:rsidP="00587041">
      <w:pPr>
        <w:rPr>
          <w:b/>
          <w:sz w:val="24"/>
          <w:szCs w:val="24"/>
        </w:rPr>
      </w:pPr>
      <w:bookmarkStart w:id="594" w:name="_GoBack"/>
      <w:bookmarkEnd w:id="594"/>
    </w:p>
    <w:p w14:paraId="481126BE" w14:textId="77777777" w:rsidR="005C4EA6" w:rsidRDefault="005C4EA6" w:rsidP="00587041">
      <w:pPr>
        <w:rPr>
          <w:b/>
          <w:sz w:val="24"/>
          <w:szCs w:val="24"/>
        </w:rPr>
      </w:pPr>
    </w:p>
    <w:p w14:paraId="1D071E0C" w14:textId="77777777" w:rsidR="00587041" w:rsidRPr="00CA4ECA" w:rsidRDefault="00B23CB8" w:rsidP="00587041">
      <w:pPr>
        <w:rPr>
          <w:b/>
          <w:sz w:val="24"/>
          <w:szCs w:val="24"/>
        </w:rPr>
      </w:pPr>
      <w:r w:rsidRPr="00CA4ECA">
        <w:rPr>
          <w:b/>
          <w:sz w:val="24"/>
          <w:szCs w:val="24"/>
        </w:rPr>
        <w:t>DISCUSSION</w:t>
      </w:r>
    </w:p>
    <w:p w14:paraId="351881EF" w14:textId="77777777" w:rsidR="002504BF" w:rsidRDefault="002504BF" w:rsidP="00587041">
      <w:pPr>
        <w:rPr>
          <w:sz w:val="24"/>
          <w:szCs w:val="24"/>
        </w:rPr>
      </w:pPr>
    </w:p>
    <w:p w14:paraId="50B928FA" w14:textId="718FA81A" w:rsidR="00082C15" w:rsidRPr="00F8407B" w:rsidRDefault="00E2127D" w:rsidP="00082C15">
      <w:pPr>
        <w:spacing w:line="480" w:lineRule="auto"/>
        <w:rPr>
          <w:sz w:val="24"/>
          <w:szCs w:val="24"/>
        </w:rPr>
      </w:pPr>
      <w:r>
        <w:rPr>
          <w:sz w:val="24"/>
          <w:szCs w:val="24"/>
        </w:rPr>
        <w:tab/>
        <w:t xml:space="preserve">The genetics of plant resistance to generalist pathogens are mostly quantitative, depend upon pathogen </w:t>
      </w:r>
      <w:r w:rsidR="00E54CEE">
        <w:rPr>
          <w:sz w:val="24"/>
          <w:szCs w:val="24"/>
        </w:rPr>
        <w:t>isolate</w:t>
      </w:r>
      <w:r>
        <w:rPr>
          <w:sz w:val="24"/>
          <w:szCs w:val="24"/>
        </w:rPr>
        <w:t xml:space="preserve">, and </w:t>
      </w:r>
      <w:r w:rsidR="00E62AE8">
        <w:rPr>
          <w:sz w:val="24"/>
          <w:szCs w:val="24"/>
        </w:rPr>
        <w:t>rely on genetic variation in both signal perception and</w:t>
      </w:r>
      <w:r>
        <w:rPr>
          <w:sz w:val="24"/>
          <w:szCs w:val="24"/>
        </w:rPr>
        <w:t xml:space="preserve"> direct defense genes</w:t>
      </w:r>
      <w:r w:rsidR="00E62AE8">
        <w:rPr>
          <w:sz w:val="24"/>
          <w:szCs w:val="24"/>
        </w:rPr>
        <w:t xml:space="preserve"> </w:t>
      </w:r>
      <w:r w:rsidR="00B3570C">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ZD0iYTJ4MnR6c3pqZmQyemplZDBlOHBzZmR0ZDBkYWFmd3dyMDAyIiB0aW1lc3RhbXA9IjAiPjU3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</w:fldData>
        </w:fldChar>
      </w:r>
      <w:r w:rsidR="00190ECE">
        <w:rPr>
          <w:sz w:val="24"/>
          <w:szCs w:val="24"/>
        </w:rPr>
        <w:instrText xml:space="preserve"> ADDIN EN.CITE </w:instrText>
      </w:r>
      <w:r w:rsidR="00190ECE">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ZD0iYTJ4MnR6c3pqZmQyemplZDBlOHBzZmR0ZDBkYWFmd3dyMDAyIiB0aW1lc3RhbXA9IjAiPjU3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</w:fldData>
        </w:fldChar>
      </w:r>
      <w:r w:rsidR="00190ECE">
        <w:rPr>
          <w:sz w:val="24"/>
          <w:szCs w:val="24"/>
        </w:rPr>
        <w:instrText xml:space="preserve"> ADDIN EN.CITE.DATA </w:instrText>
      </w:r>
      <w:r w:rsidR="00190ECE">
        <w:rPr>
          <w:sz w:val="24"/>
          <w:szCs w:val="24"/>
        </w:rPr>
      </w:r>
      <w:r w:rsidR="00190ECE">
        <w:rPr>
          <w:sz w:val="24"/>
          <w:szCs w:val="24"/>
        </w:rPr>
        <w:fldChar w:fldCharType="end"/>
      </w:r>
      <w:r w:rsidR="00B3570C">
        <w:rPr>
          <w:sz w:val="24"/>
          <w:szCs w:val="24"/>
        </w:rPr>
      </w:r>
      <w:r w:rsidR="00B3570C">
        <w:rPr>
          <w:sz w:val="24"/>
          <w:szCs w:val="24"/>
        </w:rPr>
        <w:fldChar w:fldCharType="separate"/>
      </w:r>
      <w:r w:rsidR="00042D5F">
        <w:rPr>
          <w:noProof/>
          <w:sz w:val="24"/>
          <w:szCs w:val="24"/>
        </w:rPr>
        <w:t xml:space="preserve">(Kover and Schaal 2002, Parlevliet 2002, Glazebrook 2005, Nomura, Melotto et </w:t>
      </w:r>
      <w:r w:rsidR="00042D5F">
        <w:rPr>
          <w:noProof/>
          <w:sz w:val="24"/>
          <w:szCs w:val="24"/>
        </w:rPr>
        <w:lastRenderedPageBreak/>
        <w:t>al. 2005, Goss and Bergelson 2006, Tiffin and Moeller 2006, Rowe and Kliebenstein 2008, Barrett, Kniskern et al. 2009, Corwin, Copeland et al. 2016)</w:t>
      </w:r>
      <w:r w:rsidR="00B3570C">
        <w:rPr>
          <w:sz w:val="24"/>
          <w:szCs w:val="24"/>
        </w:rPr>
        <w:fldChar w:fldCharType="end"/>
      </w:r>
      <w:r>
        <w:rPr>
          <w:sz w:val="24"/>
          <w:szCs w:val="24"/>
        </w:rPr>
        <w:t xml:space="preserve">. </w:t>
      </w:r>
      <w:r w:rsidR="005538FD">
        <w:rPr>
          <w:sz w:val="24"/>
          <w:szCs w:val="24"/>
        </w:rPr>
        <w:t xml:space="preserve">Previous studies </w:t>
      </w:r>
      <w:r w:rsidR="00E62AE8">
        <w:rPr>
          <w:sz w:val="24"/>
          <w:szCs w:val="24"/>
        </w:rPr>
        <w:t xml:space="preserve">on tomato resistance to </w:t>
      </w:r>
      <w:r w:rsidR="00E62AE8">
        <w:rPr>
          <w:i/>
          <w:sz w:val="24"/>
          <w:szCs w:val="24"/>
        </w:rPr>
        <w:t xml:space="preserve">B. </w:t>
      </w:r>
      <w:proofErr w:type="spellStart"/>
      <w:r w:rsidR="00E62AE8">
        <w:rPr>
          <w:i/>
          <w:sz w:val="24"/>
          <w:szCs w:val="24"/>
        </w:rPr>
        <w:t>cinerea</w:t>
      </w:r>
      <w:proofErr w:type="spellEnd"/>
      <w:r w:rsidR="00E62AE8">
        <w:rPr>
          <w:i/>
          <w:sz w:val="24"/>
          <w:szCs w:val="24"/>
        </w:rPr>
        <w:t xml:space="preserve"> </w:t>
      </w:r>
      <w:r w:rsidR="00E62AE8" w:rsidRPr="00150E38">
        <w:rPr>
          <w:sz w:val="24"/>
          <w:szCs w:val="24"/>
        </w:rPr>
        <w:t>have</w:t>
      </w:r>
      <w:r w:rsidR="00E62AE8">
        <w:t xml:space="preserve"> </w:t>
      </w:r>
      <w:r w:rsidR="005538FD">
        <w:rPr>
          <w:sz w:val="24"/>
          <w:szCs w:val="24"/>
        </w:rPr>
        <w:t xml:space="preserve">found a quantitative genetic </w:t>
      </w:r>
      <w:r w:rsidR="00E62AE8">
        <w:rPr>
          <w:sz w:val="24"/>
          <w:szCs w:val="24"/>
        </w:rPr>
        <w:t>architecture that varies</w:t>
      </w:r>
      <w:r w:rsidR="005538FD">
        <w:rPr>
          <w:sz w:val="24"/>
          <w:szCs w:val="24"/>
        </w:rPr>
        <w:t xml:space="preserve"> </w:t>
      </w:r>
      <w:r w:rsidR="00E62AE8">
        <w:rPr>
          <w:sz w:val="24"/>
          <w:szCs w:val="24"/>
        </w:rPr>
        <w:t>between domesticated and wild tomato species</w:t>
      </w:r>
      <w:r w:rsidR="0031422C">
        <w:rPr>
          <w:sz w:val="24"/>
          <w:szCs w:val="24"/>
        </w:rPr>
        <w:t>,</w:t>
      </w:r>
      <w:r w:rsidR="000767A3">
        <w:rPr>
          <w:sz w:val="24"/>
          <w:szCs w:val="24"/>
        </w:rPr>
        <w:t xml:space="preserve"> with higher resistance in the wild species </w:t>
      </w:r>
      <w:r w:rsidR="009B208D">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PGtleSBhcHA9IkVOIiBkYi1pZD0iYTJ4MnR6c3pqZmQyemplZDBlOHBzZmR0ZDBkYWFmd3dyMDAy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=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PGtleSBhcHA9IkVOIiBkYi1pZD0iYTJ4MnR6c3pqZmQyemplZDBlOHBzZmR0ZDBkYWFmd3dyMDAy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=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(Egashira, Kuwashima et al. 2000, Nicot, Moretti et al. 2002, Guimaraes, Chetelat et al. 2004, Finkers, van Heusden et al. 2007, Ten Have, van Berloo et al. 2007, Finkers, Bai et al. 2008)</w:t>
      </w:r>
      <w:r w:rsidR="009B208D">
        <w:rPr>
          <w:sz w:val="24"/>
          <w:szCs w:val="24"/>
        </w:rPr>
        <w:fldChar w:fldCharType="end"/>
      </w:r>
      <w:r w:rsidR="00E62AE8">
        <w:rPr>
          <w:sz w:val="24"/>
          <w:szCs w:val="24"/>
        </w:rPr>
        <w:t xml:space="preserve">. However, it </w:t>
      </w:r>
      <w:r w:rsidR="00AD0A72">
        <w:rPr>
          <w:sz w:val="24"/>
          <w:szCs w:val="24"/>
        </w:rPr>
        <w:t>was</w:t>
      </w:r>
      <w:r w:rsidR="00E62AE8">
        <w:rPr>
          <w:sz w:val="24"/>
          <w:szCs w:val="24"/>
        </w:rPr>
        <w:t xml:space="preserve"> not known how the choice of </w:t>
      </w:r>
      <w:r w:rsidR="00E62AE8">
        <w:rPr>
          <w:i/>
          <w:sz w:val="24"/>
          <w:szCs w:val="24"/>
        </w:rPr>
        <w:t xml:space="preserve">B. </w:t>
      </w:r>
      <w:proofErr w:type="spellStart"/>
      <w:r w:rsidR="00E62AE8">
        <w:rPr>
          <w:i/>
          <w:sz w:val="24"/>
          <w:szCs w:val="24"/>
        </w:rPr>
        <w:t>cinerea</w:t>
      </w:r>
      <w:proofErr w:type="spellEnd"/>
      <w:r w:rsidR="00E62AE8">
        <w:rPr>
          <w:i/>
          <w:sz w:val="24"/>
          <w:szCs w:val="24"/>
        </w:rPr>
        <w:t xml:space="preserve"> </w:t>
      </w:r>
      <w:r w:rsidR="00E62AE8">
        <w:rPr>
          <w:sz w:val="24"/>
          <w:szCs w:val="24"/>
        </w:rPr>
        <w:t xml:space="preserve">isolate </w:t>
      </w:r>
      <w:proofErr w:type="gramStart"/>
      <w:r w:rsidR="00E62AE8">
        <w:rPr>
          <w:sz w:val="24"/>
          <w:szCs w:val="24"/>
        </w:rPr>
        <w:t>may</w:t>
      </w:r>
      <w:proofErr w:type="gramEnd"/>
      <w:r w:rsidR="00E62AE8">
        <w:rPr>
          <w:sz w:val="24"/>
          <w:szCs w:val="24"/>
        </w:rPr>
        <w:t xml:space="preserve"> change this</w:t>
      </w:r>
      <w:r w:rsidR="0028412F">
        <w:rPr>
          <w:sz w:val="24"/>
          <w:szCs w:val="24"/>
        </w:rPr>
        <w:t xml:space="preserve"> plant-pathogen</w:t>
      </w:r>
      <w:r w:rsidR="00167C8A">
        <w:rPr>
          <w:sz w:val="24"/>
          <w:szCs w:val="24"/>
        </w:rPr>
        <w:t xml:space="preserve"> interaction</w:t>
      </w:r>
      <w:r w:rsidR="00E62AE8">
        <w:rPr>
          <w:sz w:val="24"/>
          <w:szCs w:val="24"/>
        </w:rPr>
        <w:t xml:space="preserve">. </w:t>
      </w:r>
      <w:r w:rsidR="005538FD">
        <w:rPr>
          <w:sz w:val="24"/>
          <w:szCs w:val="24"/>
        </w:rPr>
        <w:t xml:space="preserve"> </w:t>
      </w:r>
      <w:r w:rsidR="00686E9E">
        <w:rPr>
          <w:sz w:val="24"/>
          <w:szCs w:val="24"/>
        </w:rPr>
        <w:t>To address these questions</w:t>
      </w:r>
      <w:r w:rsidR="00167C8A">
        <w:rPr>
          <w:sz w:val="24"/>
          <w:szCs w:val="24"/>
        </w:rPr>
        <w:t>,</w:t>
      </w:r>
      <w:r>
        <w:rPr>
          <w:sz w:val="24"/>
          <w:szCs w:val="24"/>
        </w:rPr>
        <w:t xml:space="preserve"> we</w:t>
      </w:r>
      <w:r w:rsidR="00E62AE8">
        <w:rPr>
          <w:sz w:val="24"/>
          <w:szCs w:val="24"/>
        </w:rPr>
        <w:t xml:space="preserve"> used genetic variation in wild and domestic</w:t>
      </w:r>
      <w:r w:rsidR="00B41031">
        <w:rPr>
          <w:sz w:val="24"/>
          <w:szCs w:val="24"/>
        </w:rPr>
        <w:t>ated</w:t>
      </w:r>
      <w:r w:rsidR="00E62AE8">
        <w:rPr>
          <w:sz w:val="24"/>
          <w:szCs w:val="24"/>
        </w:rPr>
        <w:t xml:space="preserve"> tomato accessions in conjunction with a population of </w:t>
      </w:r>
      <w:r w:rsidR="00E62AE8">
        <w:rPr>
          <w:i/>
          <w:sz w:val="24"/>
          <w:szCs w:val="24"/>
        </w:rPr>
        <w:t xml:space="preserve">B. </w:t>
      </w:r>
      <w:proofErr w:type="spellStart"/>
      <w:r w:rsidR="00E62AE8">
        <w:rPr>
          <w:i/>
          <w:sz w:val="24"/>
          <w:szCs w:val="24"/>
        </w:rPr>
        <w:t>cinerea</w:t>
      </w:r>
      <w:proofErr w:type="spellEnd"/>
      <w:r w:rsidR="00E62AE8">
        <w:rPr>
          <w:i/>
          <w:sz w:val="24"/>
          <w:szCs w:val="24"/>
        </w:rPr>
        <w:t xml:space="preserve"> </w:t>
      </w:r>
      <w:r w:rsidR="00E62AE8">
        <w:rPr>
          <w:sz w:val="24"/>
          <w:szCs w:val="24"/>
        </w:rPr>
        <w:t>isolates</w:t>
      </w:r>
      <w:r w:rsidR="00686E9E">
        <w:rPr>
          <w:sz w:val="24"/>
          <w:szCs w:val="24"/>
        </w:rPr>
        <w:t>. This also allowed us</w:t>
      </w:r>
      <w:r w:rsidR="00E62AE8">
        <w:rPr>
          <w:sz w:val="24"/>
          <w:szCs w:val="24"/>
        </w:rPr>
        <w:t xml:space="preserve"> t</w:t>
      </w:r>
      <w:r w:rsidR="00B41031">
        <w:rPr>
          <w:sz w:val="24"/>
          <w:szCs w:val="24"/>
        </w:rPr>
        <w:t>o t</w:t>
      </w:r>
      <w:r w:rsidR="00E62AE8">
        <w:rPr>
          <w:sz w:val="24"/>
          <w:szCs w:val="24"/>
        </w:rPr>
        <w:t>est how domestication within tomato influenced the interaction at the level of the pathogen population and individual genes in the pathogen</w:t>
      </w:r>
      <w:r>
        <w:rPr>
          <w:sz w:val="24"/>
          <w:szCs w:val="24"/>
        </w:rPr>
        <w:t xml:space="preserve">. </w:t>
      </w:r>
      <w:r w:rsidR="005538FD" w:rsidRPr="00155EFE">
        <w:rPr>
          <w:i/>
          <w:sz w:val="24"/>
          <w:szCs w:val="24"/>
        </w:rPr>
        <w:t xml:space="preserve">B. </w:t>
      </w:r>
      <w:proofErr w:type="spellStart"/>
      <w:proofErr w:type="gramStart"/>
      <w:r w:rsidR="005538FD" w:rsidRPr="00155EFE">
        <w:rPr>
          <w:i/>
          <w:sz w:val="24"/>
          <w:szCs w:val="24"/>
        </w:rPr>
        <w:t>cinerea</w:t>
      </w:r>
      <w:proofErr w:type="spellEnd"/>
      <w:proofErr w:type="gramEnd"/>
      <w:r w:rsidR="005538FD">
        <w:rPr>
          <w:sz w:val="24"/>
          <w:szCs w:val="24"/>
        </w:rPr>
        <w:t xml:space="preserve"> virulence on tomato, as measured by lesion size, </w:t>
      </w:r>
      <w:r w:rsidR="00686E9E">
        <w:rPr>
          <w:sz w:val="24"/>
          <w:szCs w:val="24"/>
        </w:rPr>
        <w:t xml:space="preserve">was </w:t>
      </w:r>
      <w:r w:rsidR="00E62AE8">
        <w:rPr>
          <w:sz w:val="24"/>
          <w:szCs w:val="24"/>
        </w:rPr>
        <w:t xml:space="preserve">significantly </w:t>
      </w:r>
      <w:r w:rsidR="00CD6C0E">
        <w:rPr>
          <w:sz w:val="24"/>
          <w:szCs w:val="24"/>
        </w:rPr>
        <w:t>a</w:t>
      </w:r>
      <w:r w:rsidR="00E62AE8">
        <w:rPr>
          <w:sz w:val="24"/>
          <w:szCs w:val="24"/>
        </w:rPr>
        <w:t>ffected by</w:t>
      </w:r>
      <w:r w:rsidR="00E54CEE">
        <w:rPr>
          <w:sz w:val="24"/>
          <w:szCs w:val="24"/>
        </w:rPr>
        <w:t xml:space="preserve"> pathogen</w:t>
      </w:r>
      <w:r w:rsidR="005538FD">
        <w:rPr>
          <w:sz w:val="24"/>
          <w:szCs w:val="24"/>
        </w:rPr>
        <w:t xml:space="preserve"> </w:t>
      </w:r>
      <w:r w:rsidR="00E54CEE">
        <w:rPr>
          <w:sz w:val="24"/>
          <w:szCs w:val="24"/>
        </w:rPr>
        <w:t>isolate</w:t>
      </w:r>
      <w:r w:rsidR="005538FD">
        <w:rPr>
          <w:sz w:val="24"/>
          <w:szCs w:val="24"/>
        </w:rPr>
        <w:t>, host genotype, and domestication status</w:t>
      </w:r>
      <w:r w:rsidR="00415881">
        <w:rPr>
          <w:sz w:val="24"/>
          <w:szCs w:val="24"/>
        </w:rPr>
        <w:t xml:space="preserve"> (Table </w:t>
      </w:r>
      <w:r w:rsidR="00167C8A">
        <w:rPr>
          <w:sz w:val="24"/>
          <w:szCs w:val="24"/>
        </w:rPr>
        <w:t>1)</w:t>
      </w:r>
      <w:r w:rsidR="005538FD">
        <w:rPr>
          <w:sz w:val="24"/>
          <w:szCs w:val="24"/>
        </w:rPr>
        <w:t>.</w:t>
      </w:r>
      <w:r w:rsidR="00155EFE">
        <w:rPr>
          <w:sz w:val="24"/>
          <w:szCs w:val="24"/>
        </w:rPr>
        <w:t xml:space="preserve"> Tomato domestication </w:t>
      </w:r>
      <w:r w:rsidR="00E62AE8">
        <w:rPr>
          <w:sz w:val="24"/>
          <w:szCs w:val="24"/>
        </w:rPr>
        <w:t>led to a slight but significant decrease in resistance to the pathogen but critically, there was no</w:t>
      </w:r>
      <w:r w:rsidR="00155EFE">
        <w:rPr>
          <w:sz w:val="24"/>
          <w:szCs w:val="24"/>
        </w:rPr>
        <w:t xml:space="preserve"> evidence of a domestication bottleneck</w:t>
      </w:r>
      <w:r w:rsidR="00F1562F">
        <w:rPr>
          <w:sz w:val="24"/>
          <w:szCs w:val="24"/>
        </w:rPr>
        <w:t xml:space="preserve">, </w:t>
      </w:r>
      <w:r w:rsidR="00E62AE8">
        <w:rPr>
          <w:sz w:val="24"/>
          <w:szCs w:val="24"/>
        </w:rPr>
        <w:t>with the wild and domestic</w:t>
      </w:r>
      <w:r w:rsidR="000F22E7">
        <w:rPr>
          <w:sz w:val="24"/>
          <w:szCs w:val="24"/>
        </w:rPr>
        <w:t>ated</w:t>
      </w:r>
      <w:r w:rsidR="00E62AE8">
        <w:rPr>
          <w:sz w:val="24"/>
          <w:szCs w:val="24"/>
        </w:rPr>
        <w:t xml:space="preserve"> tomato accessions having similar variance in resistance</w:t>
      </w:r>
      <w:r w:rsidR="00415881">
        <w:rPr>
          <w:sz w:val="24"/>
          <w:szCs w:val="24"/>
        </w:rPr>
        <w:t xml:space="preserve"> (Table </w:t>
      </w:r>
      <w:r w:rsidR="00D03A16">
        <w:rPr>
          <w:sz w:val="24"/>
          <w:szCs w:val="24"/>
        </w:rPr>
        <w:t>1, Figure 2</w:t>
      </w:r>
      <w:r w:rsidR="00167C8A">
        <w:rPr>
          <w:sz w:val="24"/>
          <w:szCs w:val="24"/>
        </w:rPr>
        <w:t>)</w:t>
      </w:r>
      <w:r w:rsidR="00155EFE">
        <w:rPr>
          <w:sz w:val="24"/>
          <w:szCs w:val="24"/>
        </w:rPr>
        <w:t xml:space="preserve">. </w:t>
      </w:r>
      <w:r w:rsidR="00E62AE8">
        <w:rPr>
          <w:sz w:val="24"/>
          <w:szCs w:val="24"/>
        </w:rPr>
        <w:t>There was also</w:t>
      </w:r>
      <w:r w:rsidR="00155EFE">
        <w:rPr>
          <w:sz w:val="24"/>
          <w:szCs w:val="24"/>
        </w:rPr>
        <w:t xml:space="preserve"> little evidence </w:t>
      </w:r>
      <w:r w:rsidR="00E62AE8">
        <w:rPr>
          <w:sz w:val="24"/>
          <w:szCs w:val="24"/>
        </w:rPr>
        <w:t xml:space="preserve">in this </w:t>
      </w:r>
      <w:r w:rsidR="00E62AE8">
        <w:rPr>
          <w:i/>
          <w:sz w:val="24"/>
          <w:szCs w:val="24"/>
        </w:rPr>
        <w:t xml:space="preserve">B. </w:t>
      </w:r>
      <w:proofErr w:type="spellStart"/>
      <w:r w:rsidR="00E62AE8">
        <w:rPr>
          <w:i/>
          <w:sz w:val="24"/>
          <w:szCs w:val="24"/>
        </w:rPr>
        <w:t>cinerea</w:t>
      </w:r>
      <w:proofErr w:type="spellEnd"/>
      <w:r w:rsidR="00E62AE8">
        <w:rPr>
          <w:i/>
          <w:sz w:val="24"/>
          <w:szCs w:val="24"/>
        </w:rPr>
        <w:t xml:space="preserve"> </w:t>
      </w:r>
      <w:r w:rsidR="00E62AE8">
        <w:rPr>
          <w:sz w:val="24"/>
          <w:szCs w:val="24"/>
        </w:rPr>
        <w:t xml:space="preserve">population </w:t>
      </w:r>
      <w:r w:rsidR="00155EFE">
        <w:rPr>
          <w:sz w:val="24"/>
          <w:szCs w:val="24"/>
        </w:rPr>
        <w:t xml:space="preserve">for specialization to </w:t>
      </w:r>
      <w:proofErr w:type="gramStart"/>
      <w:r w:rsidR="00155EFE">
        <w:rPr>
          <w:sz w:val="24"/>
          <w:szCs w:val="24"/>
        </w:rPr>
        <w:t>tomato,</w:t>
      </w:r>
      <w:proofErr w:type="gramEnd"/>
      <w:r w:rsidR="00155EFE">
        <w:rPr>
          <w:sz w:val="24"/>
          <w:szCs w:val="24"/>
        </w:rPr>
        <w:t xml:space="preserve"> supporting the hypothesis that </w:t>
      </w:r>
      <w:r w:rsidR="00155EFE" w:rsidRPr="00155EFE">
        <w:rPr>
          <w:i/>
          <w:sz w:val="24"/>
          <w:szCs w:val="24"/>
        </w:rPr>
        <w:t xml:space="preserve">B. </w:t>
      </w:r>
      <w:proofErr w:type="spellStart"/>
      <w:r w:rsidR="00155EFE" w:rsidRPr="00155EFE">
        <w:rPr>
          <w:i/>
          <w:sz w:val="24"/>
          <w:szCs w:val="24"/>
        </w:rPr>
        <w:t>cinerea</w:t>
      </w:r>
      <w:proofErr w:type="spellEnd"/>
      <w:r w:rsidR="00155EFE">
        <w:rPr>
          <w:sz w:val="24"/>
          <w:szCs w:val="24"/>
        </w:rPr>
        <w:t xml:space="preserve"> is a generalist at the isolate</w:t>
      </w:r>
      <w:r w:rsidR="00E62AE8">
        <w:rPr>
          <w:sz w:val="24"/>
          <w:szCs w:val="24"/>
        </w:rPr>
        <w:t xml:space="preserve"> and species</w:t>
      </w:r>
      <w:r w:rsidR="00155EFE">
        <w:rPr>
          <w:sz w:val="24"/>
          <w:szCs w:val="24"/>
        </w:rPr>
        <w:t xml:space="preserve"> level</w:t>
      </w:r>
      <w:r w:rsidR="00167C8A">
        <w:rPr>
          <w:sz w:val="24"/>
          <w:szCs w:val="24"/>
        </w:rPr>
        <w:t xml:space="preserve"> (Figure </w:t>
      </w:r>
      <w:r w:rsidR="00D03A16">
        <w:rPr>
          <w:sz w:val="24"/>
          <w:szCs w:val="24"/>
        </w:rPr>
        <w:t>1 c-h</w:t>
      </w:r>
      <w:r w:rsidR="00167C8A">
        <w:rPr>
          <w:sz w:val="24"/>
          <w:szCs w:val="24"/>
        </w:rPr>
        <w:t>)</w:t>
      </w:r>
      <w:r w:rsidR="00FA359A">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ZWlnbi1rZXlzPjxrZXkgYXBwPSJFTiIgZGItaWQ9ImEyeDJ0enN6amZkMnpqZWQwZThwc2ZkdGQw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</w:fldData>
        </w:fldChar>
      </w:r>
      <w:r w:rsidR="005F1A4E">
        <w:rPr>
          <w:sz w:val="24"/>
          <w:szCs w:val="24"/>
        </w:rPr>
        <w:instrText xml:space="preserve"> ADDIN EN.CITE </w:instrText>
      </w:r>
      <w:r w:rsidR="005F1A4E">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ZWlnbi1rZXlzPjxrZXkgYXBwPSJFTiIgZGItaWQ9ImEyeDJ0enN6amZkMnpqZWQwZThwc2ZkdGQw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</w:fldData>
        </w:fldChar>
      </w:r>
      <w:r w:rsidR="005F1A4E">
        <w:rPr>
          <w:sz w:val="24"/>
          <w:szCs w:val="24"/>
        </w:rPr>
        <w:instrText xml:space="preserve"> ADDIN EN.CITE.DATA </w:instrText>
      </w:r>
      <w:r w:rsidR="005F1A4E">
        <w:rPr>
          <w:sz w:val="24"/>
          <w:szCs w:val="24"/>
        </w:rPr>
      </w:r>
      <w:r w:rsidR="005F1A4E">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Martinez, Blancard et al. 2003, Ma and Michailides 2005)</w:t>
      </w:r>
      <w:r w:rsidR="00B3570C">
        <w:rPr>
          <w:sz w:val="24"/>
          <w:szCs w:val="24"/>
        </w:rPr>
        <w:fldChar w:fldCharType="end"/>
      </w:r>
      <w:r w:rsidR="00155EFE">
        <w:rPr>
          <w:sz w:val="24"/>
          <w:szCs w:val="24"/>
        </w:rPr>
        <w:t xml:space="preserve">. </w:t>
      </w:r>
      <w:r w:rsidR="00686E9E">
        <w:rPr>
          <w:sz w:val="24"/>
          <w:szCs w:val="24"/>
        </w:rPr>
        <w:t>GWA mapping within the pathogen showed that t</w:t>
      </w:r>
      <w:r w:rsidR="00155EFE">
        <w:rPr>
          <w:sz w:val="24"/>
          <w:szCs w:val="24"/>
        </w:rPr>
        <w:t xml:space="preserve">he genetics underlying </w:t>
      </w:r>
      <w:r w:rsidR="00155EFE" w:rsidRPr="00155EFE">
        <w:rPr>
          <w:i/>
          <w:sz w:val="24"/>
          <w:szCs w:val="24"/>
        </w:rPr>
        <w:t xml:space="preserve">B. </w:t>
      </w:r>
      <w:proofErr w:type="spellStart"/>
      <w:r w:rsidR="00155EFE" w:rsidRPr="00155EFE">
        <w:rPr>
          <w:i/>
          <w:sz w:val="24"/>
          <w:szCs w:val="24"/>
        </w:rPr>
        <w:t>cinerea</w:t>
      </w:r>
      <w:proofErr w:type="spellEnd"/>
      <w:r w:rsidR="00155EFE">
        <w:rPr>
          <w:sz w:val="24"/>
          <w:szCs w:val="24"/>
        </w:rPr>
        <w:t xml:space="preserve"> virulence on tomato </w:t>
      </w:r>
      <w:r w:rsidR="005533EE">
        <w:rPr>
          <w:sz w:val="24"/>
          <w:szCs w:val="24"/>
        </w:rPr>
        <w:t>are highly quantitative</w:t>
      </w:r>
      <w:del w:id="595" w:author="N S" w:date="2018-05-18T13:44:00Z">
        <w:r w:rsidR="005533EE" w:rsidDel="006D459D">
          <w:rPr>
            <w:sz w:val="24"/>
            <w:szCs w:val="24"/>
          </w:rPr>
          <w:delText>,</w:delText>
        </w:r>
      </w:del>
      <w:r w:rsidR="005533EE">
        <w:rPr>
          <w:sz w:val="24"/>
          <w:szCs w:val="24"/>
        </w:rPr>
        <w:t xml:space="preserve"> and </w:t>
      </w:r>
      <w:r w:rsidR="00155EFE">
        <w:rPr>
          <w:sz w:val="24"/>
          <w:szCs w:val="24"/>
        </w:rPr>
        <w:t xml:space="preserve">vary </w:t>
      </w:r>
      <w:r w:rsidR="00686E9E">
        <w:rPr>
          <w:sz w:val="24"/>
          <w:szCs w:val="24"/>
        </w:rPr>
        <w:t xml:space="preserve">across </w:t>
      </w:r>
      <w:r w:rsidR="00155EFE">
        <w:rPr>
          <w:sz w:val="24"/>
          <w:szCs w:val="24"/>
        </w:rPr>
        <w:t>tomato genotype</w:t>
      </w:r>
      <w:r w:rsidR="00686E9E">
        <w:rPr>
          <w:sz w:val="24"/>
          <w:szCs w:val="24"/>
        </w:rPr>
        <w:t>s</w:t>
      </w:r>
      <w:r w:rsidR="005533EE">
        <w:rPr>
          <w:sz w:val="24"/>
          <w:szCs w:val="24"/>
        </w:rPr>
        <w:t xml:space="preserve"> and domestication status</w:t>
      </w:r>
      <w:r w:rsidR="00C65355">
        <w:rPr>
          <w:sz w:val="24"/>
          <w:szCs w:val="24"/>
        </w:rPr>
        <w:t xml:space="preserve"> (Figure 5</w:t>
      </w:r>
      <w:r w:rsidR="00BB5375">
        <w:rPr>
          <w:sz w:val="24"/>
          <w:szCs w:val="24"/>
        </w:rPr>
        <w:t xml:space="preserve">, Figure </w:t>
      </w:r>
      <w:r w:rsidR="00070D24">
        <w:rPr>
          <w:sz w:val="24"/>
          <w:szCs w:val="24"/>
        </w:rPr>
        <w:t>7</w:t>
      </w:r>
      <w:r w:rsidR="00167C8A">
        <w:rPr>
          <w:sz w:val="24"/>
          <w:szCs w:val="24"/>
        </w:rPr>
        <w:t>)</w:t>
      </w:r>
      <w:r w:rsidR="005533EE">
        <w:rPr>
          <w:sz w:val="24"/>
          <w:szCs w:val="24"/>
        </w:rPr>
        <w:t xml:space="preserve">. </w:t>
      </w:r>
      <w:r w:rsidR="00686E9E">
        <w:rPr>
          <w:sz w:val="24"/>
          <w:szCs w:val="24"/>
        </w:rPr>
        <w:t xml:space="preserve">This analysis identified a small subset of pathogen </w:t>
      </w:r>
      <w:r w:rsidR="00155EFE">
        <w:rPr>
          <w:sz w:val="24"/>
          <w:szCs w:val="24"/>
        </w:rPr>
        <w:t>genes</w:t>
      </w:r>
      <w:r w:rsidR="00686E9E">
        <w:rPr>
          <w:sz w:val="24"/>
          <w:szCs w:val="24"/>
        </w:rPr>
        <w:t xml:space="preserve"> whose variation</w:t>
      </w:r>
      <w:r w:rsidR="00155EFE">
        <w:rPr>
          <w:sz w:val="24"/>
          <w:szCs w:val="24"/>
        </w:rPr>
        <w:t xml:space="preserve"> contribute</w:t>
      </w:r>
      <w:r w:rsidR="00686E9E">
        <w:rPr>
          <w:sz w:val="24"/>
          <w:szCs w:val="24"/>
        </w:rPr>
        <w:t>s</w:t>
      </w:r>
      <w:r w:rsidR="00155EFE">
        <w:rPr>
          <w:sz w:val="24"/>
          <w:szCs w:val="24"/>
        </w:rPr>
        <w:t xml:space="preserve"> to</w:t>
      </w:r>
      <w:r w:rsidR="00686E9E">
        <w:rPr>
          <w:sz w:val="24"/>
          <w:szCs w:val="24"/>
        </w:rPr>
        <w:t xml:space="preserve"> differential</w:t>
      </w:r>
      <w:r w:rsidR="00155EFE">
        <w:rPr>
          <w:sz w:val="24"/>
          <w:szCs w:val="24"/>
        </w:rPr>
        <w:t xml:space="preserve"> virulen</w:t>
      </w:r>
      <w:r w:rsidR="005533EE">
        <w:rPr>
          <w:sz w:val="24"/>
          <w:szCs w:val="24"/>
        </w:rPr>
        <w:t xml:space="preserve">ce on most of the hosts tested, </w:t>
      </w:r>
      <w:r w:rsidR="00686E9E">
        <w:rPr>
          <w:sz w:val="24"/>
          <w:szCs w:val="24"/>
        </w:rPr>
        <w:t xml:space="preserve">and a set of pathogen genes whose </w:t>
      </w:r>
      <w:r w:rsidR="00686E9E">
        <w:rPr>
          <w:sz w:val="24"/>
          <w:szCs w:val="24"/>
        </w:rPr>
        <w:lastRenderedPageBreak/>
        <w:t>variation is responsive to tomato domestication</w:t>
      </w:r>
      <w:r w:rsidR="00722316">
        <w:rPr>
          <w:sz w:val="24"/>
          <w:szCs w:val="24"/>
        </w:rPr>
        <w:t xml:space="preserve"> (Table </w:t>
      </w:r>
      <w:del w:id="596" w:author="N S" w:date="2018-05-16T15:30:00Z">
        <w:r w:rsidR="00722316" w:rsidDel="00410703">
          <w:rPr>
            <w:sz w:val="24"/>
            <w:szCs w:val="24"/>
          </w:rPr>
          <w:delText>S</w:delText>
        </w:r>
        <w:r w:rsidR="00207B28" w:rsidDel="00410703">
          <w:rPr>
            <w:sz w:val="24"/>
            <w:szCs w:val="24"/>
          </w:rPr>
          <w:delText>3</w:delText>
        </w:r>
      </w:del>
      <w:ins w:id="597" w:author="nesol" w:date="2018-05-03T15:45:00Z">
        <w:del w:id="598" w:author="N S" w:date="2018-05-16T15:30:00Z">
          <w:r w:rsidR="005A224E" w:rsidDel="00410703">
            <w:rPr>
              <w:sz w:val="24"/>
              <w:szCs w:val="24"/>
            </w:rPr>
            <w:delText>b</w:delText>
          </w:r>
        </w:del>
      </w:ins>
      <w:ins w:id="599" w:author="N S" w:date="2018-05-16T15:30:00Z">
        <w:r w:rsidR="00410703">
          <w:rPr>
            <w:sz w:val="24"/>
            <w:szCs w:val="24"/>
          </w:rPr>
          <w:t>S2b</w:t>
        </w:r>
      </w:ins>
      <w:ins w:id="600" w:author="nesol" w:date="2018-05-03T15:45:00Z">
        <w:r w:rsidR="005A224E">
          <w:rPr>
            <w:sz w:val="24"/>
            <w:szCs w:val="24"/>
          </w:rPr>
          <w:t>, d, f</w:t>
        </w:r>
      </w:ins>
      <w:r w:rsidR="00A82868">
        <w:rPr>
          <w:sz w:val="24"/>
          <w:szCs w:val="24"/>
        </w:rPr>
        <w:t>)</w:t>
      </w:r>
      <w:r w:rsidR="005533EE">
        <w:rPr>
          <w:sz w:val="24"/>
          <w:szCs w:val="24"/>
        </w:rPr>
        <w:t>.</w:t>
      </w:r>
      <w:r w:rsidR="00686E9E">
        <w:rPr>
          <w:sz w:val="24"/>
          <w:szCs w:val="24"/>
        </w:rPr>
        <w:t xml:space="preserve"> </w:t>
      </w:r>
      <w:r w:rsidR="005533EE">
        <w:rPr>
          <w:sz w:val="24"/>
          <w:szCs w:val="24"/>
        </w:rPr>
        <w:t xml:space="preserve"> </w:t>
      </w:r>
      <w:ins w:id="601" w:author="nesol" w:date="2018-05-03T16:17:00Z">
        <w:r w:rsidR="00F8407B">
          <w:rPr>
            <w:sz w:val="24"/>
            <w:szCs w:val="24"/>
          </w:rPr>
          <w:t xml:space="preserve">We also identified a </w:t>
        </w:r>
      </w:ins>
      <w:ins w:id="602" w:author="nesol" w:date="2018-05-03T16:18:00Z">
        <w:r w:rsidR="00F8407B">
          <w:rPr>
            <w:sz w:val="24"/>
            <w:szCs w:val="24"/>
          </w:rPr>
          <w:t xml:space="preserve">conservative </w:t>
        </w:r>
      </w:ins>
      <w:ins w:id="603" w:author="nesol" w:date="2018-05-03T16:17:00Z">
        <w:r w:rsidR="00F8407B">
          <w:rPr>
            <w:sz w:val="24"/>
            <w:szCs w:val="24"/>
          </w:rPr>
          <w:t xml:space="preserve">subset of genes whose association to </w:t>
        </w:r>
      </w:ins>
      <w:ins w:id="604" w:author="nesol" w:date="2018-05-03T16:18:00Z">
        <w:r w:rsidR="00F8407B">
          <w:rPr>
            <w:sz w:val="24"/>
            <w:szCs w:val="24"/>
          </w:rPr>
          <w:t xml:space="preserve">differential </w:t>
        </w:r>
      </w:ins>
      <w:ins w:id="605" w:author="nesol" w:date="2018-05-03T16:17:00Z">
        <w:r w:rsidR="00F8407B">
          <w:rPr>
            <w:i/>
            <w:sz w:val="24"/>
            <w:szCs w:val="24"/>
          </w:rPr>
          <w:t xml:space="preserve">Botrytis </w:t>
        </w:r>
        <w:proofErr w:type="spellStart"/>
        <w:r w:rsidR="00F8407B">
          <w:rPr>
            <w:i/>
            <w:sz w:val="24"/>
            <w:szCs w:val="24"/>
          </w:rPr>
          <w:t>cinerea</w:t>
        </w:r>
        <w:proofErr w:type="spellEnd"/>
        <w:r w:rsidR="00F8407B">
          <w:rPr>
            <w:i/>
            <w:sz w:val="24"/>
            <w:szCs w:val="24"/>
          </w:rPr>
          <w:t xml:space="preserve"> </w:t>
        </w:r>
        <w:r w:rsidR="00F8407B">
          <w:rPr>
            <w:sz w:val="24"/>
            <w:szCs w:val="24"/>
          </w:rPr>
          <w:t>virulence is inse</w:t>
        </w:r>
      </w:ins>
      <w:ins w:id="606" w:author="nesol" w:date="2018-05-03T16:18:00Z">
        <w:r w:rsidR="00F8407B">
          <w:rPr>
            <w:sz w:val="24"/>
            <w:szCs w:val="24"/>
          </w:rPr>
          <w:t xml:space="preserve">nsitive to GWA method and </w:t>
        </w:r>
        <w:del w:id="607" w:author="Dan Kliebenstein" w:date="2018-05-10T16:32:00Z">
          <w:r w:rsidR="00F8407B" w:rsidDel="0034153E">
            <w:rPr>
              <w:sz w:val="24"/>
              <w:szCs w:val="24"/>
            </w:rPr>
            <w:delText>genome annotation</w:delText>
          </w:r>
        </w:del>
      </w:ins>
      <w:ins w:id="608" w:author="Dan Kliebenstein" w:date="2018-05-10T16:32:00Z">
        <w:r w:rsidR="0034153E">
          <w:rPr>
            <w:sz w:val="24"/>
            <w:szCs w:val="24"/>
          </w:rPr>
          <w:t>reference genome</w:t>
        </w:r>
      </w:ins>
      <w:ins w:id="609" w:author="nesol" w:date="2018-05-03T16:18:00Z">
        <w:r w:rsidR="00F8407B">
          <w:rPr>
            <w:sz w:val="24"/>
            <w:szCs w:val="24"/>
          </w:rPr>
          <w:t xml:space="preserve"> (Table S</w:t>
        </w:r>
      </w:ins>
      <w:ins w:id="610" w:author="N S" w:date="2018-05-16T15:30:00Z">
        <w:r w:rsidR="00410703">
          <w:rPr>
            <w:sz w:val="24"/>
            <w:szCs w:val="24"/>
          </w:rPr>
          <w:t>2</w:t>
        </w:r>
      </w:ins>
      <w:ins w:id="611" w:author="nesol" w:date="2018-05-03T16:18:00Z">
        <w:del w:id="612" w:author="N S" w:date="2018-05-16T15:30:00Z">
          <w:r w:rsidR="00F8407B" w:rsidDel="00410703">
            <w:rPr>
              <w:sz w:val="24"/>
              <w:szCs w:val="24"/>
            </w:rPr>
            <w:delText>3</w:delText>
          </w:r>
        </w:del>
        <w:r w:rsidR="00F8407B">
          <w:rPr>
            <w:sz w:val="24"/>
            <w:szCs w:val="24"/>
          </w:rPr>
          <w:t xml:space="preserve"> a, b, c, d).</w:t>
        </w:r>
      </w:ins>
      <w:ins w:id="613" w:author="Dan Kliebenstein" w:date="2018-05-11T15:37:00Z">
        <w:r w:rsidR="004A6AE6">
          <w:rPr>
            <w:sz w:val="24"/>
            <w:szCs w:val="24"/>
          </w:rPr>
          <w:t xml:space="preserve"> </w:t>
        </w:r>
      </w:ins>
    </w:p>
    <w:p w14:paraId="64CCFAAB" w14:textId="77777777" w:rsidR="005C4EA6" w:rsidRDefault="005C4EA6" w:rsidP="00E2127D">
      <w:pPr>
        <w:spacing w:line="480" w:lineRule="auto"/>
        <w:rPr>
          <w:b/>
          <w:sz w:val="24"/>
          <w:szCs w:val="24"/>
        </w:rPr>
      </w:pPr>
    </w:p>
    <w:p w14:paraId="0FF1FDFC" w14:textId="6A607A8F" w:rsidR="005A4150" w:rsidRPr="005A4150" w:rsidRDefault="005A4150" w:rsidP="00E2127D">
      <w:pPr>
        <w:spacing w:line="480" w:lineRule="auto"/>
        <w:rPr>
          <w:b/>
          <w:sz w:val="24"/>
          <w:szCs w:val="24"/>
        </w:rPr>
      </w:pPr>
      <w:r>
        <w:rPr>
          <w:b/>
          <w:sz w:val="24"/>
          <w:szCs w:val="24"/>
        </w:rPr>
        <w:t>Domestication and altered pathogen virulence genetics</w:t>
      </w:r>
    </w:p>
    <w:p w14:paraId="6AE067E7" w14:textId="39C14BAD" w:rsidR="00F60FC1" w:rsidRDefault="00E62AE8" w:rsidP="006C499C">
      <w:pPr>
        <w:spacing w:line="480" w:lineRule="auto"/>
        <w:ind w:firstLine="720"/>
        <w:rPr>
          <w:sz w:val="24"/>
          <w:szCs w:val="24"/>
        </w:rPr>
      </w:pPr>
      <w:r>
        <w:rPr>
          <w:sz w:val="24"/>
          <w:szCs w:val="24"/>
        </w:rPr>
        <w:t xml:space="preserve">These </w:t>
      </w:r>
      <w:r w:rsidR="009707C0">
        <w:rPr>
          <w:sz w:val="24"/>
          <w:szCs w:val="24"/>
        </w:rPr>
        <w:t xml:space="preserve">results provide evidence of a mild </w:t>
      </w:r>
      <w:r>
        <w:rPr>
          <w:sz w:val="24"/>
          <w:szCs w:val="24"/>
        </w:rPr>
        <w:t xml:space="preserve">tomato </w:t>
      </w:r>
      <w:r w:rsidR="009707C0">
        <w:rPr>
          <w:sz w:val="24"/>
          <w:szCs w:val="24"/>
        </w:rPr>
        <w:t xml:space="preserve">domestication effect on resistance to the generalist pathogen, </w:t>
      </w:r>
      <w:r>
        <w:rPr>
          <w:i/>
          <w:sz w:val="24"/>
          <w:szCs w:val="24"/>
        </w:rPr>
        <w:t xml:space="preserve">B. </w:t>
      </w:r>
      <w:proofErr w:type="spellStart"/>
      <w:r w:rsidR="009707C0">
        <w:rPr>
          <w:i/>
          <w:sz w:val="24"/>
          <w:szCs w:val="24"/>
        </w:rPr>
        <w:t>cinerea</w:t>
      </w:r>
      <w:proofErr w:type="spellEnd"/>
      <w:r w:rsidR="009707C0">
        <w:rPr>
          <w:i/>
          <w:sz w:val="24"/>
          <w:szCs w:val="24"/>
        </w:rPr>
        <w:t>.</w:t>
      </w:r>
      <w:r w:rsidR="009707C0">
        <w:rPr>
          <w:sz w:val="24"/>
          <w:szCs w:val="24"/>
        </w:rPr>
        <w:t xml:space="preserve"> </w:t>
      </w:r>
      <w:r w:rsidR="007C110C">
        <w:rPr>
          <w:sz w:val="24"/>
          <w:szCs w:val="24"/>
        </w:rPr>
        <w:t xml:space="preserve">We measured an 18% increase in susceptibility across domesticated varieties, but this </w:t>
      </w:r>
      <w:r w:rsidR="00686E9E">
        <w:rPr>
          <w:sz w:val="24"/>
          <w:szCs w:val="24"/>
        </w:rPr>
        <w:t xml:space="preserve">represents </w:t>
      </w:r>
      <w:r w:rsidR="007C110C">
        <w:rPr>
          <w:sz w:val="24"/>
          <w:szCs w:val="24"/>
        </w:rPr>
        <w:t xml:space="preserve">less than 1% of the total variance of </w:t>
      </w:r>
      <w:r w:rsidR="007C110C">
        <w:rPr>
          <w:i/>
          <w:sz w:val="24"/>
          <w:szCs w:val="24"/>
        </w:rPr>
        <w:t xml:space="preserve">B. </w:t>
      </w:r>
      <w:proofErr w:type="spellStart"/>
      <w:r w:rsidR="007C110C">
        <w:rPr>
          <w:i/>
          <w:sz w:val="24"/>
          <w:szCs w:val="24"/>
        </w:rPr>
        <w:t>cinerea</w:t>
      </w:r>
      <w:proofErr w:type="spellEnd"/>
      <w:r w:rsidR="007C110C">
        <w:rPr>
          <w:sz w:val="24"/>
          <w:szCs w:val="24"/>
        </w:rPr>
        <w:t xml:space="preserve"> lesion size on tomato</w:t>
      </w:r>
      <w:r w:rsidR="00415881">
        <w:rPr>
          <w:sz w:val="24"/>
          <w:szCs w:val="24"/>
        </w:rPr>
        <w:t xml:space="preserve"> (Table </w:t>
      </w:r>
      <w:r w:rsidR="00167C8A">
        <w:rPr>
          <w:sz w:val="24"/>
          <w:szCs w:val="24"/>
        </w:rPr>
        <w:t>1)</w:t>
      </w:r>
      <w:r w:rsidR="007C110C">
        <w:rPr>
          <w:sz w:val="24"/>
          <w:szCs w:val="24"/>
        </w:rPr>
        <w:t xml:space="preserve">.  </w:t>
      </w:r>
      <w:r w:rsidR="00686E9E">
        <w:rPr>
          <w:sz w:val="24"/>
          <w:szCs w:val="24"/>
        </w:rPr>
        <w:t>As such</w:t>
      </w:r>
      <w:r w:rsidR="009707C0">
        <w:rPr>
          <w:sz w:val="24"/>
          <w:szCs w:val="24"/>
        </w:rPr>
        <w:t xml:space="preserve">, domestication status alone </w:t>
      </w:r>
      <w:r w:rsidR="00686E9E">
        <w:rPr>
          <w:sz w:val="24"/>
          <w:szCs w:val="24"/>
        </w:rPr>
        <w:t xml:space="preserve">is </w:t>
      </w:r>
      <w:r w:rsidR="009707C0">
        <w:rPr>
          <w:sz w:val="24"/>
          <w:szCs w:val="24"/>
        </w:rPr>
        <w:t xml:space="preserve">a poor predictor of </w:t>
      </w:r>
      <w:r w:rsidR="00847F0D">
        <w:rPr>
          <w:sz w:val="24"/>
          <w:szCs w:val="24"/>
        </w:rPr>
        <w:t xml:space="preserve">a specific tomato </w:t>
      </w:r>
      <w:r w:rsidR="009707C0">
        <w:rPr>
          <w:sz w:val="24"/>
          <w:szCs w:val="24"/>
        </w:rPr>
        <w:t>host</w:t>
      </w:r>
      <w:r w:rsidR="00E1446F">
        <w:rPr>
          <w:sz w:val="24"/>
          <w:szCs w:val="24"/>
        </w:rPr>
        <w:t>’</w:t>
      </w:r>
      <w:r w:rsidR="00847F0D">
        <w:rPr>
          <w:sz w:val="24"/>
          <w:szCs w:val="24"/>
        </w:rPr>
        <w:t>s</w:t>
      </w:r>
      <w:r w:rsidR="009707C0">
        <w:rPr>
          <w:sz w:val="24"/>
          <w:szCs w:val="24"/>
        </w:rPr>
        <w:t xml:space="preserve"> </w:t>
      </w:r>
      <w:r w:rsidR="00847F0D">
        <w:rPr>
          <w:sz w:val="24"/>
          <w:szCs w:val="24"/>
        </w:rPr>
        <w:t xml:space="preserve">resistance </w:t>
      </w:r>
      <w:r w:rsidR="009707C0">
        <w:rPr>
          <w:sz w:val="24"/>
          <w:szCs w:val="24"/>
        </w:rPr>
        <w:t xml:space="preserve">to infection by </w:t>
      </w:r>
      <w:r w:rsidR="009707C0" w:rsidRPr="009707C0">
        <w:rPr>
          <w:i/>
          <w:sz w:val="24"/>
          <w:szCs w:val="24"/>
        </w:rPr>
        <w:t xml:space="preserve">B. </w:t>
      </w:r>
      <w:proofErr w:type="spellStart"/>
      <w:r w:rsidR="009707C0" w:rsidRPr="009707C0">
        <w:rPr>
          <w:i/>
          <w:sz w:val="24"/>
          <w:szCs w:val="24"/>
        </w:rPr>
        <w:t>cinerea</w:t>
      </w:r>
      <w:proofErr w:type="spellEnd"/>
      <w:r w:rsidR="009707C0">
        <w:rPr>
          <w:sz w:val="24"/>
          <w:szCs w:val="24"/>
        </w:rPr>
        <w:t xml:space="preserve">. </w:t>
      </w:r>
      <w:r w:rsidR="003B75F5">
        <w:rPr>
          <w:sz w:val="24"/>
          <w:szCs w:val="24"/>
        </w:rPr>
        <w:t xml:space="preserve">This suggests that while </w:t>
      </w:r>
      <w:r>
        <w:rPr>
          <w:sz w:val="24"/>
          <w:szCs w:val="24"/>
        </w:rPr>
        <w:t xml:space="preserve">tomato </w:t>
      </w:r>
      <w:r w:rsidR="003B75F5">
        <w:rPr>
          <w:sz w:val="24"/>
          <w:szCs w:val="24"/>
        </w:rPr>
        <w:t xml:space="preserve">domestication does affect </w:t>
      </w:r>
      <w:r w:rsidR="00847F0D">
        <w:rPr>
          <w:sz w:val="24"/>
          <w:szCs w:val="24"/>
        </w:rPr>
        <w:t xml:space="preserve">this </w:t>
      </w:r>
      <w:r w:rsidR="007D27A1">
        <w:rPr>
          <w:sz w:val="24"/>
          <w:szCs w:val="24"/>
        </w:rPr>
        <w:t>plant-</w:t>
      </w:r>
      <w:r w:rsidR="003B75F5">
        <w:rPr>
          <w:sz w:val="24"/>
          <w:szCs w:val="24"/>
        </w:rPr>
        <w:t>pathogen int</w:t>
      </w:r>
      <w:r w:rsidR="00DD51E1">
        <w:rPr>
          <w:sz w:val="24"/>
          <w:szCs w:val="24"/>
        </w:rPr>
        <w:t xml:space="preserve">eraction, it is not the primary </w:t>
      </w:r>
      <w:r w:rsidR="007C110C">
        <w:rPr>
          <w:sz w:val="24"/>
          <w:szCs w:val="24"/>
        </w:rPr>
        <w:t>factor defining the measured</w:t>
      </w:r>
      <w:r w:rsidR="00DD51E1">
        <w:rPr>
          <w:sz w:val="24"/>
          <w:szCs w:val="24"/>
        </w:rPr>
        <w:t xml:space="preserve"> trait</w:t>
      </w:r>
      <w:r w:rsidR="00AA35C0">
        <w:rPr>
          <w:sz w:val="24"/>
          <w:szCs w:val="24"/>
        </w:rPr>
        <w:t xml:space="preserve">. </w:t>
      </w:r>
      <w:r w:rsidR="007C110C">
        <w:rPr>
          <w:sz w:val="24"/>
          <w:szCs w:val="24"/>
        </w:rPr>
        <w:t xml:space="preserve">The </w:t>
      </w:r>
      <w:r w:rsidR="00AA35C0">
        <w:rPr>
          <w:sz w:val="24"/>
          <w:szCs w:val="24"/>
        </w:rPr>
        <w:t xml:space="preserve">effect of </w:t>
      </w:r>
      <w:r w:rsidR="007C110C">
        <w:rPr>
          <w:sz w:val="24"/>
          <w:szCs w:val="24"/>
        </w:rPr>
        <w:t xml:space="preserve">tomato </w:t>
      </w:r>
      <w:r w:rsidR="00AA35C0">
        <w:rPr>
          <w:sz w:val="24"/>
          <w:szCs w:val="24"/>
        </w:rPr>
        <w:t xml:space="preserve">domestication </w:t>
      </w:r>
      <w:r w:rsidR="007C110C">
        <w:rPr>
          <w:sz w:val="24"/>
          <w:szCs w:val="24"/>
        </w:rPr>
        <w:t xml:space="preserve">varied </w:t>
      </w:r>
      <w:r w:rsidR="00DC14F4">
        <w:rPr>
          <w:sz w:val="24"/>
          <w:szCs w:val="24"/>
        </w:rPr>
        <w:t xml:space="preserve">across the </w:t>
      </w:r>
      <w:r w:rsidR="00AA35C0" w:rsidRPr="00962D87">
        <w:rPr>
          <w:i/>
          <w:sz w:val="24"/>
          <w:szCs w:val="24"/>
        </w:rPr>
        <w:t xml:space="preserve">B. </w:t>
      </w:r>
      <w:proofErr w:type="spellStart"/>
      <w:r w:rsidR="00AA35C0" w:rsidRPr="00962D87">
        <w:rPr>
          <w:i/>
          <w:sz w:val="24"/>
          <w:szCs w:val="24"/>
        </w:rPr>
        <w:t>cinerea</w:t>
      </w:r>
      <w:proofErr w:type="spellEnd"/>
      <w:r w:rsidR="007C110C">
        <w:rPr>
          <w:sz w:val="24"/>
          <w:szCs w:val="24"/>
        </w:rPr>
        <w:t xml:space="preserve"> isolates</w:t>
      </w:r>
      <w:r w:rsidR="00DD51E1">
        <w:rPr>
          <w:sz w:val="24"/>
          <w:szCs w:val="24"/>
        </w:rPr>
        <w:t>,</w:t>
      </w:r>
      <w:r w:rsidR="007C110C">
        <w:rPr>
          <w:sz w:val="24"/>
          <w:szCs w:val="24"/>
        </w:rPr>
        <w:t xml:space="preserve"> with specific </w:t>
      </w:r>
      <w:del w:id="614" w:author="Dan Kliebenstein" w:date="2018-05-10T16:33:00Z">
        <w:r w:rsidR="007C110C" w:rsidDel="0034153E">
          <w:rPr>
            <w:sz w:val="24"/>
            <w:szCs w:val="24"/>
          </w:rPr>
          <w:delText xml:space="preserve">isolates and </w:delText>
        </w:r>
      </w:del>
      <w:r w:rsidR="007C110C">
        <w:rPr>
          <w:sz w:val="24"/>
          <w:szCs w:val="24"/>
        </w:rPr>
        <w:t>loci linked to differential virulence across wild and domestic tomatoes</w:t>
      </w:r>
      <w:r w:rsidR="00A82868">
        <w:rPr>
          <w:sz w:val="24"/>
          <w:szCs w:val="24"/>
        </w:rPr>
        <w:t xml:space="preserve"> (Figure </w:t>
      </w:r>
      <w:r w:rsidR="00D03A16">
        <w:rPr>
          <w:sz w:val="24"/>
          <w:szCs w:val="24"/>
        </w:rPr>
        <w:t>1 c-h</w:t>
      </w:r>
      <w:r w:rsidR="00A82868">
        <w:rPr>
          <w:sz w:val="24"/>
          <w:szCs w:val="24"/>
        </w:rPr>
        <w:t>)</w:t>
      </w:r>
      <w:r w:rsidR="00DC14F4">
        <w:rPr>
          <w:sz w:val="24"/>
          <w:szCs w:val="24"/>
        </w:rPr>
        <w:t xml:space="preserve">. </w:t>
      </w:r>
      <w:r w:rsidR="00A82868">
        <w:rPr>
          <w:sz w:val="24"/>
          <w:szCs w:val="24"/>
        </w:rPr>
        <w:t>If</w:t>
      </w:r>
      <w:r w:rsidR="00686E9E">
        <w:rPr>
          <w:sz w:val="24"/>
          <w:szCs w:val="24"/>
        </w:rPr>
        <w:t xml:space="preserve"> a study relies on one or a few isolates, it could obtain a falsely high or falsely low estimation of how host domestication influences pathogen resistance. </w:t>
      </w:r>
      <w:r w:rsidR="00DC14F4">
        <w:rPr>
          <w:sz w:val="24"/>
          <w:szCs w:val="24"/>
        </w:rPr>
        <w:t>T</w:t>
      </w:r>
      <w:r w:rsidR="006C499C">
        <w:rPr>
          <w:sz w:val="24"/>
          <w:szCs w:val="24"/>
        </w:rPr>
        <w:t xml:space="preserve">his </w:t>
      </w:r>
      <w:r w:rsidR="00686E9E">
        <w:rPr>
          <w:sz w:val="24"/>
          <w:szCs w:val="24"/>
        </w:rPr>
        <w:t>show</w:t>
      </w:r>
      <w:r w:rsidR="00BD37C1">
        <w:rPr>
          <w:sz w:val="24"/>
          <w:szCs w:val="24"/>
        </w:rPr>
        <w:t>s</w:t>
      </w:r>
      <w:r w:rsidR="00686E9E">
        <w:rPr>
          <w:sz w:val="24"/>
          <w:szCs w:val="24"/>
        </w:rPr>
        <w:t xml:space="preserve"> the need to utilize a population of </w:t>
      </w:r>
      <w:r w:rsidR="006C499C" w:rsidRPr="006C499C">
        <w:rPr>
          <w:i/>
          <w:sz w:val="24"/>
          <w:szCs w:val="24"/>
        </w:rPr>
        <w:t xml:space="preserve">B. </w:t>
      </w:r>
      <w:proofErr w:type="spellStart"/>
      <w:r w:rsidR="006C499C" w:rsidRPr="006C499C">
        <w:rPr>
          <w:i/>
          <w:sz w:val="24"/>
          <w:szCs w:val="24"/>
        </w:rPr>
        <w:t>cinerea</w:t>
      </w:r>
      <w:proofErr w:type="spellEnd"/>
      <w:r w:rsidR="006C499C">
        <w:rPr>
          <w:sz w:val="24"/>
          <w:szCs w:val="24"/>
        </w:rPr>
        <w:t xml:space="preserve"> </w:t>
      </w:r>
      <w:r w:rsidR="00AA35C0" w:rsidRPr="006C499C">
        <w:rPr>
          <w:sz w:val="24"/>
          <w:szCs w:val="24"/>
        </w:rPr>
        <w:t>to</w:t>
      </w:r>
      <w:r w:rsidR="00AA35C0">
        <w:rPr>
          <w:sz w:val="24"/>
          <w:szCs w:val="24"/>
        </w:rPr>
        <w:t xml:space="preserve"> understand the factors contributing to </w:t>
      </w:r>
      <w:r w:rsidR="00AA35C0" w:rsidRPr="00962D87">
        <w:rPr>
          <w:i/>
          <w:sz w:val="24"/>
          <w:szCs w:val="24"/>
        </w:rPr>
        <w:t xml:space="preserve">B. </w:t>
      </w:r>
      <w:proofErr w:type="spellStart"/>
      <w:r w:rsidR="00AA35C0" w:rsidRPr="00962D87">
        <w:rPr>
          <w:i/>
          <w:sz w:val="24"/>
          <w:szCs w:val="24"/>
        </w:rPr>
        <w:t>cinerea</w:t>
      </w:r>
      <w:proofErr w:type="spellEnd"/>
      <w:r w:rsidR="00AA35C0">
        <w:rPr>
          <w:sz w:val="24"/>
          <w:szCs w:val="24"/>
        </w:rPr>
        <w:t xml:space="preserve"> virulence</w:t>
      </w:r>
      <w:r w:rsidR="00DC14F4">
        <w:rPr>
          <w:sz w:val="24"/>
          <w:szCs w:val="24"/>
        </w:rPr>
        <w:t xml:space="preserve"> and how this is altered by crop domestication</w:t>
      </w:r>
      <w:r w:rsidR="00AA35C0">
        <w:rPr>
          <w:sz w:val="24"/>
          <w:szCs w:val="24"/>
        </w:rPr>
        <w:t xml:space="preserve">. </w:t>
      </w:r>
    </w:p>
    <w:p w14:paraId="48026B66" w14:textId="36D544D4" w:rsidR="00256FFF" w:rsidRDefault="00686E9E" w:rsidP="006C499C">
      <w:pPr>
        <w:spacing w:line="480" w:lineRule="auto"/>
        <w:ind w:firstLine="720"/>
        <w:rPr>
          <w:sz w:val="24"/>
          <w:szCs w:val="24"/>
        </w:rPr>
      </w:pPr>
      <w:r>
        <w:rPr>
          <w:sz w:val="24"/>
          <w:szCs w:val="24"/>
        </w:rPr>
        <w:t xml:space="preserve">In </w:t>
      </w:r>
      <w:proofErr w:type="spellStart"/>
      <w:r>
        <w:rPr>
          <w:sz w:val="24"/>
          <w:szCs w:val="24"/>
        </w:rPr>
        <w:t>biotrophic</w:t>
      </w:r>
      <w:proofErr w:type="spellEnd"/>
      <w:r>
        <w:rPr>
          <w:sz w:val="24"/>
          <w:szCs w:val="24"/>
        </w:rPr>
        <w:t xml:space="preserve"> pathogens, </w:t>
      </w:r>
      <w:r w:rsidR="00553BDC">
        <w:rPr>
          <w:sz w:val="24"/>
          <w:szCs w:val="24"/>
        </w:rPr>
        <w:t>h</w:t>
      </w:r>
      <w:r w:rsidR="00962D87">
        <w:rPr>
          <w:sz w:val="24"/>
          <w:szCs w:val="24"/>
        </w:rPr>
        <w:t xml:space="preserve">ost domestication </w:t>
      </w:r>
      <w:r>
        <w:rPr>
          <w:sz w:val="24"/>
          <w:szCs w:val="24"/>
        </w:rPr>
        <w:t>has</w:t>
      </w:r>
      <w:r w:rsidR="00962D87">
        <w:rPr>
          <w:sz w:val="24"/>
          <w:szCs w:val="24"/>
        </w:rPr>
        <w:t xml:space="preserve"> decrease</w:t>
      </w:r>
      <w:r>
        <w:rPr>
          <w:sz w:val="24"/>
          <w:szCs w:val="24"/>
        </w:rPr>
        <w:t>d</w:t>
      </w:r>
      <w:r w:rsidR="00962D87">
        <w:rPr>
          <w:sz w:val="24"/>
          <w:szCs w:val="24"/>
        </w:rPr>
        <w:t xml:space="preserve"> </w:t>
      </w:r>
      <w:r>
        <w:rPr>
          <w:sz w:val="24"/>
          <w:szCs w:val="24"/>
        </w:rPr>
        <w:t>the diversity of resistance alleles because they are</w:t>
      </w:r>
      <w:r w:rsidR="00962D87">
        <w:rPr>
          <w:sz w:val="24"/>
          <w:szCs w:val="24"/>
        </w:rPr>
        <w:t xml:space="preserve"> lost in the domestication bottleneck</w:t>
      </w:r>
      <w:r w:rsidR="00DC14F4">
        <w:rPr>
          <w:sz w:val="24"/>
          <w:szCs w:val="24"/>
        </w:rPr>
        <w:t xml:space="preserve"> as found for </w:t>
      </w:r>
      <w:r w:rsidR="00962D87">
        <w:rPr>
          <w:sz w:val="24"/>
          <w:szCs w:val="24"/>
        </w:rPr>
        <w:t xml:space="preserve">specialist pathogens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bnVtYmVyPjxmb3JlaWduLWtleXM+PGtleSBhcHA9IkVOIiBkYi1pZD0iYTJ4MnR6c3pqZmQyempl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bnVtYmVyPjxmb3JlaWduLWtleXM+PGtleSBhcHA9IkVOIiBkYi1pZD0iYTJ4MnR6c3pqZmQyempl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Hyten, Song et al. 2006, Chaudhary 2013)</w:t>
      </w:r>
      <w:r w:rsidR="009B208D">
        <w:rPr>
          <w:sz w:val="24"/>
          <w:szCs w:val="24"/>
        </w:rPr>
        <w:fldChar w:fldCharType="end"/>
      </w:r>
      <w:r w:rsidR="00962D87">
        <w:rPr>
          <w:sz w:val="24"/>
          <w:szCs w:val="24"/>
        </w:rPr>
        <w:t xml:space="preserve">. </w:t>
      </w:r>
      <w:r w:rsidR="00AA35C0">
        <w:rPr>
          <w:sz w:val="24"/>
          <w:szCs w:val="24"/>
        </w:rPr>
        <w:t xml:space="preserve">Surprisingly, we did not find evidence for a domestication bottleneck in </w:t>
      </w:r>
      <w:r w:rsidR="00DC14F4">
        <w:rPr>
          <w:sz w:val="24"/>
          <w:szCs w:val="24"/>
        </w:rPr>
        <w:t xml:space="preserve">the phenotypic </w:t>
      </w:r>
      <w:r w:rsidR="00AA35C0">
        <w:rPr>
          <w:sz w:val="24"/>
          <w:szCs w:val="24"/>
        </w:rPr>
        <w:t xml:space="preserve">resistance to </w:t>
      </w:r>
      <w:r w:rsidR="00AA35C0" w:rsidRPr="00857694">
        <w:rPr>
          <w:i/>
          <w:sz w:val="24"/>
          <w:szCs w:val="24"/>
        </w:rPr>
        <w:t xml:space="preserve">B. </w:t>
      </w:r>
      <w:proofErr w:type="spellStart"/>
      <w:r w:rsidR="00AA35C0" w:rsidRPr="00857694">
        <w:rPr>
          <w:i/>
          <w:sz w:val="24"/>
          <w:szCs w:val="24"/>
        </w:rPr>
        <w:t>cinerea</w:t>
      </w:r>
      <w:proofErr w:type="spellEnd"/>
      <w:r w:rsidR="00A82868">
        <w:rPr>
          <w:i/>
          <w:sz w:val="24"/>
          <w:szCs w:val="24"/>
        </w:rPr>
        <w:t xml:space="preserve"> </w:t>
      </w:r>
      <w:r w:rsidR="00A82868">
        <w:rPr>
          <w:sz w:val="24"/>
          <w:szCs w:val="24"/>
        </w:rPr>
        <w:t xml:space="preserve">(Figure </w:t>
      </w:r>
      <w:r w:rsidR="00D03A16">
        <w:rPr>
          <w:sz w:val="24"/>
          <w:szCs w:val="24"/>
        </w:rPr>
        <w:t>2, Figure 3</w:t>
      </w:r>
      <w:r w:rsidR="00A82868">
        <w:rPr>
          <w:sz w:val="24"/>
          <w:szCs w:val="24"/>
        </w:rPr>
        <w:t>)</w:t>
      </w:r>
      <w:r w:rsidR="00AA35C0">
        <w:rPr>
          <w:sz w:val="24"/>
          <w:szCs w:val="24"/>
        </w:rPr>
        <w:t xml:space="preserve">. This </w:t>
      </w:r>
      <w:r w:rsidR="00DC14F4">
        <w:rPr>
          <w:sz w:val="24"/>
          <w:szCs w:val="24"/>
        </w:rPr>
        <w:t xml:space="preserve">is in contrast to </w:t>
      </w:r>
      <w:r>
        <w:rPr>
          <w:sz w:val="24"/>
          <w:szCs w:val="24"/>
        </w:rPr>
        <w:t xml:space="preserve">genomic </w:t>
      </w:r>
      <w:r w:rsidR="00DC14F4">
        <w:rPr>
          <w:sz w:val="24"/>
          <w:szCs w:val="24"/>
        </w:rPr>
        <w:t xml:space="preserve">studies that explicitly </w:t>
      </w:r>
      <w:r w:rsidR="00DC14F4">
        <w:rPr>
          <w:sz w:val="24"/>
          <w:szCs w:val="24"/>
        </w:rPr>
        <w:lastRenderedPageBreak/>
        <w:t xml:space="preserve">show a genotypic bottleneck within tomato domestication </w:t>
      </w:r>
      <w:r w:rsidR="009B208D">
        <w:rPr>
          <w:sz w:val="24"/>
          <w:szCs w:val="24"/>
        </w:rPr>
        <w:fldChar w:fldCharType="begin"/>
      </w:r>
      <w:r w:rsidR="005F1A4E">
        <w:rPr>
          <w:sz w:val="24"/>
          <w:szCs w:val="24"/>
        </w:rPr>
        <w:instrText xml:space="preserve"> ADDIN EN.CITE &lt;EndNote&gt;&lt;Cite&gt;&lt;Author&gt;Miller&lt;/Author&gt;&lt;Year&gt;1990&lt;/Year&gt;&lt;RecNum&gt;506&lt;/RecNum&gt;&lt;DisplayText&gt;(Miller and Tanksley 1990, Koenig, Jiménez-Gómez et al. 2013)&lt;/DisplayText&gt;&lt;record&gt;&lt;rec-number&gt;506&lt;/rec-number&gt;&lt;foreign-keys&gt;&lt;key app="EN" db-id="a2x2tzszjfd2zjed0e8psfdtd0daafwwr002" timestamp="0"&gt;506&lt;/key&gt;&lt;/foreign-keys&gt;&lt;ref-type name="Journal Article"&gt;17&lt;/ref-type&gt;&lt;contributors&gt;&lt;authors&gt;&lt;author&gt;Miller, JC&lt;/author&gt;&lt;author&gt;Tanksley, SD&lt;/author&gt;&lt;/authors&gt;&lt;/contributors&gt;&lt;titles&gt;&lt;title&gt;RFLP analysis of phylogenetic relationships and genetic variation in the genus Lycopersicon&lt;/title&gt;&lt;secondary-title&gt;TAG Theoretical and Applied Genetics&lt;/secondary-title&gt;&lt;/titles&gt;&lt;pages&gt;437-448&lt;/pages&gt;&lt;volume&gt;80&lt;/volume&gt;&lt;number&gt;4&lt;/number&gt;&lt;dates&gt;&lt;year&gt;1990&lt;/year&gt;&lt;/dates&gt;&lt;isbn&gt;0040-5752&lt;/isbn&gt;&lt;urls&gt;&lt;/urls&gt;&lt;/record&gt;&lt;/Cite&gt;&lt;Cite&gt;&lt;Author&gt;Koenig&lt;/Author&gt;&lt;Year&gt;2013&lt;/Year&gt;&lt;RecNum&gt;507&lt;/RecNum&gt;&lt;record&gt;&lt;rec-number&gt;507&lt;/rec-number&gt;&lt;foreign-keys&gt;&lt;key app="EN" db-id="a2x2tzszjfd2zjed0e8psfdtd0daafwwr002" timestamp="0"&gt;507&lt;/key&gt;&lt;/foreign-keys&gt;&lt;ref-type name="Journal Article"&gt;17&lt;/ref-type&gt;&lt;contributors&gt;&lt;authors&gt;&lt;author&gt;Koenig, Daniel&lt;/author&gt;&lt;author&gt;Jiménez-Gómez, José M&lt;/author&gt;&lt;author&gt;Kimura, Seisuke&lt;/author&gt;&lt;author&gt;Fulop, Daniel&lt;/author&gt;&lt;author&gt;Chitwood, Daniel H&lt;/author&gt;&lt;author&gt;Headland, Lauren R&lt;/author&gt;&lt;author&gt;Kumar, Ravi&lt;/author&gt;&lt;author&gt;Covington, Michael F&lt;/author&gt;&lt;author&gt;Devisetty, Upendra Kumar&lt;/author&gt;&lt;author&gt;Tat, An V&lt;/author&gt;&lt;/authors&gt;&lt;/contributors&gt;&lt;titles&gt;&lt;title&gt;Comparative transcriptomics reveals patterns of selection in domesticated and wild tomato&lt;/title&gt;&lt;secondary-title&gt;Proceedings of the National Academy of Sciences&lt;/secondary-title&gt;&lt;/titles&gt;&lt;pages&gt;E2655-E2662&lt;/pages&gt;&lt;volume&gt;110&lt;/volume&gt;&lt;number&gt;28&lt;/number&gt;&lt;dates&gt;&lt;year&gt;2013&lt;/year&gt;&lt;/dates&gt;&lt;isbn&gt;0027-8424&lt;/isbn&gt;&lt;urls&gt;&lt;/urls&gt;&lt;/record&gt;&lt;/Cite&gt;&lt;/EndNote&gt;</w:instrText>
      </w:r>
      <w:r w:rsidR="009B208D">
        <w:rPr>
          <w:sz w:val="24"/>
          <w:szCs w:val="24"/>
        </w:rPr>
        <w:fldChar w:fldCharType="separate"/>
      </w:r>
      <w:r w:rsidR="009B208D">
        <w:rPr>
          <w:noProof/>
          <w:sz w:val="24"/>
          <w:szCs w:val="24"/>
        </w:rPr>
        <w:t>(Miller and Tanksley 1990, Koenig, Jiménez-Gómez et al. 2013)</w:t>
      </w:r>
      <w:r w:rsidR="009B208D">
        <w:rPr>
          <w:sz w:val="24"/>
          <w:szCs w:val="24"/>
        </w:rPr>
        <w:fldChar w:fldCharType="end"/>
      </w:r>
      <w:r w:rsidR="00DC14F4">
        <w:rPr>
          <w:sz w:val="24"/>
          <w:szCs w:val="24"/>
        </w:rPr>
        <w:t>. This suggests that at least for this generalist pathogen, the genetic bottleneck</w:t>
      </w:r>
      <w:r w:rsidR="007C110C">
        <w:rPr>
          <w:sz w:val="24"/>
          <w:szCs w:val="24"/>
        </w:rPr>
        <w:t xml:space="preserve"> of tomato domestication</w:t>
      </w:r>
      <w:r w:rsidR="00DC14F4">
        <w:rPr>
          <w:sz w:val="24"/>
          <w:szCs w:val="24"/>
        </w:rPr>
        <w:t xml:space="preserve"> has not imparted a phenotypic bottleneck. One possible explanation is that resistance to this pathogen is so polygenic in the plant that our experiment is not sufficiently large to pick up </w:t>
      </w:r>
      <w:r w:rsidR="007C110C">
        <w:rPr>
          <w:sz w:val="24"/>
          <w:szCs w:val="24"/>
        </w:rPr>
        <w:t xml:space="preserve">any genetic bottleneck </w:t>
      </w:r>
      <w:r w:rsidR="00DC14F4">
        <w:rPr>
          <w:sz w:val="24"/>
          <w:szCs w:val="24"/>
        </w:rPr>
        <w:t>effect using phenotypic variance</w:t>
      </w:r>
      <w:r w:rsidR="00AA35C0">
        <w:rPr>
          <w:sz w:val="24"/>
          <w:szCs w:val="24"/>
        </w:rPr>
        <w:t>.</w:t>
      </w:r>
      <w:r w:rsidR="00DC14F4">
        <w:rPr>
          <w:sz w:val="24"/>
          <w:szCs w:val="24"/>
        </w:rPr>
        <w:t xml:space="preserve"> </w:t>
      </w:r>
      <w:r w:rsidR="00256FFF">
        <w:rPr>
          <w:sz w:val="24"/>
          <w:szCs w:val="24"/>
        </w:rPr>
        <w:t xml:space="preserve">These patterns, of mild </w:t>
      </w:r>
      <w:r w:rsidR="00150E38">
        <w:rPr>
          <w:sz w:val="24"/>
          <w:szCs w:val="24"/>
        </w:rPr>
        <w:t>decrease</w:t>
      </w:r>
      <w:r w:rsidR="00256FFF">
        <w:rPr>
          <w:sz w:val="24"/>
          <w:szCs w:val="24"/>
        </w:rPr>
        <w:t xml:space="preserve"> in resistance to </w:t>
      </w:r>
      <w:r w:rsidR="00256FFF" w:rsidRPr="00C54721">
        <w:rPr>
          <w:i/>
          <w:sz w:val="24"/>
          <w:szCs w:val="24"/>
        </w:rPr>
        <w:t xml:space="preserve">B. </w:t>
      </w:r>
      <w:proofErr w:type="spellStart"/>
      <w:r w:rsidR="00256FFF" w:rsidRPr="00C54721">
        <w:rPr>
          <w:i/>
          <w:sz w:val="24"/>
          <w:szCs w:val="24"/>
        </w:rPr>
        <w:t>cinerea</w:t>
      </w:r>
      <w:proofErr w:type="spellEnd"/>
      <w:r w:rsidR="00256FFF">
        <w:rPr>
          <w:sz w:val="24"/>
          <w:szCs w:val="24"/>
        </w:rPr>
        <w:t xml:space="preserve"> due to plant domestication, and within-species plant variation exceeding the contribution of domestication itself</w:t>
      </w:r>
      <w:r w:rsidR="00E773AB">
        <w:rPr>
          <w:sz w:val="24"/>
          <w:szCs w:val="24"/>
        </w:rPr>
        <w:t xml:space="preserve">, may be unique to interactions between </w:t>
      </w:r>
      <w:r w:rsidR="00D702E6">
        <w:rPr>
          <w:i/>
          <w:sz w:val="24"/>
          <w:szCs w:val="24"/>
        </w:rPr>
        <w:t xml:space="preserve">B. </w:t>
      </w:r>
      <w:proofErr w:type="spellStart"/>
      <w:r w:rsidR="00D702E6">
        <w:rPr>
          <w:i/>
          <w:sz w:val="24"/>
          <w:szCs w:val="24"/>
        </w:rPr>
        <w:t>cinerea</w:t>
      </w:r>
      <w:proofErr w:type="spellEnd"/>
      <w:r w:rsidR="00D702E6">
        <w:rPr>
          <w:i/>
          <w:sz w:val="24"/>
          <w:szCs w:val="24"/>
        </w:rPr>
        <w:t xml:space="preserve"> </w:t>
      </w:r>
      <w:r w:rsidR="00E773AB">
        <w:rPr>
          <w:sz w:val="24"/>
          <w:szCs w:val="24"/>
        </w:rPr>
        <w:t xml:space="preserve">and tomato, or more general. It remains to be seen if these patterns hold for </w:t>
      </w:r>
      <w:r w:rsidR="00E773AB" w:rsidRPr="00E773AB">
        <w:rPr>
          <w:i/>
          <w:sz w:val="24"/>
          <w:szCs w:val="24"/>
        </w:rPr>
        <w:t xml:space="preserve">B. </w:t>
      </w:r>
      <w:proofErr w:type="spellStart"/>
      <w:r w:rsidR="00E773AB" w:rsidRPr="00E773AB">
        <w:rPr>
          <w:i/>
          <w:sz w:val="24"/>
          <w:szCs w:val="24"/>
        </w:rPr>
        <w:t>cinerea</w:t>
      </w:r>
      <w:proofErr w:type="spellEnd"/>
      <w:r w:rsidR="00E773AB" w:rsidRPr="00E773AB">
        <w:rPr>
          <w:i/>
          <w:sz w:val="24"/>
          <w:szCs w:val="24"/>
        </w:rPr>
        <w:t xml:space="preserve"> </w:t>
      </w:r>
      <w:r w:rsidR="00E773AB">
        <w:rPr>
          <w:sz w:val="24"/>
          <w:szCs w:val="24"/>
        </w:rPr>
        <w:t>on its other host plants</w:t>
      </w:r>
      <w:r w:rsidR="00F60FC1">
        <w:rPr>
          <w:sz w:val="24"/>
          <w:szCs w:val="24"/>
        </w:rPr>
        <w:t>. It is unclear whether</w:t>
      </w:r>
      <w:r w:rsidR="00E773AB">
        <w:rPr>
          <w:sz w:val="24"/>
          <w:szCs w:val="24"/>
        </w:rPr>
        <w:t xml:space="preserve"> domestication ha</w:t>
      </w:r>
      <w:r w:rsidR="00F60FC1">
        <w:rPr>
          <w:sz w:val="24"/>
          <w:szCs w:val="24"/>
        </w:rPr>
        <w:t>s</w:t>
      </w:r>
      <w:r w:rsidR="00E773AB">
        <w:rPr>
          <w:sz w:val="24"/>
          <w:szCs w:val="24"/>
        </w:rPr>
        <w:t xml:space="preserve"> a universal </w:t>
      </w:r>
      <w:r w:rsidR="00F60FC1">
        <w:rPr>
          <w:sz w:val="24"/>
          <w:szCs w:val="24"/>
        </w:rPr>
        <w:t>e</w:t>
      </w:r>
      <w:r w:rsidR="00E773AB">
        <w:rPr>
          <w:sz w:val="24"/>
          <w:szCs w:val="24"/>
        </w:rPr>
        <w:t xml:space="preserve">ffect on plant resistance to </w:t>
      </w:r>
      <w:r w:rsidR="00E773AB">
        <w:rPr>
          <w:i/>
          <w:sz w:val="24"/>
          <w:szCs w:val="24"/>
        </w:rPr>
        <w:t xml:space="preserve">B. </w:t>
      </w:r>
      <w:proofErr w:type="spellStart"/>
      <w:r w:rsidR="00E773AB">
        <w:rPr>
          <w:i/>
          <w:sz w:val="24"/>
          <w:szCs w:val="24"/>
        </w:rPr>
        <w:t>cinerea</w:t>
      </w:r>
      <w:proofErr w:type="spellEnd"/>
      <w:r w:rsidR="00E773AB">
        <w:rPr>
          <w:sz w:val="24"/>
          <w:szCs w:val="24"/>
        </w:rPr>
        <w:t>, or i</w:t>
      </w:r>
      <w:r w:rsidR="00F60FC1">
        <w:rPr>
          <w:sz w:val="24"/>
          <w:szCs w:val="24"/>
        </w:rPr>
        <w:t>f</w:t>
      </w:r>
      <w:r w:rsidR="00E773AB">
        <w:rPr>
          <w:sz w:val="24"/>
          <w:szCs w:val="24"/>
        </w:rPr>
        <w:t xml:space="preserve"> each domestication event </w:t>
      </w:r>
      <w:r w:rsidR="00F60FC1">
        <w:rPr>
          <w:sz w:val="24"/>
          <w:szCs w:val="24"/>
        </w:rPr>
        <w:t xml:space="preserve">is </w:t>
      </w:r>
      <w:r w:rsidR="00E773AB">
        <w:rPr>
          <w:sz w:val="24"/>
          <w:szCs w:val="24"/>
        </w:rPr>
        <w:t>unique</w:t>
      </w:r>
      <w:r w:rsidR="00F60FC1">
        <w:rPr>
          <w:sz w:val="24"/>
          <w:szCs w:val="24"/>
        </w:rPr>
        <w:t>.</w:t>
      </w:r>
    </w:p>
    <w:p w14:paraId="3F51750E" w14:textId="77777777" w:rsidR="00E62AE8" w:rsidRPr="00E773AB" w:rsidRDefault="00E62AE8" w:rsidP="006C499C">
      <w:pPr>
        <w:spacing w:line="480" w:lineRule="auto"/>
        <w:ind w:firstLine="720"/>
        <w:rPr>
          <w:sz w:val="24"/>
          <w:szCs w:val="24"/>
        </w:rPr>
      </w:pPr>
    </w:p>
    <w:p w14:paraId="1D43A1CF" w14:textId="46A353A5" w:rsidR="00CB2888" w:rsidRPr="005A4150" w:rsidRDefault="005A4150" w:rsidP="005A4150">
      <w:pPr>
        <w:spacing w:line="480" w:lineRule="auto"/>
        <w:rPr>
          <w:b/>
          <w:sz w:val="24"/>
          <w:szCs w:val="24"/>
        </w:rPr>
      </w:pPr>
      <w:r>
        <w:rPr>
          <w:b/>
          <w:sz w:val="24"/>
          <w:szCs w:val="24"/>
        </w:rPr>
        <w:t>Polygenic quantitative virulence and breeding complications</w:t>
      </w:r>
    </w:p>
    <w:p w14:paraId="1C31F27D" w14:textId="692381C0" w:rsidR="005A4150" w:rsidRDefault="00A63631" w:rsidP="000F22E7">
      <w:pPr>
        <w:spacing w:line="480" w:lineRule="auto"/>
        <w:ind w:firstLine="720"/>
        <w:rPr>
          <w:sz w:val="24"/>
          <w:szCs w:val="24"/>
        </w:rPr>
      </w:pPr>
      <w:r>
        <w:rPr>
          <w:sz w:val="24"/>
          <w:szCs w:val="24"/>
        </w:rPr>
        <w:t xml:space="preserve">Our results indicate a highly polygenic basis of quantitative virulence of the generalist </w:t>
      </w:r>
      <w:r w:rsidRPr="009A2734">
        <w:rPr>
          <w:i/>
          <w:sz w:val="24"/>
          <w:szCs w:val="24"/>
        </w:rPr>
        <w:t xml:space="preserve">B. </w:t>
      </w:r>
      <w:proofErr w:type="spellStart"/>
      <w:r w:rsidRPr="009A2734">
        <w:rPr>
          <w:i/>
          <w:sz w:val="24"/>
          <w:szCs w:val="24"/>
        </w:rPr>
        <w:t>cinerea</w:t>
      </w:r>
      <w:proofErr w:type="spellEnd"/>
      <w:r>
        <w:rPr>
          <w:sz w:val="24"/>
          <w:szCs w:val="24"/>
        </w:rPr>
        <w:t xml:space="preserve"> on tomato. </w:t>
      </w:r>
      <w:r w:rsidR="009A2734">
        <w:rPr>
          <w:sz w:val="24"/>
          <w:szCs w:val="24"/>
        </w:rPr>
        <w:t xml:space="preserve">The </w:t>
      </w:r>
      <w:r w:rsidR="00EA31C3">
        <w:rPr>
          <w:sz w:val="24"/>
          <w:szCs w:val="24"/>
        </w:rPr>
        <w:t xml:space="preserve">variation in lesion size is linked to numerous </w:t>
      </w:r>
      <w:r w:rsidR="00EA31C3" w:rsidRPr="00B41031">
        <w:rPr>
          <w:i/>
          <w:sz w:val="24"/>
          <w:szCs w:val="24"/>
        </w:rPr>
        <w:t xml:space="preserve">B. </w:t>
      </w:r>
      <w:proofErr w:type="spellStart"/>
      <w:r w:rsidR="00EA31C3" w:rsidRPr="00B41031">
        <w:rPr>
          <w:i/>
          <w:sz w:val="24"/>
          <w:szCs w:val="24"/>
        </w:rPr>
        <w:t>cinerea</w:t>
      </w:r>
      <w:proofErr w:type="spellEnd"/>
      <w:r w:rsidR="00EA31C3">
        <w:rPr>
          <w:sz w:val="24"/>
          <w:szCs w:val="24"/>
        </w:rPr>
        <w:t xml:space="preserve"> SNP</w:t>
      </w:r>
      <w:r w:rsidR="00167C8A">
        <w:rPr>
          <w:sz w:val="24"/>
          <w:szCs w:val="24"/>
        </w:rPr>
        <w:t>s</w:t>
      </w:r>
      <w:r w:rsidR="00EA31C3">
        <w:rPr>
          <w:sz w:val="24"/>
          <w:szCs w:val="24"/>
        </w:rPr>
        <w:t>, each with small effect sizes (Figure</w:t>
      </w:r>
      <w:r w:rsidR="00BB5375">
        <w:rPr>
          <w:sz w:val="24"/>
          <w:szCs w:val="24"/>
        </w:rPr>
        <w:t xml:space="preserve"> </w:t>
      </w:r>
      <w:r w:rsidR="00C65355">
        <w:rPr>
          <w:sz w:val="24"/>
          <w:szCs w:val="24"/>
        </w:rPr>
        <w:t>4</w:t>
      </w:r>
      <w:r w:rsidR="00167C8A">
        <w:rPr>
          <w:sz w:val="24"/>
          <w:szCs w:val="24"/>
        </w:rPr>
        <w:t>a</w:t>
      </w:r>
      <w:r w:rsidR="00EA31C3">
        <w:rPr>
          <w:sz w:val="24"/>
          <w:szCs w:val="24"/>
        </w:rPr>
        <w:t>)</w:t>
      </w:r>
      <w:r w:rsidR="009A2734">
        <w:rPr>
          <w:sz w:val="24"/>
          <w:szCs w:val="24"/>
        </w:rPr>
        <w:t>.</w:t>
      </w:r>
      <w:r w:rsidR="00EA31C3">
        <w:rPr>
          <w:sz w:val="24"/>
          <w:szCs w:val="24"/>
        </w:rPr>
        <w:t xml:space="preserve"> </w:t>
      </w:r>
      <w:proofErr w:type="gramStart"/>
      <w:r w:rsidR="00EA31C3">
        <w:rPr>
          <w:sz w:val="24"/>
          <w:szCs w:val="24"/>
        </w:rPr>
        <w:t xml:space="preserve">Importantly, the tomato host accession greatly influenced </w:t>
      </w:r>
      <w:r w:rsidR="00DA0FF8">
        <w:rPr>
          <w:sz w:val="24"/>
          <w:szCs w:val="24"/>
        </w:rPr>
        <w:t xml:space="preserve">which </w:t>
      </w:r>
      <w:r w:rsidR="00C44A9A">
        <w:rPr>
          <w:i/>
          <w:sz w:val="24"/>
          <w:szCs w:val="24"/>
        </w:rPr>
        <w:t xml:space="preserve">B. </w:t>
      </w:r>
      <w:proofErr w:type="spellStart"/>
      <w:r w:rsidR="00C44A9A">
        <w:rPr>
          <w:i/>
          <w:sz w:val="24"/>
          <w:szCs w:val="24"/>
        </w:rPr>
        <w:t>cinerea</w:t>
      </w:r>
      <w:proofErr w:type="spellEnd"/>
      <w:r w:rsidR="00C44A9A">
        <w:rPr>
          <w:sz w:val="24"/>
          <w:szCs w:val="24"/>
        </w:rPr>
        <w:t xml:space="preserve"> </w:t>
      </w:r>
      <w:r w:rsidR="00DA0FF8">
        <w:rPr>
          <w:sz w:val="24"/>
          <w:szCs w:val="24"/>
        </w:rPr>
        <w:t xml:space="preserve">loci </w:t>
      </w:r>
      <w:r w:rsidR="00EA31C3">
        <w:rPr>
          <w:sz w:val="24"/>
          <w:szCs w:val="24"/>
        </w:rPr>
        <w:t xml:space="preserve">were significantly associated to lesion size </w:t>
      </w:r>
      <w:r w:rsidR="00BB5375">
        <w:rPr>
          <w:sz w:val="24"/>
          <w:szCs w:val="24"/>
        </w:rPr>
        <w:t xml:space="preserve">(Figure </w:t>
      </w:r>
      <w:r w:rsidR="00C65355">
        <w:rPr>
          <w:sz w:val="24"/>
          <w:szCs w:val="24"/>
        </w:rPr>
        <w:t>5</w:t>
      </w:r>
      <w:r w:rsidR="00167C8A">
        <w:rPr>
          <w:sz w:val="24"/>
          <w:szCs w:val="24"/>
        </w:rPr>
        <w:t>)</w:t>
      </w:r>
      <w:r w:rsidR="00EA31C3">
        <w:rPr>
          <w:sz w:val="24"/>
          <w:szCs w:val="24"/>
        </w:rPr>
        <w:t>.</w:t>
      </w:r>
      <w:proofErr w:type="gramEnd"/>
      <w:r w:rsidR="00EA31C3">
        <w:rPr>
          <w:sz w:val="24"/>
          <w:szCs w:val="24"/>
        </w:rPr>
        <w:t xml:space="preserve"> </w:t>
      </w:r>
      <w:proofErr w:type="gramStart"/>
      <w:r w:rsidR="00EA31C3">
        <w:rPr>
          <w:sz w:val="24"/>
          <w:szCs w:val="24"/>
        </w:rPr>
        <w:t xml:space="preserve">Thus, it possible that </w:t>
      </w:r>
      <w:r w:rsidR="00E86105">
        <w:rPr>
          <w:sz w:val="24"/>
          <w:szCs w:val="24"/>
        </w:rPr>
        <w:t xml:space="preserve">there is specialization at the gene level, in which </w:t>
      </w:r>
      <w:r w:rsidR="00EA31C3">
        <w:rPr>
          <w:sz w:val="24"/>
          <w:szCs w:val="24"/>
        </w:rPr>
        <w:t>different alleles within the pathogen link to differential virulence on specific host genotypes</w:t>
      </w:r>
      <w:r w:rsidR="00D468C9">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bnVtYmVyPjxmb3JlaWduLWtleXM+PGtleSBhcHA9IkVOIiBkYi1pZD0iYTJ4MnR6c3pqZmQyempl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</w:fldData>
        </w:fldChar>
      </w:r>
      <w:r w:rsidR="005F1A4E">
        <w:rPr>
          <w:sz w:val="24"/>
          <w:szCs w:val="24"/>
        </w:rPr>
        <w:instrText xml:space="preserve"> ADDIN EN.CITE </w:instrText>
      </w:r>
      <w:r w:rsidR="005F1A4E">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bnVtYmVyPjxmb3JlaWduLWtleXM+PGtleSBhcHA9IkVOIiBkYi1pZD0iYTJ4MnR6c3pqZmQyempl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Rowe and Kliebenstein 2007, Blanco-Ulate, Morales-Cruz et al. 2014)</w:t>
      </w:r>
      <w:r w:rsidR="00B3570C">
        <w:rPr>
          <w:sz w:val="24"/>
          <w:szCs w:val="24"/>
        </w:rPr>
        <w:fldChar w:fldCharType="end"/>
      </w:r>
      <w:r w:rsidR="00EA31C3">
        <w:rPr>
          <w:sz w:val="24"/>
          <w:szCs w:val="24"/>
        </w:rPr>
        <w:t>.</w:t>
      </w:r>
      <w:proofErr w:type="gramEnd"/>
      <w:r w:rsidR="00EA31C3">
        <w:rPr>
          <w:sz w:val="24"/>
          <w:szCs w:val="24"/>
        </w:rPr>
        <w:t xml:space="preserve"> </w:t>
      </w:r>
      <w:r>
        <w:rPr>
          <w:sz w:val="24"/>
          <w:szCs w:val="24"/>
        </w:rPr>
        <w:t xml:space="preserve">This </w:t>
      </w:r>
      <w:r w:rsidR="00EA31C3">
        <w:rPr>
          <w:sz w:val="24"/>
          <w:szCs w:val="24"/>
        </w:rPr>
        <w:t xml:space="preserve">polygenic </w:t>
      </w:r>
      <w:r w:rsidR="00EA0F7A">
        <w:rPr>
          <w:sz w:val="24"/>
          <w:szCs w:val="24"/>
        </w:rPr>
        <w:t xml:space="preserve">architecture of virulence is distinctly different from specialist pathogens that often have one or a few large effect genes that control virulence </w:t>
      </w:r>
      <w:r w:rsidR="003D0236">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YXBwPSJFTiIgZGItaWQ9ImEyeDJ0enN6amZkMnpqZWQwZThwc2ZkdGQwZGFhZnd3cjAwMiIgdGlt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YXBwPSJFTiIgZGItaWQ9ImEyeDJ0enN6amZkMnpqZWQwZThwc2ZkdGQwZGFhZnd3cjAwMiIgdGlt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(Keen 1992, De Feyter, Yang et al. 1993, Abramovitch and Martin 2004, Boyd, Ridout et al. 2013, Vleeshouwers and Oliver 2014)</w:t>
      </w:r>
      <w:r w:rsidR="003D0236">
        <w:rPr>
          <w:sz w:val="24"/>
          <w:szCs w:val="24"/>
        </w:rPr>
        <w:fldChar w:fldCharType="end"/>
      </w:r>
      <w:r w:rsidR="00194896">
        <w:rPr>
          <w:sz w:val="24"/>
          <w:szCs w:val="24"/>
        </w:rPr>
        <w:t xml:space="preserve">. </w:t>
      </w:r>
      <w:r>
        <w:rPr>
          <w:sz w:val="24"/>
          <w:szCs w:val="24"/>
        </w:rPr>
        <w:t xml:space="preserve">Further studies </w:t>
      </w:r>
      <w:r w:rsidR="00EA0F7A">
        <w:rPr>
          <w:sz w:val="24"/>
          <w:szCs w:val="24"/>
        </w:rPr>
        <w:t xml:space="preserve">are </w:t>
      </w:r>
      <w:r w:rsidR="00EA0F7A">
        <w:rPr>
          <w:sz w:val="24"/>
          <w:szCs w:val="24"/>
        </w:rPr>
        <w:lastRenderedPageBreak/>
        <w:t>needed to compare how the host plant species may affect this image of genetic variation in virulence</w:t>
      </w:r>
      <w:r>
        <w:rPr>
          <w:sz w:val="24"/>
          <w:szCs w:val="24"/>
        </w:rPr>
        <w:t>.</w:t>
      </w:r>
      <w:r w:rsidR="009A5C4F">
        <w:rPr>
          <w:sz w:val="24"/>
          <w:szCs w:val="24"/>
        </w:rPr>
        <w:t xml:space="preserve"> </w:t>
      </w:r>
    </w:p>
    <w:p w14:paraId="69DF11BD" w14:textId="30CA1ED4" w:rsidR="007B20FD" w:rsidRDefault="008F65C4" w:rsidP="007B20FD">
      <w:pPr>
        <w:spacing w:line="480" w:lineRule="auto"/>
        <w:ind w:firstLine="720"/>
        <w:rPr>
          <w:sz w:val="24"/>
          <w:szCs w:val="24"/>
        </w:rPr>
      </w:pPr>
      <w:r>
        <w:rPr>
          <w:sz w:val="24"/>
          <w:szCs w:val="24"/>
        </w:rPr>
        <w:t xml:space="preserve">These </w:t>
      </w:r>
      <w:r w:rsidR="005A4150">
        <w:rPr>
          <w:sz w:val="24"/>
          <w:szCs w:val="24"/>
        </w:rPr>
        <w:t xml:space="preserve">results indicate some particular challenges for breeding durable resistance to </w:t>
      </w:r>
      <w:r w:rsidR="00EA31C3" w:rsidRPr="00B41031">
        <w:rPr>
          <w:i/>
          <w:sz w:val="24"/>
          <w:szCs w:val="24"/>
        </w:rPr>
        <w:t xml:space="preserve">B. </w:t>
      </w:r>
      <w:proofErr w:type="spellStart"/>
      <w:r w:rsidR="00EA31C3" w:rsidRPr="00B41031">
        <w:rPr>
          <w:i/>
          <w:sz w:val="24"/>
          <w:szCs w:val="24"/>
        </w:rPr>
        <w:t>cinerea</w:t>
      </w:r>
      <w:proofErr w:type="spellEnd"/>
      <w:r w:rsidR="00EA31C3">
        <w:rPr>
          <w:sz w:val="24"/>
          <w:szCs w:val="24"/>
        </w:rPr>
        <w:t xml:space="preserve"> and possibly other generalist </w:t>
      </w:r>
      <w:r w:rsidR="005A4150">
        <w:rPr>
          <w:sz w:val="24"/>
          <w:szCs w:val="24"/>
        </w:rPr>
        <w:t xml:space="preserve">pathogens. </w:t>
      </w:r>
      <w:r>
        <w:rPr>
          <w:sz w:val="24"/>
          <w:szCs w:val="24"/>
        </w:rPr>
        <w:t>The highly polygenic variation in virulence combined</w:t>
      </w:r>
      <w:r w:rsidR="00EA31C3">
        <w:rPr>
          <w:sz w:val="24"/>
          <w:szCs w:val="24"/>
        </w:rPr>
        <w:t xml:space="preserve"> with genomic sequencing</w:t>
      </w:r>
      <w:r w:rsidR="000F22E7">
        <w:rPr>
          <w:sz w:val="24"/>
          <w:szCs w:val="24"/>
        </w:rPr>
        <w:t>,</w:t>
      </w:r>
      <w:r w:rsidR="00EA31C3">
        <w:rPr>
          <w:sz w:val="24"/>
          <w:szCs w:val="24"/>
        </w:rPr>
        <w:t xml:space="preserve"> showing that this pathogen is a</w:t>
      </w:r>
      <w:r w:rsidR="00DA0FF8">
        <w:rPr>
          <w:sz w:val="24"/>
          <w:szCs w:val="24"/>
        </w:rPr>
        <w:t>n</w:t>
      </w:r>
      <w:r w:rsidR="00EA31C3">
        <w:rPr>
          <w:sz w:val="24"/>
          <w:szCs w:val="24"/>
        </w:rPr>
        <w:t xml:space="preserve"> inter-breeding population, suggests that the pathogen </w:t>
      </w:r>
      <w:r w:rsidR="00DA0FF8">
        <w:rPr>
          <w:sz w:val="24"/>
          <w:szCs w:val="24"/>
        </w:rPr>
        <w:t>is</w:t>
      </w:r>
      <w:r>
        <w:rPr>
          <w:sz w:val="24"/>
          <w:szCs w:val="24"/>
        </w:rPr>
        <w:t xml:space="preserve"> actively</w:t>
      </w:r>
      <w:r w:rsidR="00DA0FF8">
        <w:rPr>
          <w:sz w:val="24"/>
          <w:szCs w:val="24"/>
        </w:rPr>
        <w:t xml:space="preserve"> </w:t>
      </w:r>
      <w:r w:rsidR="00EA31C3">
        <w:rPr>
          <w:sz w:val="24"/>
          <w:szCs w:val="24"/>
        </w:rPr>
        <w:t>blending a large collection of polymorphic virulence loci</w:t>
      </w:r>
      <w:r w:rsidR="000F22E7">
        <w:rPr>
          <w:sz w:val="24"/>
          <w:szCs w:val="24"/>
        </w:rPr>
        <w:t xml:space="preserve"> </w:t>
      </w:r>
      <w:r w:rsidR="00F30CF0">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F30CF0">
        <w:rPr>
          <w:sz w:val="24"/>
          <w:szCs w:val="24"/>
        </w:rPr>
      </w:r>
      <w:r w:rsidR="00F30CF0">
        <w:rPr>
          <w:sz w:val="24"/>
          <w:szCs w:val="24"/>
        </w:rPr>
        <w:fldChar w:fldCharType="separate"/>
      </w:r>
      <w:r w:rsidR="00042D5F">
        <w:rPr>
          <w:noProof/>
          <w:sz w:val="24"/>
          <w:szCs w:val="24"/>
        </w:rPr>
        <w:t>(Rowe and Kliebenstein 2007, Fekete, Fekete et al. 2012, Atwell, Corwin et al. 2015, Atwell, Soltis et al. 2017)</w:t>
      </w:r>
      <w:r w:rsidR="00F30CF0">
        <w:rPr>
          <w:sz w:val="24"/>
          <w:szCs w:val="24"/>
        </w:rPr>
        <w:fldChar w:fldCharType="end"/>
      </w:r>
      <w:r w:rsidR="00EA31C3">
        <w:rPr>
          <w:sz w:val="24"/>
          <w:szCs w:val="24"/>
        </w:rPr>
        <w:t xml:space="preserve">. Thus, it is not sufficient to breed crop resistance against a single isolate of </w:t>
      </w:r>
      <w:r w:rsidR="00EA31C3">
        <w:rPr>
          <w:i/>
          <w:sz w:val="24"/>
          <w:szCs w:val="24"/>
        </w:rPr>
        <w:t xml:space="preserve">B. </w:t>
      </w:r>
      <w:proofErr w:type="spellStart"/>
      <w:r w:rsidR="00EA31C3">
        <w:rPr>
          <w:i/>
          <w:sz w:val="24"/>
          <w:szCs w:val="24"/>
        </w:rPr>
        <w:t>cinerea</w:t>
      </w:r>
      <w:proofErr w:type="spellEnd"/>
      <w:r w:rsidR="00DA0FF8">
        <w:rPr>
          <w:sz w:val="24"/>
          <w:szCs w:val="24"/>
        </w:rPr>
        <w:t>,</w:t>
      </w:r>
      <w:r w:rsidR="00EA31C3">
        <w:rPr>
          <w:sz w:val="24"/>
          <w:szCs w:val="24"/>
        </w:rPr>
        <w:t xml:space="preserve"> as this resistance mechanism would likely be rapidly overcome by new genotypes within the field population of </w:t>
      </w:r>
      <w:r w:rsidR="00EA31C3">
        <w:rPr>
          <w:i/>
          <w:sz w:val="24"/>
          <w:szCs w:val="24"/>
        </w:rPr>
        <w:t xml:space="preserve">B. </w:t>
      </w:r>
      <w:proofErr w:type="spellStart"/>
      <w:r w:rsidR="00EA31C3">
        <w:rPr>
          <w:i/>
          <w:sz w:val="24"/>
          <w:szCs w:val="24"/>
        </w:rPr>
        <w:t>cinerea</w:t>
      </w:r>
      <w:proofErr w:type="spellEnd"/>
      <w:r w:rsidR="00EA31C3">
        <w:rPr>
          <w:sz w:val="24"/>
          <w:szCs w:val="24"/>
        </w:rPr>
        <w:t xml:space="preserve">. </w:t>
      </w:r>
      <w:r w:rsidR="005A4150">
        <w:rPr>
          <w:sz w:val="24"/>
          <w:szCs w:val="24"/>
        </w:rPr>
        <w:t xml:space="preserve">In contrast, </w:t>
      </w:r>
      <w:r w:rsidR="00EA31C3">
        <w:rPr>
          <w:sz w:val="24"/>
          <w:szCs w:val="24"/>
        </w:rPr>
        <w:t>it is likely necessary to breed resistance using a population of the pathogen</w:t>
      </w:r>
      <w:r w:rsidR="00DA0FF8">
        <w:rPr>
          <w:sz w:val="24"/>
          <w:szCs w:val="24"/>
        </w:rPr>
        <w:t>,</w:t>
      </w:r>
      <w:r w:rsidR="00EA31C3">
        <w:rPr>
          <w:sz w:val="24"/>
          <w:szCs w:val="24"/>
        </w:rPr>
        <w:t xml:space="preserve"> and to focus on plant loci that target</w:t>
      </w:r>
      <w:r w:rsidR="005A4150">
        <w:rPr>
          <w:sz w:val="24"/>
          <w:szCs w:val="24"/>
        </w:rPr>
        <w:t xml:space="preserve"> entire</w:t>
      </w:r>
      <w:r w:rsidR="00F60FC1">
        <w:rPr>
          <w:sz w:val="24"/>
          <w:szCs w:val="24"/>
        </w:rPr>
        <w:t xml:space="preserve"> </w:t>
      </w:r>
      <w:r>
        <w:rPr>
          <w:sz w:val="24"/>
          <w:szCs w:val="24"/>
        </w:rPr>
        <w:t xml:space="preserve">virulence </w:t>
      </w:r>
      <w:r w:rsidR="00F60FC1">
        <w:rPr>
          <w:sz w:val="24"/>
          <w:szCs w:val="24"/>
        </w:rPr>
        <w:t>pathways or</w:t>
      </w:r>
      <w:r>
        <w:rPr>
          <w:sz w:val="24"/>
          <w:szCs w:val="24"/>
        </w:rPr>
        <w:t xml:space="preserve"> </w:t>
      </w:r>
      <w:r w:rsidR="005A4150">
        <w:rPr>
          <w:sz w:val="24"/>
          <w:szCs w:val="24"/>
        </w:rPr>
        <w:t xml:space="preserve">mechanisms. </w:t>
      </w:r>
      <w:r w:rsidR="00305F67">
        <w:rPr>
          <w:sz w:val="24"/>
          <w:szCs w:val="24"/>
        </w:rPr>
        <w:t>The results in this study</w:t>
      </w:r>
      <w:r w:rsidR="005A4150">
        <w:rPr>
          <w:sz w:val="24"/>
          <w:szCs w:val="24"/>
        </w:rPr>
        <w:t xml:space="preserve"> indicate</w:t>
      </w:r>
      <w:r w:rsidR="00305F67">
        <w:rPr>
          <w:sz w:val="24"/>
          <w:szCs w:val="24"/>
        </w:rPr>
        <w:t xml:space="preserve"> that</w:t>
      </w:r>
      <w:r w:rsidR="005A4150">
        <w:rPr>
          <w:sz w:val="24"/>
          <w:szCs w:val="24"/>
        </w:rPr>
        <w:t xml:space="preserve"> </w:t>
      </w:r>
      <w:r w:rsidR="001659E8">
        <w:rPr>
          <w:sz w:val="24"/>
          <w:szCs w:val="24"/>
        </w:rPr>
        <w:t xml:space="preserve">the </w:t>
      </w:r>
      <w:r w:rsidR="00305F67">
        <w:rPr>
          <w:sz w:val="24"/>
          <w:szCs w:val="24"/>
        </w:rPr>
        <w:t xml:space="preserve">specific </w:t>
      </w:r>
      <w:r w:rsidR="001659E8">
        <w:rPr>
          <w:sz w:val="24"/>
          <w:szCs w:val="24"/>
        </w:rPr>
        <w:t xml:space="preserve">genetics of the </w:t>
      </w:r>
      <w:r w:rsidR="00305F67">
        <w:rPr>
          <w:sz w:val="24"/>
          <w:szCs w:val="24"/>
        </w:rPr>
        <w:t xml:space="preserve">plant </w:t>
      </w:r>
      <w:r w:rsidR="001659E8">
        <w:rPr>
          <w:sz w:val="24"/>
          <w:szCs w:val="24"/>
        </w:rPr>
        <w:t>host, the general domestication status</w:t>
      </w:r>
      <w:r w:rsidR="00E1446F">
        <w:rPr>
          <w:sz w:val="24"/>
          <w:szCs w:val="24"/>
        </w:rPr>
        <w:t>,</w:t>
      </w:r>
      <w:r w:rsidR="001659E8">
        <w:rPr>
          <w:sz w:val="24"/>
          <w:szCs w:val="24"/>
        </w:rPr>
        <w:t xml:space="preserve"> and the </w:t>
      </w:r>
      <w:r w:rsidR="00305F67">
        <w:rPr>
          <w:sz w:val="24"/>
          <w:szCs w:val="24"/>
        </w:rPr>
        <w:t xml:space="preserve">specific </w:t>
      </w:r>
      <w:r w:rsidR="001659E8">
        <w:rPr>
          <w:sz w:val="24"/>
          <w:szCs w:val="24"/>
        </w:rPr>
        <w:t>genetics of the pathogen</w:t>
      </w:r>
      <w:r w:rsidR="00305F67">
        <w:rPr>
          <w:sz w:val="24"/>
          <w:szCs w:val="24"/>
        </w:rPr>
        <w:t xml:space="preserve"> isolate</w:t>
      </w:r>
      <w:r w:rsidR="001659E8">
        <w:rPr>
          <w:sz w:val="24"/>
          <w:szCs w:val="24"/>
        </w:rPr>
        <w:t xml:space="preserve"> will all combine to affect </w:t>
      </w:r>
      <w:r w:rsidR="00305F67">
        <w:rPr>
          <w:sz w:val="24"/>
          <w:szCs w:val="24"/>
        </w:rPr>
        <w:t xml:space="preserve">how </w:t>
      </w:r>
      <w:r w:rsidR="001659E8">
        <w:rPr>
          <w:sz w:val="24"/>
          <w:szCs w:val="24"/>
        </w:rPr>
        <w:t>the estimated breeding value inferred from any experiment</w:t>
      </w:r>
      <w:r w:rsidR="00305F67">
        <w:rPr>
          <w:sz w:val="24"/>
          <w:szCs w:val="24"/>
        </w:rPr>
        <w:t xml:space="preserve"> will translate to a field application</w:t>
      </w:r>
      <w:r w:rsidR="00415881">
        <w:rPr>
          <w:sz w:val="24"/>
          <w:szCs w:val="24"/>
        </w:rPr>
        <w:t xml:space="preserve"> (Table </w:t>
      </w:r>
      <w:r w:rsidR="00345A86">
        <w:rPr>
          <w:sz w:val="24"/>
          <w:szCs w:val="24"/>
        </w:rPr>
        <w:t>1)</w:t>
      </w:r>
      <w:r w:rsidR="005A4150">
        <w:rPr>
          <w:sz w:val="24"/>
          <w:szCs w:val="24"/>
        </w:rPr>
        <w:t xml:space="preserve">. </w:t>
      </w:r>
      <w:r w:rsidR="001659E8">
        <w:rPr>
          <w:sz w:val="24"/>
          <w:szCs w:val="24"/>
        </w:rPr>
        <w:t xml:space="preserve">As such, utilizing a single or even a few pathogen </w:t>
      </w:r>
      <w:r w:rsidR="00E54CEE">
        <w:rPr>
          <w:sz w:val="24"/>
          <w:szCs w:val="24"/>
        </w:rPr>
        <w:t>isolate</w:t>
      </w:r>
      <w:r w:rsidR="001659E8">
        <w:rPr>
          <w:sz w:val="24"/>
          <w:szCs w:val="24"/>
        </w:rPr>
        <w:t xml:space="preserve">s to guide resistance breeding in plants </w:t>
      </w:r>
      <w:r w:rsidR="005A4150">
        <w:rPr>
          <w:sz w:val="24"/>
          <w:szCs w:val="24"/>
        </w:rPr>
        <w:t xml:space="preserve">is unlikely to translate to durable resistance against </w:t>
      </w:r>
      <w:r w:rsidR="005A4150" w:rsidRPr="00E1446F">
        <w:rPr>
          <w:i/>
          <w:sz w:val="24"/>
          <w:szCs w:val="24"/>
        </w:rPr>
        <w:t xml:space="preserve">B. </w:t>
      </w:r>
      <w:proofErr w:type="spellStart"/>
      <w:r w:rsidR="005A4150" w:rsidRPr="00E1446F">
        <w:rPr>
          <w:i/>
          <w:sz w:val="24"/>
          <w:szCs w:val="24"/>
        </w:rPr>
        <w:t>cinerea</w:t>
      </w:r>
      <w:proofErr w:type="spellEnd"/>
      <w:r w:rsidR="005A4150">
        <w:rPr>
          <w:sz w:val="24"/>
          <w:szCs w:val="24"/>
        </w:rPr>
        <w:t xml:space="preserve"> as a species. </w:t>
      </w:r>
      <w:r w:rsidR="001659E8">
        <w:rPr>
          <w:sz w:val="24"/>
          <w:szCs w:val="24"/>
        </w:rPr>
        <w:t>However, the lack of a domestication bottleneck on tomato resistance to B</w:t>
      </w:r>
      <w:r w:rsidR="001659E8" w:rsidRPr="00E1446F">
        <w:rPr>
          <w:i/>
          <w:sz w:val="24"/>
          <w:szCs w:val="24"/>
        </w:rPr>
        <w:t xml:space="preserve">. </w:t>
      </w:r>
      <w:proofErr w:type="spellStart"/>
      <w:r w:rsidR="001659E8" w:rsidRPr="00E1446F">
        <w:rPr>
          <w:i/>
          <w:sz w:val="24"/>
          <w:szCs w:val="24"/>
        </w:rPr>
        <w:t>cinerea</w:t>
      </w:r>
      <w:proofErr w:type="spellEnd"/>
      <w:r w:rsidR="005A4150">
        <w:rPr>
          <w:sz w:val="24"/>
          <w:szCs w:val="24"/>
        </w:rPr>
        <w:t xml:space="preserve"> sugg</w:t>
      </w:r>
      <w:r w:rsidR="007B20FD">
        <w:rPr>
          <w:sz w:val="24"/>
          <w:szCs w:val="24"/>
        </w:rPr>
        <w:t xml:space="preserve">ests that, at least for tomato, allelic variation in this generalist pathogen is sufficient to overcome introgression of </w:t>
      </w:r>
      <w:r w:rsidR="007B20FD" w:rsidRPr="007B20FD">
        <w:rPr>
          <w:sz w:val="24"/>
          <w:szCs w:val="24"/>
        </w:rPr>
        <w:t xml:space="preserve">wild resistance </w:t>
      </w:r>
      <w:r w:rsidR="007B20FD">
        <w:rPr>
          <w:sz w:val="24"/>
          <w:szCs w:val="24"/>
        </w:rPr>
        <w:t>genes or alleles</w:t>
      </w:r>
      <w:r w:rsidR="007B20FD" w:rsidRPr="007B20FD">
        <w:rPr>
          <w:sz w:val="24"/>
          <w:szCs w:val="24"/>
        </w:rPr>
        <w:t xml:space="preserve"> into the domesticated crop.</w:t>
      </w:r>
    </w:p>
    <w:p w14:paraId="5FFF4877" w14:textId="77777777" w:rsidR="00A42B96" w:rsidRDefault="00A42B96" w:rsidP="00660515">
      <w:pPr>
        <w:spacing w:line="480" w:lineRule="auto"/>
        <w:rPr>
          <w:sz w:val="24"/>
          <w:szCs w:val="24"/>
        </w:rPr>
      </w:pPr>
    </w:p>
    <w:p w14:paraId="513357BF" w14:textId="01DBD954" w:rsidR="00A42B96" w:rsidRPr="003F2A1B" w:rsidRDefault="00A42B96" w:rsidP="00660515">
      <w:pPr>
        <w:spacing w:line="480" w:lineRule="auto"/>
        <w:rPr>
          <w:b/>
          <w:sz w:val="24"/>
          <w:szCs w:val="24"/>
        </w:rPr>
      </w:pPr>
      <w:r>
        <w:rPr>
          <w:b/>
          <w:sz w:val="24"/>
          <w:szCs w:val="24"/>
        </w:rPr>
        <w:t>Conclusion</w:t>
      </w:r>
    </w:p>
    <w:p w14:paraId="359407C8" w14:textId="617F8626" w:rsidR="00012693" w:rsidRDefault="00CB0B18" w:rsidP="00350362">
      <w:pPr>
        <w:spacing w:line="480" w:lineRule="auto"/>
        <w:rPr>
          <w:sz w:val="24"/>
          <w:szCs w:val="24"/>
        </w:rPr>
      </w:pPr>
      <w:r>
        <w:rPr>
          <w:sz w:val="24"/>
          <w:szCs w:val="24"/>
        </w:rPr>
        <w:lastRenderedPageBreak/>
        <w:tab/>
      </w:r>
      <w:r w:rsidR="00234632">
        <w:rPr>
          <w:sz w:val="24"/>
          <w:szCs w:val="24"/>
        </w:rPr>
        <w:t xml:space="preserve">This study examined the </w:t>
      </w:r>
      <w:r>
        <w:rPr>
          <w:sz w:val="24"/>
          <w:szCs w:val="24"/>
        </w:rPr>
        <w:t xml:space="preserve">contributions of </w:t>
      </w:r>
      <w:r w:rsidR="00234632">
        <w:rPr>
          <w:sz w:val="24"/>
          <w:szCs w:val="24"/>
        </w:rPr>
        <w:t xml:space="preserve">host and pathogen </w:t>
      </w:r>
      <w:r>
        <w:rPr>
          <w:sz w:val="24"/>
          <w:szCs w:val="24"/>
        </w:rPr>
        <w:t xml:space="preserve">natural genetic variation to </w:t>
      </w:r>
      <w:r w:rsidR="00234632">
        <w:rPr>
          <w:sz w:val="24"/>
          <w:szCs w:val="24"/>
        </w:rPr>
        <w:t>the quantitative interaction in the tomato-</w:t>
      </w:r>
      <w:r w:rsidR="00234632">
        <w:rPr>
          <w:i/>
          <w:sz w:val="24"/>
          <w:szCs w:val="24"/>
        </w:rPr>
        <w:t xml:space="preserve">B. </w:t>
      </w:r>
      <w:proofErr w:type="spellStart"/>
      <w:proofErr w:type="gramStart"/>
      <w:r w:rsidR="0062421C">
        <w:rPr>
          <w:i/>
          <w:sz w:val="24"/>
          <w:szCs w:val="24"/>
        </w:rPr>
        <w:t>cinerea</w:t>
      </w:r>
      <w:proofErr w:type="spellEnd"/>
      <w:proofErr w:type="gramEnd"/>
      <w:r w:rsidR="0062421C">
        <w:rPr>
          <w:i/>
          <w:sz w:val="24"/>
          <w:szCs w:val="24"/>
        </w:rPr>
        <w:t xml:space="preserve"> </w:t>
      </w:r>
      <w:proofErr w:type="spellStart"/>
      <w:r w:rsidR="0062421C">
        <w:rPr>
          <w:sz w:val="24"/>
          <w:szCs w:val="24"/>
        </w:rPr>
        <w:t>pathosystem</w:t>
      </w:r>
      <w:proofErr w:type="spellEnd"/>
      <w:r w:rsidR="00234632">
        <w:rPr>
          <w:sz w:val="24"/>
          <w:szCs w:val="24"/>
        </w:rPr>
        <w:t>. In addition, the study</w:t>
      </w:r>
      <w:r>
        <w:rPr>
          <w:sz w:val="24"/>
          <w:szCs w:val="24"/>
        </w:rPr>
        <w:t xml:space="preserve"> explicit</w:t>
      </w:r>
      <w:r w:rsidR="00234632">
        <w:rPr>
          <w:sz w:val="24"/>
          <w:szCs w:val="24"/>
        </w:rPr>
        <w:t>ly</w:t>
      </w:r>
      <w:r>
        <w:rPr>
          <w:sz w:val="24"/>
          <w:szCs w:val="24"/>
        </w:rPr>
        <w:t xml:space="preserve"> test</w:t>
      </w:r>
      <w:r w:rsidR="00234632">
        <w:rPr>
          <w:sz w:val="24"/>
          <w:szCs w:val="24"/>
        </w:rPr>
        <w:t>ed</w:t>
      </w:r>
      <w:r>
        <w:rPr>
          <w:sz w:val="24"/>
          <w:szCs w:val="24"/>
        </w:rPr>
        <w:t xml:space="preserve"> the effects of tomato domestication</w:t>
      </w:r>
      <w:r w:rsidR="00234632">
        <w:rPr>
          <w:sz w:val="24"/>
          <w:szCs w:val="24"/>
        </w:rPr>
        <w:t xml:space="preserve"> on this </w:t>
      </w:r>
      <w:proofErr w:type="spellStart"/>
      <w:r w:rsidR="00234632">
        <w:rPr>
          <w:sz w:val="24"/>
          <w:szCs w:val="24"/>
        </w:rPr>
        <w:t>pathosystem</w:t>
      </w:r>
      <w:proofErr w:type="spellEnd"/>
      <w:r>
        <w:rPr>
          <w:sz w:val="24"/>
          <w:szCs w:val="24"/>
        </w:rPr>
        <w:t xml:space="preserve">. </w:t>
      </w:r>
      <w:r w:rsidRPr="00CB0B18">
        <w:rPr>
          <w:i/>
          <w:sz w:val="24"/>
          <w:szCs w:val="24"/>
        </w:rPr>
        <w:t xml:space="preserve">B. </w:t>
      </w:r>
      <w:proofErr w:type="spellStart"/>
      <w:proofErr w:type="gramStart"/>
      <w:r w:rsidRPr="00CB0B18">
        <w:rPr>
          <w:i/>
          <w:sz w:val="24"/>
          <w:szCs w:val="24"/>
        </w:rPr>
        <w:t>cinerea</w:t>
      </w:r>
      <w:proofErr w:type="spellEnd"/>
      <w:proofErr w:type="gramEnd"/>
      <w:r>
        <w:rPr>
          <w:sz w:val="24"/>
          <w:szCs w:val="24"/>
        </w:rPr>
        <w:t xml:space="preserve"> has a highly quantitative genetic basis of virulence on tomato, which is dominated by pathogen effects but also </w:t>
      </w:r>
      <w:r w:rsidR="00234632">
        <w:rPr>
          <w:sz w:val="24"/>
          <w:szCs w:val="24"/>
        </w:rPr>
        <w:t>sensitive to genetic variation linked to tomato domestication</w:t>
      </w:r>
      <w:r>
        <w:rPr>
          <w:sz w:val="24"/>
          <w:szCs w:val="24"/>
        </w:rPr>
        <w:t>.</w:t>
      </w:r>
      <w:r w:rsidR="00234632">
        <w:rPr>
          <w:sz w:val="24"/>
          <w:szCs w:val="24"/>
        </w:rPr>
        <w:t xml:space="preserve"> Future studies are necessary to test if this pattern of domestication responses in tomato </w:t>
      </w:r>
      <w:r w:rsidR="006E3AFF">
        <w:rPr>
          <w:sz w:val="24"/>
          <w:szCs w:val="24"/>
        </w:rPr>
        <w:t>is</w:t>
      </w:r>
      <w:r w:rsidR="00234632">
        <w:rPr>
          <w:sz w:val="24"/>
          <w:szCs w:val="24"/>
        </w:rPr>
        <w:t xml:space="preserve"> similar to what happens in other crops. Because this population of </w:t>
      </w:r>
      <w:r w:rsidRPr="00CB0B18">
        <w:rPr>
          <w:i/>
          <w:sz w:val="24"/>
          <w:szCs w:val="24"/>
        </w:rPr>
        <w:t xml:space="preserve">B. </w:t>
      </w:r>
      <w:proofErr w:type="spellStart"/>
      <w:r w:rsidRPr="00CB0B18">
        <w:rPr>
          <w:i/>
          <w:sz w:val="24"/>
          <w:szCs w:val="24"/>
        </w:rPr>
        <w:t>cinerea</w:t>
      </w:r>
      <w:proofErr w:type="spellEnd"/>
      <w:r>
        <w:rPr>
          <w:sz w:val="24"/>
          <w:szCs w:val="24"/>
        </w:rPr>
        <w:t xml:space="preserve"> </w:t>
      </w:r>
      <w:r w:rsidR="007A4628">
        <w:rPr>
          <w:sz w:val="24"/>
          <w:szCs w:val="24"/>
        </w:rPr>
        <w:t>can infect a wide range of hosts, it will be possible to directly conduct this study</w:t>
      </w:r>
      <w:r>
        <w:rPr>
          <w:sz w:val="24"/>
          <w:szCs w:val="24"/>
        </w:rPr>
        <w:t xml:space="preserve">. By extending future work to additional domestication events, </w:t>
      </w:r>
      <w:r w:rsidR="007A4628">
        <w:rPr>
          <w:sz w:val="24"/>
          <w:szCs w:val="24"/>
        </w:rPr>
        <w:t>it may be possible to test</w:t>
      </w:r>
      <w:r>
        <w:rPr>
          <w:sz w:val="24"/>
          <w:szCs w:val="24"/>
        </w:rPr>
        <w:t xml:space="preserve"> </w:t>
      </w:r>
      <w:r w:rsidR="007A4628">
        <w:rPr>
          <w:sz w:val="24"/>
          <w:szCs w:val="24"/>
        </w:rPr>
        <w:t xml:space="preserve">if independent crop domestication events have a consistent underlying </w:t>
      </w:r>
      <w:r>
        <w:rPr>
          <w:sz w:val="24"/>
          <w:szCs w:val="24"/>
        </w:rPr>
        <w:t>genetic</w:t>
      </w:r>
      <w:r w:rsidR="007A4628">
        <w:rPr>
          <w:sz w:val="24"/>
          <w:szCs w:val="24"/>
        </w:rPr>
        <w:t xml:space="preserve"> signal of </w:t>
      </w:r>
      <w:r w:rsidRPr="00CB0B18">
        <w:rPr>
          <w:i/>
          <w:sz w:val="24"/>
          <w:szCs w:val="24"/>
        </w:rPr>
        <w:t xml:space="preserve">B. </w:t>
      </w:r>
      <w:proofErr w:type="spellStart"/>
      <w:r w:rsidRPr="00CB0B18">
        <w:rPr>
          <w:i/>
          <w:sz w:val="24"/>
          <w:szCs w:val="24"/>
        </w:rPr>
        <w:t>cinerea</w:t>
      </w:r>
      <w:proofErr w:type="spellEnd"/>
      <w:r>
        <w:rPr>
          <w:sz w:val="24"/>
          <w:szCs w:val="24"/>
        </w:rPr>
        <w:t xml:space="preserve"> adaptation to plant domestication.</w:t>
      </w:r>
    </w:p>
    <w:p w14:paraId="217174D4" w14:textId="77777777" w:rsidR="00D91DB6" w:rsidRDefault="00D91DB6" w:rsidP="00D91DB6">
      <w:pPr>
        <w:spacing w:line="480" w:lineRule="auto"/>
        <w:rPr>
          <w:b/>
          <w:sz w:val="24"/>
          <w:szCs w:val="24"/>
        </w:rPr>
      </w:pPr>
    </w:p>
    <w:p w14:paraId="3D6694A8" w14:textId="670BCA95" w:rsidR="00D91DB6" w:rsidRDefault="00D91DB6" w:rsidP="00D91DB6">
      <w:pPr>
        <w:spacing w:line="480" w:lineRule="auto"/>
        <w:rPr>
          <w:b/>
          <w:sz w:val="24"/>
          <w:szCs w:val="24"/>
        </w:rPr>
      </w:pPr>
      <w:r>
        <w:rPr>
          <w:b/>
          <w:sz w:val="24"/>
          <w:szCs w:val="24"/>
        </w:rPr>
        <w:t>Methods</w:t>
      </w:r>
    </w:p>
    <w:p w14:paraId="2361D4EA" w14:textId="77777777" w:rsidR="00D91DB6" w:rsidRPr="000D6362" w:rsidRDefault="00D91DB6" w:rsidP="00D91DB6">
      <w:pPr>
        <w:spacing w:line="480" w:lineRule="auto"/>
        <w:rPr>
          <w:b/>
          <w:sz w:val="24"/>
          <w:szCs w:val="24"/>
        </w:rPr>
      </w:pPr>
      <w:r w:rsidRPr="000D6362">
        <w:rPr>
          <w:b/>
          <w:sz w:val="24"/>
          <w:szCs w:val="24"/>
        </w:rPr>
        <w:t>Tomato genetic resources</w:t>
      </w:r>
    </w:p>
    <w:p w14:paraId="7B31CD5A" w14:textId="76F29C16" w:rsidR="00D91DB6" w:rsidRPr="000D6362" w:rsidRDefault="00D91DB6" w:rsidP="00D91DB6">
      <w:pPr>
        <w:spacing w:line="480" w:lineRule="auto"/>
        <w:ind w:firstLine="720"/>
        <w:rPr>
          <w:sz w:val="24"/>
          <w:szCs w:val="24"/>
        </w:rPr>
      </w:pPr>
      <w:r w:rsidRPr="000D6362">
        <w:rPr>
          <w:sz w:val="24"/>
          <w:szCs w:val="24"/>
        </w:rPr>
        <w:t>We obtained seeds for 12 selected tomato genotypes in consultation with the UC Davis T</w:t>
      </w:r>
      <w:r>
        <w:rPr>
          <w:sz w:val="24"/>
          <w:szCs w:val="24"/>
        </w:rPr>
        <w:t xml:space="preserve">omato </w:t>
      </w:r>
      <w:r w:rsidRPr="000D6362">
        <w:rPr>
          <w:sz w:val="24"/>
          <w:szCs w:val="24"/>
        </w:rPr>
        <w:t>G</w:t>
      </w:r>
      <w:r>
        <w:rPr>
          <w:sz w:val="24"/>
          <w:szCs w:val="24"/>
        </w:rPr>
        <w:t xml:space="preserve">enetics </w:t>
      </w:r>
      <w:r w:rsidRPr="000D6362">
        <w:rPr>
          <w:sz w:val="24"/>
          <w:szCs w:val="24"/>
        </w:rPr>
        <w:t>R</w:t>
      </w:r>
      <w:r>
        <w:rPr>
          <w:sz w:val="24"/>
          <w:szCs w:val="24"/>
        </w:rPr>
        <w:t xml:space="preserve">esource </w:t>
      </w:r>
      <w:r w:rsidRPr="000D6362">
        <w:rPr>
          <w:sz w:val="24"/>
          <w:szCs w:val="24"/>
        </w:rPr>
        <w:t>C</w:t>
      </w:r>
      <w:r>
        <w:rPr>
          <w:sz w:val="24"/>
          <w:szCs w:val="24"/>
        </w:rPr>
        <w:t>enter</w:t>
      </w:r>
      <w:r w:rsidRPr="000D6362">
        <w:rPr>
          <w:sz w:val="24"/>
          <w:szCs w:val="24"/>
        </w:rPr>
        <w:t>. These include a diverse sample of 6 genotypes of domesticated tomato’s closest wild relative (</w:t>
      </w:r>
      <w:r w:rsidRPr="008D768E">
        <w:rPr>
          <w:i/>
          <w:sz w:val="24"/>
          <w:szCs w:val="24"/>
        </w:rPr>
        <w:t xml:space="preserve">S. </w:t>
      </w:r>
      <w:proofErr w:type="spellStart"/>
      <w:r w:rsidRPr="008D768E">
        <w:rPr>
          <w:i/>
          <w:sz w:val="24"/>
          <w:szCs w:val="24"/>
        </w:rPr>
        <w:t>pimpinellifolium</w:t>
      </w:r>
      <w:proofErr w:type="spellEnd"/>
      <w:r w:rsidRPr="000D6362">
        <w:rPr>
          <w:sz w:val="24"/>
          <w:szCs w:val="24"/>
        </w:rPr>
        <w:t xml:space="preserve">) </w:t>
      </w:r>
      <w:del w:id="615" w:author="N S" w:date="2018-05-09T15:24:00Z">
        <w:r w:rsidRPr="000D6362" w:rsidDel="00FD07E7">
          <w:rPr>
            <w:sz w:val="24"/>
            <w:szCs w:val="24"/>
          </w:rPr>
          <w:delText>from throughout its native range</w:delText>
        </w:r>
      </w:del>
      <w:ins w:id="616" w:author="N S" w:date="2018-05-09T15:24:00Z">
        <w:r w:rsidR="00FD07E7">
          <w:rPr>
            <w:sz w:val="24"/>
            <w:szCs w:val="24"/>
          </w:rPr>
          <w:t>sampling across its major geographic regions</w:t>
        </w:r>
      </w:ins>
      <w:r w:rsidRPr="000D6362">
        <w:rPr>
          <w:sz w:val="24"/>
          <w:szCs w:val="24"/>
        </w:rPr>
        <w:t xml:space="preserve"> (Peru, Ecuador) </w:t>
      </w:r>
      <w:r>
        <w:rPr>
          <w:sz w:val="24"/>
          <w:szCs w:val="24"/>
        </w:rPr>
        <w:t>and</w:t>
      </w:r>
      <w:r w:rsidRPr="000D6362">
        <w:rPr>
          <w:sz w:val="24"/>
          <w:szCs w:val="24"/>
        </w:rPr>
        <w:t xml:space="preserve"> 6 heritage and modern varieties of </w:t>
      </w:r>
      <w:r w:rsidRPr="008D768E">
        <w:rPr>
          <w:i/>
          <w:sz w:val="24"/>
          <w:szCs w:val="24"/>
        </w:rPr>
        <w:t xml:space="preserve">S. </w:t>
      </w:r>
      <w:proofErr w:type="spellStart"/>
      <w:r w:rsidRPr="008D768E">
        <w:rPr>
          <w:i/>
          <w:sz w:val="24"/>
          <w:szCs w:val="24"/>
        </w:rPr>
        <w:t>lycopersicum</w:t>
      </w:r>
      <w:proofErr w:type="spellEnd"/>
      <w:ins w:id="617" w:author="N S" w:date="2018-05-09T15:25:00Z">
        <w:r w:rsidR="00FD07E7">
          <w:rPr>
            <w:sz w:val="24"/>
            <w:szCs w:val="24"/>
          </w:rPr>
          <w:t xml:space="preserve">, </w:t>
        </w:r>
        <w:r w:rsidR="00C274C1">
          <w:rPr>
            <w:sz w:val="24"/>
            <w:szCs w:val="24"/>
          </w:rPr>
          <w:t>focusing on mid- to late-20</w:t>
        </w:r>
        <w:r w:rsidR="00C274C1" w:rsidRPr="00190ECE">
          <w:rPr>
            <w:sz w:val="24"/>
            <w:szCs w:val="24"/>
            <w:vertAlign w:val="superscript"/>
          </w:rPr>
          <w:t>th</w:t>
        </w:r>
        <w:r w:rsidR="00C274C1">
          <w:rPr>
            <w:sz w:val="24"/>
            <w:szCs w:val="24"/>
          </w:rPr>
          <w:t xml:space="preserve"> century improved varieties</w:t>
        </w:r>
      </w:ins>
      <w:ins w:id="618" w:author="N S" w:date="2018-05-09T15:26:00Z">
        <w:r w:rsidR="00C274C1">
          <w:rPr>
            <w:sz w:val="24"/>
            <w:szCs w:val="24"/>
          </w:rPr>
          <w:t xml:space="preserve"> </w:t>
        </w:r>
      </w:ins>
      <w:r w:rsidR="00075FF0">
        <w:rPr>
          <w:sz w:val="24"/>
          <w:szCs w:val="24"/>
        </w:rPr>
        <w:fldChar w:fldCharType="begin"/>
      </w:r>
      <w:r w:rsidR="005F1A4E">
        <w:rPr>
          <w:sz w:val="24"/>
          <w:szCs w:val="24"/>
        </w:rPr>
        <w:instrText xml:space="preserve"> ADDIN EN.CITE &lt;EndNote&gt;&lt;Cite&gt;&lt;Author&gt;Lin&lt;/Author&gt;&lt;Year&gt;2014&lt;/Year&gt;&lt;RecNum&gt;602&lt;/RecNum&gt;&lt;DisplayText&gt;(Lin, Zhu et al. 2014, Blanca, Montero-Pau et al. 2015)&lt;/DisplayText&gt;&lt;record&gt;&lt;rec-number&gt;602&lt;/rec-number&gt;&lt;foreign-keys&gt;&lt;key app="EN" db-id="a2x2tzszjfd2zjed0e8psfdtd0daafwwr002" timestamp="0"&gt;602&lt;/key&gt;&lt;/foreign-keys&gt;&lt;ref-type name="Journal Article"&gt;17&lt;/ref-type&gt;&lt;contributors&gt;&lt;authors&gt;&lt;author&gt;Lin, Tao&lt;/author&gt;&lt;author&gt;Zhu, Guangtao&lt;/author&gt;&lt;author&gt;Zhang, Junhong&lt;/author&gt;&lt;author&gt;Xu, Xiangyang&lt;/author&gt;&lt;author&gt;Yu, Qinghui&lt;/author&gt;&lt;author&gt;Zheng, Zheng&lt;/author&gt;&lt;author&gt;Zhang, Zhonghua&lt;/author&gt;&lt;author&gt;Lun, Yaoyao&lt;/author&gt;&lt;author&gt;Li, Shuai&lt;/author&gt;&lt;author&gt;Wang, Xiaoxuan&lt;/author&gt;&lt;/authors&gt;&lt;/contributors&gt;&lt;titles&gt;&lt;title&gt;Genomic analyses provide insights into the history of tomato breeding&lt;/title&gt;&lt;secondary-title&gt;Nature genetics&lt;/secondary-title&gt;&lt;/titles&gt;&lt;pages&gt;1220&lt;/pages&gt;&lt;volume&gt;46&lt;/volume&gt;&lt;number&gt;11&lt;/number&gt;&lt;dates&gt;&lt;year&gt;2014&lt;/year&gt;&lt;/dates&gt;&lt;isbn&gt;1546-1718&lt;/isbn&gt;&lt;urls&gt;&lt;/urls&gt;&lt;/record&gt;&lt;/Cite&gt;&lt;Cite&gt;&lt;Author&gt;Blanca&lt;/Author&gt;&lt;Year&gt;2015&lt;/Year&gt;&lt;RecNum&gt;603&lt;/RecNum&gt;&lt;record&gt;&lt;rec-number&gt;603&lt;/rec-number&gt;&lt;foreign-keys&gt;&lt;key app="EN" db-id="a2x2tzszjfd2zjed0e8psfdtd0daafwwr002" timestamp="0"&gt;603&lt;/key&gt;&lt;/foreign-keys&gt;&lt;ref-type name="Journal Article"&gt;17&lt;/ref-type&gt;&lt;contributors&gt;&lt;authors&gt;&lt;author&gt;Blanca, José&lt;/author&gt;&lt;author&gt;Montero-Pau, Javier&lt;/author&gt;&lt;author&gt;Sauvage, Christopher&lt;/author&gt;&lt;author&gt;Bauchet, Guillaume&lt;/author&gt;&lt;author&gt;Illa, Eudald&lt;/author&gt;&lt;author&gt;Díez, María José&lt;/author&gt;&lt;author&gt;Francis, David&lt;/author&gt;&lt;author&gt;Causse, Mathilde&lt;/author&gt;&lt;author&gt;van der Knaap, Esther&lt;/author&gt;&lt;author&gt;Cañizares, Joaquín&lt;/author&gt;&lt;/authors&gt;&lt;/contributors&gt;&lt;titles&gt;&lt;title&gt;Genomic variation in tomato, from wild ancestors to contemporary breeding accessions&lt;/title&gt;&lt;secondary-title&gt;BMC genomics&lt;/secondary-title&gt;&lt;/titles&gt;&lt;pages&gt;257&lt;/pages&gt;&lt;volume&gt;16&lt;/volume&gt;&lt;number&gt;1&lt;/number&gt;&lt;dates&gt;&lt;year&gt;2015&lt;/year&gt;&lt;/dates&gt;&lt;isbn&gt;1471-2164&lt;/isbn&gt;&lt;urls&gt;&lt;/urls&gt;&lt;/record&gt;&lt;/Cite&gt;&lt;/EndNote&gt;</w:instrText>
      </w:r>
      <w:r w:rsidR="00075FF0">
        <w:rPr>
          <w:sz w:val="24"/>
          <w:szCs w:val="24"/>
        </w:rPr>
        <w:fldChar w:fldCharType="separate"/>
      </w:r>
      <w:r w:rsidR="00D03171">
        <w:rPr>
          <w:noProof/>
          <w:sz w:val="24"/>
          <w:szCs w:val="24"/>
        </w:rPr>
        <w:t>(Lin, Zhu et al. 2014, Blanca, Montero-Pau et al. 2015)</w:t>
      </w:r>
      <w:r w:rsidR="00075FF0">
        <w:rPr>
          <w:sz w:val="24"/>
          <w:szCs w:val="24"/>
        </w:rPr>
        <w:fldChar w:fldCharType="end"/>
      </w:r>
      <w:r w:rsidRPr="000D6362">
        <w:rPr>
          <w:sz w:val="24"/>
          <w:szCs w:val="24"/>
        </w:rPr>
        <w:t>.</w:t>
      </w:r>
      <w:ins w:id="619" w:author="N S" w:date="2018-05-09T15:28:00Z">
        <w:r w:rsidR="00C274C1">
          <w:rPr>
            <w:sz w:val="24"/>
            <w:szCs w:val="24"/>
          </w:rPr>
          <w:t xml:space="preserve"> </w:t>
        </w:r>
      </w:ins>
      <w:ins w:id="620" w:author="Dan Kliebenstein" w:date="2018-05-18T16:16:00Z">
        <w:r w:rsidR="00A03AD5">
          <w:rPr>
            <w:sz w:val="24"/>
            <w:szCs w:val="24"/>
          </w:rPr>
          <w:t xml:space="preserve">While </w:t>
        </w:r>
      </w:ins>
      <w:ins w:id="621" w:author="N S" w:date="2018-05-09T15:28:00Z">
        <w:del w:id="622" w:author="Dan Kliebenstein" w:date="2018-05-18T16:16:00Z">
          <w:r w:rsidR="00C274C1" w:rsidDel="00A03AD5">
            <w:rPr>
              <w:sz w:val="24"/>
              <w:szCs w:val="24"/>
            </w:rPr>
            <w:delText>G</w:delText>
          </w:r>
        </w:del>
      </w:ins>
      <w:ins w:id="623" w:author="Dan Kliebenstein" w:date="2018-05-18T16:16:00Z">
        <w:r w:rsidR="00A03AD5">
          <w:rPr>
            <w:sz w:val="24"/>
            <w:szCs w:val="24"/>
          </w:rPr>
          <w:t>g</w:t>
        </w:r>
      </w:ins>
      <w:ins w:id="624" w:author="N S" w:date="2018-05-09T15:28:00Z">
        <w:r w:rsidR="00C274C1">
          <w:rPr>
            <w:sz w:val="24"/>
            <w:szCs w:val="24"/>
          </w:rPr>
          <w:t xml:space="preserve">enetic data is not available for all of our </w:t>
        </w:r>
        <w:r w:rsidR="00C274C1">
          <w:rPr>
            <w:i/>
            <w:sz w:val="24"/>
            <w:szCs w:val="24"/>
          </w:rPr>
          <w:t xml:space="preserve">S. </w:t>
        </w:r>
        <w:proofErr w:type="spellStart"/>
        <w:r w:rsidR="00C274C1">
          <w:rPr>
            <w:i/>
            <w:sz w:val="24"/>
            <w:szCs w:val="24"/>
          </w:rPr>
          <w:t>pimpinelli</w:t>
        </w:r>
      </w:ins>
      <w:ins w:id="625" w:author="N S" w:date="2018-05-09T15:29:00Z">
        <w:r w:rsidR="00C274C1">
          <w:rPr>
            <w:i/>
            <w:sz w:val="24"/>
            <w:szCs w:val="24"/>
          </w:rPr>
          <w:t>folium</w:t>
        </w:r>
        <w:proofErr w:type="spellEnd"/>
        <w:r w:rsidR="00C274C1">
          <w:rPr>
            <w:sz w:val="24"/>
            <w:szCs w:val="24"/>
          </w:rPr>
          <w:t xml:space="preserve"> accessions</w:t>
        </w:r>
      </w:ins>
      <w:ins w:id="626" w:author="N S" w:date="2018-05-09T15:28:00Z">
        <w:r w:rsidR="00C274C1">
          <w:rPr>
            <w:sz w:val="24"/>
            <w:szCs w:val="24"/>
          </w:rPr>
          <w:t xml:space="preserve">, </w:t>
        </w:r>
        <w:del w:id="627" w:author="Dan Kliebenstein" w:date="2018-05-18T16:16:00Z">
          <w:r w:rsidR="00C274C1" w:rsidDel="00A03AD5">
            <w:rPr>
              <w:sz w:val="24"/>
              <w:szCs w:val="24"/>
            </w:rPr>
            <w:delText xml:space="preserve">but </w:delText>
          </w:r>
        </w:del>
        <w:r w:rsidR="00C274C1">
          <w:rPr>
            <w:sz w:val="24"/>
            <w:szCs w:val="24"/>
          </w:rPr>
          <w:t xml:space="preserve">9 of the 12 accessions have been genotyped and span the </w:t>
        </w:r>
        <w:proofErr w:type="spellStart"/>
        <w:r w:rsidR="00C274C1">
          <w:rPr>
            <w:sz w:val="24"/>
            <w:szCs w:val="24"/>
          </w:rPr>
          <w:t>mappable</w:t>
        </w:r>
        <w:proofErr w:type="spellEnd"/>
        <w:r w:rsidR="00C274C1">
          <w:rPr>
            <w:sz w:val="24"/>
            <w:szCs w:val="24"/>
          </w:rPr>
          <w:t xml:space="preserve"> diversity in domesticated tomato and its close relatives </w:t>
        </w:r>
      </w:ins>
      <w:r w:rsidR="00D03171">
        <w:rPr>
          <w:sz w:val="24"/>
          <w:szCs w:val="24"/>
        </w:rPr>
        <w:fldChar w:fldCharType="begin"/>
      </w:r>
      <w:r w:rsidR="005F1A4E">
        <w:rPr>
          <w:sz w:val="24"/>
          <w:szCs w:val="24"/>
        </w:rPr>
        <w:instrText xml:space="preserve"> ADDIN EN.CITE &lt;EndNote&gt;&lt;Cite&gt;&lt;Author&gt;Sim&lt;/Author&gt;&lt;Year&gt;2012&lt;/Year&gt;&lt;RecNum&gt;613&lt;/RecNum&gt;&lt;DisplayText&gt;(Sim, Durstewitz et al. 2012)&lt;/DisplayText&gt;&lt;record&gt;&lt;rec-number&gt;613&lt;/rec-number&gt;&lt;foreign-keys&gt;&lt;key app="EN" db-id="a2x2tzszjfd2zjed0e8psfdtd0daafwwr002" timestamp="0"&gt;613&lt;/key&gt;&lt;/foreign-keys&gt;&lt;ref-type name="Journal Article"&gt;17&lt;/ref-type&gt;&lt;contributors&gt;&lt;authors&gt;&lt;author&gt;Sim, Sung-Chur&lt;/author&gt;&lt;author&gt;Durstewitz, Gregor&lt;/author&gt;&lt;author&gt;Plieske, Jörg&lt;/author&gt;&lt;author&gt;Wieseke, Ralf&lt;/author&gt;&lt;author&gt;Ganal, Martin W&lt;/author&gt;&lt;author&gt;Van Deynze, Allen&lt;/author&gt;&lt;author&gt;Hamilton, John P&lt;/author&gt;&lt;author&gt;Buell, C Robin&lt;/author&gt;&lt;author&gt;Causse, Mathilde&lt;/author&gt;&lt;author&gt;Wijeratne, Saranga&lt;/author&gt;&lt;/authors&gt;&lt;/contributors&gt;&lt;titles&gt;&lt;title&gt;Development of a large SNP genotyping array and generation of high-density genetic maps in tomato&lt;/title&gt;&lt;secondary-title&gt;PloS one&lt;/secondary-title&gt;&lt;/titles&gt;&lt;pages&gt;e40563&lt;/pages&gt;&lt;volume&gt;7&lt;/volume&gt;&lt;number&gt;7&lt;/number&gt;&lt;dates&gt;&lt;year&gt;2012&lt;/year&gt;&lt;/dates&gt;&lt;isbn&gt;1932-6203&lt;/isbn&gt;&lt;urls&gt;&lt;/urls&gt;&lt;/record&gt;&lt;/Cite&gt;&lt;/EndNote&gt;</w:instrText>
      </w:r>
      <w:r w:rsidR="00D03171">
        <w:rPr>
          <w:sz w:val="24"/>
          <w:szCs w:val="24"/>
        </w:rPr>
        <w:fldChar w:fldCharType="separate"/>
      </w:r>
      <w:r w:rsidR="00D03171">
        <w:rPr>
          <w:noProof/>
          <w:sz w:val="24"/>
          <w:szCs w:val="24"/>
        </w:rPr>
        <w:t>(Sim, Durstewitz et al. 2012)</w:t>
      </w:r>
      <w:r w:rsidR="00D03171">
        <w:rPr>
          <w:sz w:val="24"/>
          <w:szCs w:val="24"/>
        </w:rPr>
        <w:fldChar w:fldCharType="end"/>
      </w:r>
      <w:ins w:id="628" w:author="N S" w:date="2018-05-09T15:28:00Z">
        <w:r w:rsidR="00C274C1">
          <w:rPr>
            <w:sz w:val="24"/>
            <w:szCs w:val="24"/>
          </w:rPr>
          <w:t xml:space="preserve">. </w:t>
        </w:r>
      </w:ins>
      <w:r w:rsidRPr="000D6362">
        <w:rPr>
          <w:sz w:val="24"/>
          <w:szCs w:val="24"/>
        </w:rPr>
        <w:t xml:space="preserve"> We bulked all genotypes in long-day (16h photoperiod) greenhouse conditions at UC Davis in fall 2014. </w:t>
      </w:r>
      <w:r>
        <w:rPr>
          <w:sz w:val="24"/>
          <w:szCs w:val="24"/>
        </w:rPr>
        <w:t>We grew p</w:t>
      </w:r>
      <w:r w:rsidRPr="000D6362">
        <w:rPr>
          <w:sz w:val="24"/>
          <w:szCs w:val="24"/>
        </w:rPr>
        <w:t xml:space="preserve">lants under </w:t>
      </w:r>
      <w:r w:rsidRPr="000D6362">
        <w:rPr>
          <w:sz w:val="24"/>
          <w:szCs w:val="24"/>
        </w:rPr>
        <w:lastRenderedPageBreak/>
        <w:t xml:space="preserve">metal-halide lamps using day/night temperatures at 25°C/18°C in 4” pots filled with standard potting soil (Sunshine mix #1, Sun </w:t>
      </w:r>
      <w:proofErr w:type="spellStart"/>
      <w:r w:rsidRPr="000D6362">
        <w:rPr>
          <w:sz w:val="24"/>
          <w:szCs w:val="24"/>
        </w:rPr>
        <w:t>Gro</w:t>
      </w:r>
      <w:proofErr w:type="spellEnd"/>
      <w:r w:rsidRPr="000D6362">
        <w:rPr>
          <w:sz w:val="24"/>
          <w:szCs w:val="24"/>
        </w:rPr>
        <w:t xml:space="preserve"> Horticulture). </w:t>
      </w:r>
      <w:r>
        <w:rPr>
          <w:sz w:val="24"/>
          <w:szCs w:val="24"/>
        </w:rPr>
        <w:t xml:space="preserve">Plants were watered </w:t>
      </w:r>
      <w:r w:rsidRPr="000D6362">
        <w:rPr>
          <w:sz w:val="24"/>
          <w:szCs w:val="24"/>
        </w:rPr>
        <w:t>once daily</w:t>
      </w:r>
      <w:r>
        <w:rPr>
          <w:sz w:val="24"/>
          <w:szCs w:val="24"/>
        </w:rPr>
        <w:t xml:space="preserve"> and pruned and staked to maintain upright growth. Fruits were collected at maturity and stored </w:t>
      </w:r>
      <w:r w:rsidRPr="000D6362">
        <w:rPr>
          <w:sz w:val="24"/>
          <w:szCs w:val="24"/>
        </w:rPr>
        <w:t xml:space="preserve">at 4°C in dry paper bags until seed cleaning. </w:t>
      </w:r>
      <w:r>
        <w:rPr>
          <w:sz w:val="24"/>
          <w:szCs w:val="24"/>
        </w:rPr>
        <w:t>To clean the seeds, we incubated s</w:t>
      </w:r>
      <w:r w:rsidRPr="000D6362">
        <w:rPr>
          <w:sz w:val="24"/>
          <w:szCs w:val="24"/>
        </w:rPr>
        <w:t xml:space="preserve">eeds and </w:t>
      </w:r>
      <w:proofErr w:type="spellStart"/>
      <w:r w:rsidRPr="000D6362">
        <w:rPr>
          <w:sz w:val="24"/>
          <w:szCs w:val="24"/>
        </w:rPr>
        <w:t>locule</w:t>
      </w:r>
      <w:proofErr w:type="spellEnd"/>
      <w:r w:rsidRPr="000D6362">
        <w:rPr>
          <w:sz w:val="24"/>
          <w:szCs w:val="24"/>
        </w:rPr>
        <w:t xml:space="preserve"> contents at 24°C in 1% protease solution (</w:t>
      </w:r>
      <w:proofErr w:type="spellStart"/>
      <w:r w:rsidRPr="000D6362">
        <w:rPr>
          <w:sz w:val="24"/>
          <w:szCs w:val="24"/>
        </w:rPr>
        <w:t>Rapidase</w:t>
      </w:r>
      <w:proofErr w:type="spellEnd"/>
      <w:r w:rsidRPr="000D6362">
        <w:rPr>
          <w:sz w:val="24"/>
          <w:szCs w:val="24"/>
        </w:rPr>
        <w:t xml:space="preserve"> C80 Max) for 2h, then rinsed </w:t>
      </w:r>
      <w:r>
        <w:rPr>
          <w:sz w:val="24"/>
          <w:szCs w:val="24"/>
        </w:rPr>
        <w:t xml:space="preserve">them </w:t>
      </w:r>
      <w:r w:rsidRPr="000D6362">
        <w:rPr>
          <w:sz w:val="24"/>
          <w:szCs w:val="24"/>
        </w:rPr>
        <w:t xml:space="preserve">in </w:t>
      </w:r>
      <w:r>
        <w:rPr>
          <w:sz w:val="24"/>
          <w:szCs w:val="24"/>
        </w:rPr>
        <w:t>deionized water</w:t>
      </w:r>
      <w:r w:rsidRPr="000D6362">
        <w:rPr>
          <w:sz w:val="24"/>
          <w:szCs w:val="24"/>
        </w:rPr>
        <w:t xml:space="preserve"> and air-dried. </w:t>
      </w:r>
      <w:r>
        <w:rPr>
          <w:sz w:val="24"/>
          <w:szCs w:val="24"/>
        </w:rPr>
        <w:t>We then stored s</w:t>
      </w:r>
      <w:r w:rsidRPr="000D6362">
        <w:rPr>
          <w:sz w:val="24"/>
          <w:szCs w:val="24"/>
        </w:rPr>
        <w:t xml:space="preserve">eeds in a cool, dry, dark location until </w:t>
      </w:r>
      <w:r>
        <w:rPr>
          <w:sz w:val="24"/>
          <w:szCs w:val="24"/>
        </w:rPr>
        <w:t>use</w:t>
      </w:r>
      <w:r w:rsidRPr="000D6362">
        <w:rPr>
          <w:sz w:val="24"/>
          <w:szCs w:val="24"/>
        </w:rPr>
        <w:t>.</w:t>
      </w:r>
    </w:p>
    <w:p w14:paraId="409FE650" w14:textId="146D3A5E" w:rsidR="00D91DB6" w:rsidRDefault="00D91DB6" w:rsidP="00D91DB6">
      <w:pPr>
        <w:spacing w:line="480" w:lineRule="auto"/>
        <w:ind w:firstLine="720"/>
        <w:rPr>
          <w:sz w:val="24"/>
          <w:szCs w:val="24"/>
        </w:rPr>
      </w:pPr>
      <w:r>
        <w:rPr>
          <w:sz w:val="24"/>
          <w:szCs w:val="24"/>
        </w:rPr>
        <w:t>To grow plants for detached leaf assays, w</w:t>
      </w:r>
      <w:r w:rsidRPr="000D6362">
        <w:rPr>
          <w:sz w:val="24"/>
          <w:szCs w:val="24"/>
        </w:rPr>
        <w:t xml:space="preserve">e bleach-sterilized all seeds </w:t>
      </w:r>
      <w:r>
        <w:rPr>
          <w:sz w:val="24"/>
          <w:szCs w:val="24"/>
        </w:rPr>
        <w:t>and germinated them on paper in the growth chamber using flats covered with humidity domes</w:t>
      </w:r>
      <w:r w:rsidRPr="000D6362">
        <w:rPr>
          <w:sz w:val="24"/>
          <w:szCs w:val="24"/>
        </w:rPr>
        <w:t>. At 7 days</w:t>
      </w:r>
      <w:r>
        <w:rPr>
          <w:sz w:val="24"/>
          <w:szCs w:val="24"/>
        </w:rPr>
        <w:t xml:space="preserve"> </w:t>
      </w:r>
      <w:r w:rsidRPr="000D6362">
        <w:rPr>
          <w:sz w:val="24"/>
          <w:szCs w:val="24"/>
        </w:rPr>
        <w:t>we transferred seedlings to soil (</w:t>
      </w:r>
      <w:proofErr w:type="spellStart"/>
      <w:r w:rsidRPr="000D6362">
        <w:rPr>
          <w:sz w:val="24"/>
          <w:szCs w:val="24"/>
        </w:rPr>
        <w:t>SunGro</w:t>
      </w:r>
      <w:proofErr w:type="spellEnd"/>
      <w:r>
        <w:rPr>
          <w:sz w:val="24"/>
          <w:szCs w:val="24"/>
        </w:rPr>
        <w:t xml:space="preserve"> Horticulture, </w:t>
      </w:r>
      <w:r w:rsidRPr="00597242">
        <w:rPr>
          <w:sz w:val="24"/>
          <w:szCs w:val="24"/>
        </w:rPr>
        <w:t>Agawam, MA</w:t>
      </w:r>
      <w:r w:rsidRPr="000D6362">
        <w:rPr>
          <w:sz w:val="24"/>
          <w:szCs w:val="24"/>
        </w:rPr>
        <w:t xml:space="preserve">) and grew all plants in growth chambers in 20°C, short-day (10h photoperiod) conditions with 180-190 </w:t>
      </w:r>
      <w:proofErr w:type="spellStart"/>
      <w:r w:rsidRPr="000D6362">
        <w:rPr>
          <w:sz w:val="24"/>
          <w:szCs w:val="24"/>
        </w:rPr>
        <w:t>uM</w:t>
      </w:r>
      <w:proofErr w:type="spellEnd"/>
      <w:r w:rsidRPr="000D6362">
        <w:rPr>
          <w:sz w:val="24"/>
          <w:szCs w:val="24"/>
        </w:rPr>
        <w:t xml:space="preserve"> light intensity and 60% RH. We bottom-watered with </w:t>
      </w:r>
      <w:r>
        <w:rPr>
          <w:sz w:val="24"/>
          <w:szCs w:val="24"/>
        </w:rPr>
        <w:t>deionized water</w:t>
      </w:r>
      <w:r w:rsidRPr="000D6362">
        <w:rPr>
          <w:sz w:val="24"/>
          <w:szCs w:val="24"/>
        </w:rPr>
        <w:t xml:space="preserve"> every two days for two weeks, and at week 3 watered every two days with added nutrient solution (0.5% N-P-K fertilizer in a 2-1- 2 ratio; Grow More 4-18-38). </w:t>
      </w:r>
      <w:r>
        <w:rPr>
          <w:sz w:val="24"/>
          <w:szCs w:val="24"/>
        </w:rPr>
        <w:t>The p</w:t>
      </w:r>
      <w:r w:rsidRPr="000D6362">
        <w:rPr>
          <w:sz w:val="24"/>
          <w:szCs w:val="24"/>
        </w:rPr>
        <w:t>lants</w:t>
      </w:r>
      <w:r>
        <w:rPr>
          <w:sz w:val="24"/>
          <w:szCs w:val="24"/>
        </w:rPr>
        <w:t xml:space="preserve"> were used</w:t>
      </w:r>
      <w:r w:rsidRPr="000D6362">
        <w:rPr>
          <w:sz w:val="24"/>
          <w:szCs w:val="24"/>
        </w:rPr>
        <w:t xml:space="preserve"> for detached leaf assays 6 weeks after </w:t>
      </w:r>
      <w:r>
        <w:rPr>
          <w:sz w:val="24"/>
          <w:szCs w:val="24"/>
        </w:rPr>
        <w:t xml:space="preserve">transferring </w:t>
      </w:r>
      <w:r w:rsidRPr="000D6362">
        <w:rPr>
          <w:sz w:val="24"/>
          <w:szCs w:val="24"/>
        </w:rPr>
        <w:t>seedlings to soil.</w:t>
      </w:r>
      <w:ins w:id="629" w:author="Dan Kliebenstein" w:date="2018-05-11T14:57:00Z">
        <w:r w:rsidR="00BC4616">
          <w:rPr>
            <w:sz w:val="24"/>
            <w:szCs w:val="24"/>
          </w:rPr>
          <w:t xml:space="preserve"> Flowering in this system did not occur until minimally 9 weeks of age for any accession</w:t>
        </w:r>
      </w:ins>
      <w:ins w:id="630" w:author="N S" w:date="2018-05-15T16:04:00Z">
        <w:r w:rsidR="00E41145">
          <w:rPr>
            <w:sz w:val="24"/>
            <w:szCs w:val="24"/>
          </w:rPr>
          <w:t>,</w:t>
        </w:r>
      </w:ins>
      <w:ins w:id="631" w:author="Dan Kliebenstein" w:date="2018-05-11T14:57:00Z">
        <w:r w:rsidR="00BC4616">
          <w:rPr>
            <w:sz w:val="24"/>
            <w:szCs w:val="24"/>
          </w:rPr>
          <w:t xml:space="preserve"> and as such we were sampling midway between the juvenile/adult transition and any flowering time decision. This window has been </w:t>
        </w:r>
      </w:ins>
      <w:ins w:id="632" w:author="Dan Kliebenstein" w:date="2018-05-11T14:58:00Z">
        <w:r w:rsidR="00BC4616">
          <w:rPr>
            <w:sz w:val="24"/>
            <w:szCs w:val="24"/>
          </w:rPr>
          <w:t>successful</w:t>
        </w:r>
      </w:ins>
      <w:ins w:id="633" w:author="Dan Kliebenstein" w:date="2018-05-11T14:57:00Z">
        <w:r w:rsidR="00BC4616">
          <w:rPr>
            <w:sz w:val="24"/>
            <w:szCs w:val="24"/>
          </w:rPr>
          <w:t xml:space="preserve"> </w:t>
        </w:r>
      </w:ins>
      <w:ins w:id="634" w:author="Dan Kliebenstein" w:date="2018-05-11T14:58:00Z">
        <w:r w:rsidR="00BC4616">
          <w:rPr>
            <w:sz w:val="24"/>
            <w:szCs w:val="24"/>
          </w:rPr>
          <w:t xml:space="preserve">to minimize any major ontogenetic effects on the pathogen/host interaction in other systems </w:t>
        </w:r>
      </w:ins>
      <w:r w:rsidR="00075FF0">
        <w:rPr>
          <w:sz w:val="24"/>
          <w:szCs w:val="24"/>
        </w:rPr>
        <w:fldChar w:fldCharType="begin"/>
      </w:r>
      <w:r w:rsidR="005F1A4E">
        <w:rPr>
          <w:sz w:val="24"/>
          <w:szCs w:val="24"/>
        </w:rPr>
        <w:instrText xml:space="preserve"> ADDIN EN.CITE &lt;EndNote&gt;&lt;Cite&gt;&lt;Author&gt;Corwin&lt;/Author&gt;&lt;Year&gt;2016&lt;/Year&gt;&lt;RecNum&gt;442&lt;/RecNum&gt;&lt;DisplayText&gt;(Corwin, Copeland et al. 2016)&lt;/DisplayText&gt;&lt;record&gt;&lt;rec-number&gt;442&lt;/rec-number&gt;&lt;foreign-keys&gt;&lt;key app="EN" db-id="a2x2tzszjfd2zjed0e8psfdtd0daafwwr002" timestamp="0"&gt;442&lt;/key&gt;&lt;/foreign-keys&gt;&lt;ref-type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ages&gt;e1005789&lt;/pages&gt;&lt;volume&gt;12&lt;/volume&gt;&lt;number&gt;2&lt;/number&gt;&lt;dates&gt;&lt;year&gt;2016&lt;/year&gt;&lt;/dates&gt;&lt;isbn&gt;1553-7404&lt;/isbn&gt;&lt;urls&gt;&lt;/urls&gt;&lt;/record&gt;&lt;/Cite&gt;&lt;/EndNote&gt;</w:instrText>
      </w:r>
      <w:r w:rsidR="00075FF0">
        <w:rPr>
          <w:sz w:val="24"/>
          <w:szCs w:val="24"/>
        </w:rPr>
        <w:fldChar w:fldCharType="separate"/>
      </w:r>
      <w:r w:rsidR="00D03171">
        <w:rPr>
          <w:noProof/>
          <w:sz w:val="24"/>
          <w:szCs w:val="24"/>
        </w:rPr>
        <w:t>(Corwin, Copeland et al. 2016)</w:t>
      </w:r>
      <w:r w:rsidR="00075FF0">
        <w:rPr>
          <w:sz w:val="24"/>
          <w:szCs w:val="24"/>
        </w:rPr>
        <w:fldChar w:fldCharType="end"/>
      </w:r>
      <w:ins w:id="635" w:author="Dan Kliebenstein" w:date="2018-05-11T14:58:00Z">
        <w:r w:rsidR="00BC4616">
          <w:rPr>
            <w:sz w:val="24"/>
            <w:szCs w:val="24"/>
          </w:rPr>
          <w:t>.</w:t>
        </w:r>
      </w:ins>
    </w:p>
    <w:p w14:paraId="51536533" w14:textId="77777777" w:rsidR="00D91DB6" w:rsidRPr="000D6362" w:rsidRDefault="00D91DB6" w:rsidP="00D91DB6">
      <w:pPr>
        <w:spacing w:line="480" w:lineRule="auto"/>
        <w:ind w:firstLine="720"/>
        <w:rPr>
          <w:sz w:val="24"/>
          <w:szCs w:val="24"/>
        </w:rPr>
      </w:pPr>
    </w:p>
    <w:p w14:paraId="075E4314" w14:textId="77777777" w:rsidR="00D91DB6" w:rsidRPr="000D6362" w:rsidRDefault="00D91DB6" w:rsidP="00D91DB6">
      <w:pPr>
        <w:spacing w:line="480" w:lineRule="auto"/>
        <w:rPr>
          <w:b/>
          <w:sz w:val="24"/>
          <w:szCs w:val="24"/>
        </w:rPr>
      </w:pPr>
      <w:r w:rsidRPr="00DD51E1">
        <w:rPr>
          <w:b/>
          <w:i/>
          <w:sz w:val="24"/>
          <w:szCs w:val="24"/>
        </w:rPr>
        <w:t xml:space="preserve">B. </w:t>
      </w:r>
      <w:proofErr w:type="spellStart"/>
      <w:proofErr w:type="gramStart"/>
      <w:r w:rsidRPr="00DD51E1">
        <w:rPr>
          <w:b/>
          <w:i/>
          <w:sz w:val="24"/>
          <w:szCs w:val="24"/>
        </w:rPr>
        <w:t>cinerea</w:t>
      </w:r>
      <w:proofErr w:type="spellEnd"/>
      <w:proofErr w:type="gramEnd"/>
      <w:r w:rsidRPr="000D6362">
        <w:rPr>
          <w:b/>
          <w:sz w:val="24"/>
          <w:szCs w:val="24"/>
        </w:rPr>
        <w:t xml:space="preserve"> genetic resources</w:t>
      </w:r>
    </w:p>
    <w:p w14:paraId="463FF8CF" w14:textId="5C921041" w:rsidR="00D91DB6" w:rsidRPr="00BF6B48" w:rsidRDefault="00D91DB6" w:rsidP="00D91DB6">
      <w:pPr>
        <w:spacing w:line="480" w:lineRule="auto"/>
        <w:ind w:firstLine="720"/>
      </w:pPr>
      <w:r>
        <w:rPr>
          <w:sz w:val="24"/>
          <w:szCs w:val="24"/>
        </w:rPr>
        <w:t xml:space="preserve">We utilized a previously described collection of </w:t>
      </w:r>
      <w:r>
        <w:rPr>
          <w:i/>
          <w:sz w:val="24"/>
          <w:szCs w:val="24"/>
        </w:rPr>
        <w:t xml:space="preserve">B. </w:t>
      </w:r>
      <w:proofErr w:type="spellStart"/>
      <w:r>
        <w:rPr>
          <w:i/>
          <w:sz w:val="24"/>
          <w:szCs w:val="24"/>
        </w:rPr>
        <w:t>cinerea</w:t>
      </w:r>
      <w:proofErr w:type="spellEnd"/>
      <w:r>
        <w:rPr>
          <w:i/>
          <w:sz w:val="24"/>
          <w:szCs w:val="24"/>
        </w:rPr>
        <w:t xml:space="preserve"> </w:t>
      </w:r>
      <w:r>
        <w:rPr>
          <w:sz w:val="24"/>
          <w:szCs w:val="24"/>
        </w:rPr>
        <w:t xml:space="preserve">isolates that were isolated as single spores from natural infections of fruit and vegetable tissues collected in California and </w:t>
      </w:r>
      <w:r>
        <w:rPr>
          <w:sz w:val="24"/>
          <w:szCs w:val="24"/>
        </w:rPr>
        <w:lastRenderedPageBreak/>
        <w:t xml:space="preserve">internationally </w:t>
      </w:r>
      <w:r>
        <w:rPr>
          <w:sz w:val="24"/>
          <w:szCs w:val="24"/>
        </w:rPr>
        <w:fldChar w:fldCharType="begin"/>
      </w:r>
      <w:r w:rsidR="005F1A4E">
        <w:rPr>
          <w:sz w:val="24"/>
          <w:szCs w:val="24"/>
        </w:rPr>
        <w:instrText xml:space="preserve"> ADDIN EN.CITE &lt;EndNote&gt;&lt;Cite&gt;&lt;Author&gt;Atwell&lt;/Author&gt;&lt;Year&gt;2015&lt;/Year&gt;&lt;RecNum&gt;615&lt;/RecNum&gt;&lt;DisplayText&gt;(Atwell, Corwin et al. 2015, Zhang, Corwin et al. 2017)&lt;/DisplayText&gt;&lt;record&gt;&lt;rec-number&gt;615&lt;/rec-number&gt;&lt;foreign-keys&gt;&lt;key app="EN" db-id="a2x2tzszjfd2zjed0e8psfdtd0daafwwr002" timestamp="0"&gt;615&lt;/key&gt;&lt;/foreign-keys&gt;&lt;ref-type name="Journal Article"&gt;17&lt;/ref-type&gt;&lt;contributors&gt;&lt;authors&gt;&lt;author&gt;Atwell, Susanna&lt;/author&gt;&lt;author&gt;Corwin, Jason&lt;/author&gt;&lt;author&gt;Soltis, Nicole&lt;/author&gt;&lt;author&gt;Subedy, Anushryia&lt;/author&gt;&lt;author&gt;Denby, Katherine&lt;/author&gt;&lt;author&gt;Kliebenstein, Daniel J&lt;/author&gt;&lt;/authors&gt;&lt;/contributors&gt;&lt;titles&gt;&lt;title&gt;Whole genome resequencing of Botrytis cinerea isolates identifies high levels of standing diversity&lt;/title&gt;&lt;secondary-title&gt;Frontiers in microbiology&lt;/secondary-title&gt;&lt;/titles&gt;&lt;pages&gt;996&lt;/pages&gt;&lt;volume&gt;6&lt;/volume&gt;&lt;dates&gt;&lt;year&gt;2015&lt;/year&gt;&lt;/dates&gt;&lt;isbn&gt;1664-302X&lt;/isbn&gt;&lt;urls&gt;&lt;/urls&gt;&lt;/record&gt;&lt;/Cite&gt;&lt;Cite&gt;&lt;Author&gt;Zhang&lt;/Author&gt;&lt;Year&gt;2017&lt;/Year&gt;&lt;RecNum&gt;548&lt;/RecNum&gt;&lt;record&gt;&lt;rec-number&gt;548&lt;/rec-number&gt;&lt;foreign-keys&gt;&lt;key app="EN" db-id="a2x2tzszjfd2zjed0e8psfdtd0daafwwr002" timestamp="0"&gt;548&lt;/key&gt;&lt;/foreign-keys&gt;&lt;ref-type name="Journal Article"&gt;17&lt;/ref-type&gt;&lt;contributors&gt;&lt;authors&gt;&lt;author&gt;Zhang, Wei&lt;/author&gt;&lt;author&gt;Corwin, Jason A.&lt;/author&gt;&lt;author&gt;Copeland, Daniel&lt;/author&gt;&lt;author&gt;Feusier, Julie&lt;/author&gt;&lt;author&gt;Eshbaugh, Robert&lt;/author&gt;&lt;author&gt;Chen, Fang&lt;/author&gt;&lt;author&gt;Atwell, Susanna&lt;/author&gt;&lt;author&gt;Kliebenstein, Daniel J. &lt;/author&gt;&lt;/authors&gt;&lt;/contributors&gt;&lt;titles&gt;&lt;title&gt;Differential Canalization across Arabidopsis Defenses against Botrytis cinerea Genetic Variation&lt;/title&gt;&lt;/titles&gt;&lt;dates&gt;&lt;year&gt;2017&lt;/year&gt;&lt;/dates&gt;&lt;urls&gt;&lt;/urls&gt;&lt;/record&gt;&lt;/Cite&gt;&lt;/EndNote&gt;</w:instrText>
      </w:r>
      <w:r>
        <w:rPr>
          <w:sz w:val="24"/>
          <w:szCs w:val="24"/>
        </w:rPr>
        <w:fldChar w:fldCharType="separate"/>
      </w:r>
      <w:r>
        <w:rPr>
          <w:noProof/>
          <w:sz w:val="24"/>
          <w:szCs w:val="24"/>
        </w:rPr>
        <w:t>(Atwell, Corwin et al. 2015, Zhang, Corwin et al. 2017)</w:t>
      </w:r>
      <w:r>
        <w:rPr>
          <w:sz w:val="24"/>
          <w:szCs w:val="24"/>
        </w:rPr>
        <w:fldChar w:fldCharType="end"/>
      </w:r>
      <w:r>
        <w:rPr>
          <w:sz w:val="24"/>
          <w:szCs w:val="24"/>
        </w:rPr>
        <w:t>.</w:t>
      </w:r>
      <w:r>
        <w:t xml:space="preserve"> </w:t>
      </w:r>
      <w:r w:rsidRPr="00B6344E">
        <w:rPr>
          <w:sz w:val="24"/>
          <w:szCs w:val="24"/>
        </w:rPr>
        <w:t xml:space="preserve">This included five isolates obtained from natural infections of tomato. We maintained </w:t>
      </w:r>
      <w:r w:rsidRPr="00B6344E">
        <w:rPr>
          <w:i/>
          <w:sz w:val="24"/>
          <w:szCs w:val="24"/>
        </w:rPr>
        <w:t xml:space="preserve">B. </w:t>
      </w:r>
      <w:proofErr w:type="spellStart"/>
      <w:r w:rsidRPr="00B6344E">
        <w:rPr>
          <w:i/>
          <w:sz w:val="24"/>
          <w:szCs w:val="24"/>
        </w:rPr>
        <w:t>cinerea</w:t>
      </w:r>
      <w:proofErr w:type="spellEnd"/>
      <w:r w:rsidRPr="00B6344E">
        <w:rPr>
          <w:i/>
          <w:sz w:val="24"/>
          <w:szCs w:val="24"/>
        </w:rPr>
        <w:t xml:space="preserve"> </w:t>
      </w:r>
      <w:r w:rsidRPr="00B6344E">
        <w:rPr>
          <w:sz w:val="24"/>
          <w:szCs w:val="24"/>
        </w:rPr>
        <w:t>isolates as conidial suspensions in 30% glycerol for long-term storage at -80°C. For regrowth, we</w:t>
      </w:r>
      <w:r>
        <w:rPr>
          <w:sz w:val="24"/>
          <w:szCs w:val="24"/>
        </w:rPr>
        <w:t xml:space="preserve"> diluted </w:t>
      </w:r>
      <w:r w:rsidRPr="000D6362">
        <w:rPr>
          <w:sz w:val="24"/>
          <w:szCs w:val="24"/>
        </w:rPr>
        <w:t xml:space="preserve">spore solutions to 10% </w:t>
      </w:r>
      <w:r>
        <w:rPr>
          <w:sz w:val="24"/>
          <w:szCs w:val="24"/>
        </w:rPr>
        <w:t xml:space="preserve">concentration </w:t>
      </w:r>
      <w:r w:rsidRPr="000D6362">
        <w:rPr>
          <w:sz w:val="24"/>
          <w:szCs w:val="24"/>
        </w:rPr>
        <w:t xml:space="preserve">in filter-sterilized 50% grape juice, and then inoculated onto 39g/L potato dextrose agar (PDA) media. </w:t>
      </w:r>
      <w:r>
        <w:rPr>
          <w:sz w:val="24"/>
          <w:szCs w:val="24"/>
        </w:rPr>
        <w:t>We grew i</w:t>
      </w:r>
      <w:r w:rsidRPr="000D6362">
        <w:rPr>
          <w:sz w:val="24"/>
          <w:szCs w:val="24"/>
        </w:rPr>
        <w:t xml:space="preserve">solates at 25°C in </w:t>
      </w:r>
      <w:r w:rsidRPr="00B6344E">
        <w:rPr>
          <w:sz w:val="24"/>
          <w:szCs w:val="24"/>
        </w:rPr>
        <w:t>12h light</w:t>
      </w:r>
      <w:del w:id="636" w:author="N S" w:date="2018-05-18T15:06:00Z">
        <w:r w:rsidRPr="00B6344E" w:rsidDel="00190ECE">
          <w:rPr>
            <w:sz w:val="24"/>
            <w:szCs w:val="24"/>
          </w:rPr>
          <w:delText>,</w:delText>
        </w:r>
      </w:del>
      <w:r w:rsidRPr="00B6344E">
        <w:rPr>
          <w:sz w:val="24"/>
          <w:szCs w:val="24"/>
        </w:rPr>
        <w:t xml:space="preserve"> and propagated every 2 weeks.</w:t>
      </w:r>
      <w:r>
        <w:rPr>
          <w:sz w:val="24"/>
          <w:szCs w:val="24"/>
        </w:rPr>
        <w:t xml:space="preserve"> </w:t>
      </w:r>
      <w:r w:rsidRPr="00B6344E">
        <w:rPr>
          <w:sz w:val="24"/>
          <w:szCs w:val="24"/>
        </w:rPr>
        <w:t>Sequencing failed</w:t>
      </w:r>
      <w:r>
        <w:rPr>
          <w:sz w:val="24"/>
          <w:szCs w:val="24"/>
        </w:rPr>
        <w:t xml:space="preserve"> for 6 out of our 97 </w:t>
      </w:r>
      <w:proofErr w:type="spellStart"/>
      <w:r>
        <w:rPr>
          <w:sz w:val="24"/>
          <w:szCs w:val="24"/>
        </w:rPr>
        <w:t>phenotyped</w:t>
      </w:r>
      <w:proofErr w:type="spellEnd"/>
      <w:r>
        <w:rPr>
          <w:sz w:val="24"/>
          <w:szCs w:val="24"/>
        </w:rPr>
        <w:t xml:space="preserve"> </w:t>
      </w:r>
      <w:r w:rsidRPr="00B6344E">
        <w:rPr>
          <w:sz w:val="24"/>
          <w:szCs w:val="24"/>
        </w:rPr>
        <w:t>isolates. For</w:t>
      </w:r>
      <w:r>
        <w:rPr>
          <w:sz w:val="24"/>
          <w:szCs w:val="24"/>
        </w:rPr>
        <w:t xml:space="preserve"> </w:t>
      </w:r>
      <w:proofErr w:type="spellStart"/>
      <w:ins w:id="637" w:author="nesol" w:date="2018-04-22T18:21:00Z">
        <w:r w:rsidR="00695F36">
          <w:rPr>
            <w:sz w:val="24"/>
            <w:szCs w:val="24"/>
          </w:rPr>
          <w:t>bigRR</w:t>
        </w:r>
        <w:proofErr w:type="spellEnd"/>
        <w:r w:rsidR="00695F36">
          <w:rPr>
            <w:sz w:val="24"/>
            <w:szCs w:val="24"/>
          </w:rPr>
          <w:t xml:space="preserve"> </w:t>
        </w:r>
      </w:ins>
      <w:r>
        <w:rPr>
          <w:sz w:val="24"/>
          <w:szCs w:val="24"/>
        </w:rPr>
        <w:t xml:space="preserve">GWA mapping with the 91 isolates genotyped in this study, we utilized a total of </w:t>
      </w:r>
      <w:bookmarkStart w:id="638" w:name="OLE_LINK1"/>
      <w:bookmarkStart w:id="639" w:name="OLE_LINK2"/>
      <w:r>
        <w:rPr>
          <w:sz w:val="24"/>
          <w:szCs w:val="24"/>
        </w:rPr>
        <w:t xml:space="preserve">272,672 </w:t>
      </w:r>
      <w:bookmarkEnd w:id="638"/>
      <w:bookmarkEnd w:id="639"/>
      <w:r>
        <w:rPr>
          <w:sz w:val="24"/>
          <w:szCs w:val="24"/>
        </w:rPr>
        <w:t>SNPs</w:t>
      </w:r>
      <w:ins w:id="640" w:author="nesol" w:date="2018-04-22T18:22:00Z">
        <w:r w:rsidR="00695F36">
          <w:rPr>
            <w:sz w:val="24"/>
            <w:szCs w:val="24"/>
          </w:rPr>
          <w:t xml:space="preserve"> against the </w:t>
        </w:r>
        <w:r w:rsidR="00695F36" w:rsidRPr="00190ECE">
          <w:rPr>
            <w:i/>
            <w:sz w:val="24"/>
            <w:szCs w:val="24"/>
          </w:rPr>
          <w:t xml:space="preserve">B. </w:t>
        </w:r>
        <w:proofErr w:type="spellStart"/>
        <w:r w:rsidR="00695F36" w:rsidRPr="00190ECE">
          <w:rPr>
            <w:i/>
            <w:sz w:val="24"/>
            <w:szCs w:val="24"/>
          </w:rPr>
          <w:t>cinerea</w:t>
        </w:r>
        <w:proofErr w:type="spellEnd"/>
        <w:r w:rsidR="00695F36">
          <w:rPr>
            <w:sz w:val="24"/>
            <w:szCs w:val="24"/>
          </w:rPr>
          <w:t xml:space="preserve"> T4 genome</w:t>
        </w:r>
      </w:ins>
      <w:r>
        <w:rPr>
          <w:sz w:val="24"/>
          <w:szCs w:val="24"/>
        </w:rPr>
        <w:t xml:space="preserve"> with minor allele frequency (MAF) 0.20 or greater, and less than 10% missing calls across the isolates (SNP calls in at least 82/ 91 isolates). </w:t>
      </w:r>
      <w:ins w:id="641" w:author="nesol" w:date="2018-04-22T18:21:00Z">
        <w:r w:rsidR="00695F36">
          <w:rPr>
            <w:sz w:val="24"/>
            <w:szCs w:val="24"/>
          </w:rPr>
          <w:t>For GEMMA mapp</w:t>
        </w:r>
      </w:ins>
      <w:ins w:id="642" w:author="nesol" w:date="2018-04-22T18:22:00Z">
        <w:r w:rsidR="00695F36">
          <w:rPr>
            <w:sz w:val="24"/>
            <w:szCs w:val="24"/>
          </w:rPr>
          <w:t xml:space="preserve">ing, we used </w:t>
        </w:r>
      </w:ins>
      <w:commentRangeStart w:id="643"/>
      <w:ins w:id="644" w:author="nesol" w:date="2018-04-26T15:05:00Z">
        <w:r w:rsidR="00C53BA7">
          <w:rPr>
            <w:sz w:val="24"/>
            <w:szCs w:val="24"/>
          </w:rPr>
          <w:t>9</w:t>
        </w:r>
        <w:del w:id="645" w:author="Dan Kliebenstein" w:date="2018-05-18T16:17:00Z">
          <w:r w:rsidR="00C53BA7" w:rsidDel="00A03AD5">
            <w:rPr>
              <w:sz w:val="24"/>
              <w:szCs w:val="24"/>
            </w:rPr>
            <w:delText>4</w:delText>
          </w:r>
        </w:del>
      </w:ins>
      <w:ins w:id="646" w:author="Dan Kliebenstein" w:date="2018-05-18T16:17:00Z">
        <w:r w:rsidR="00A03AD5">
          <w:rPr>
            <w:sz w:val="24"/>
            <w:szCs w:val="24"/>
          </w:rPr>
          <w:t>1</w:t>
        </w:r>
        <w:commentRangeEnd w:id="643"/>
        <w:r w:rsidR="00A03AD5">
          <w:rPr>
            <w:rStyle w:val="CommentReference"/>
          </w:rPr>
          <w:commentReference w:id="643"/>
        </w:r>
      </w:ins>
      <w:ins w:id="647" w:author="nesol" w:date="2018-04-22T18:22:00Z">
        <w:r w:rsidR="00695F36">
          <w:rPr>
            <w:sz w:val="24"/>
            <w:szCs w:val="24"/>
          </w:rPr>
          <w:t xml:space="preserve"> isolates with a total of </w:t>
        </w:r>
      </w:ins>
      <w:ins w:id="648" w:author="nesol" w:date="2018-04-26T15:05:00Z">
        <w:r w:rsidR="00C53BA7">
          <w:rPr>
            <w:sz w:val="24"/>
            <w:szCs w:val="24"/>
          </w:rPr>
          <w:t>237,878</w:t>
        </w:r>
      </w:ins>
      <w:ins w:id="649" w:author="nesol" w:date="2018-04-22T18:22:00Z">
        <w:r w:rsidR="00695F36">
          <w:rPr>
            <w:sz w:val="24"/>
            <w:szCs w:val="24"/>
          </w:rPr>
          <w:t xml:space="preserve"> SNPs against the </w:t>
        </w:r>
        <w:r w:rsidR="00695F36" w:rsidRPr="00190ECE">
          <w:rPr>
            <w:i/>
            <w:sz w:val="24"/>
            <w:szCs w:val="24"/>
          </w:rPr>
          <w:t xml:space="preserve">B. </w:t>
        </w:r>
        <w:proofErr w:type="spellStart"/>
        <w:r w:rsidR="00695F36" w:rsidRPr="00190ECE">
          <w:rPr>
            <w:i/>
            <w:sz w:val="24"/>
            <w:szCs w:val="24"/>
          </w:rPr>
          <w:t>cinerea</w:t>
        </w:r>
        <w:proofErr w:type="spellEnd"/>
        <w:r w:rsidR="00695F36">
          <w:rPr>
            <w:sz w:val="24"/>
            <w:szCs w:val="24"/>
          </w:rPr>
          <w:t xml:space="preserve"> B05.10 genome with MAF </w:t>
        </w:r>
      </w:ins>
      <w:ins w:id="650" w:author="nesol" w:date="2018-04-26T15:06:00Z">
        <w:r w:rsidR="00C53BA7">
          <w:rPr>
            <w:sz w:val="24"/>
            <w:szCs w:val="24"/>
          </w:rPr>
          <w:t>0.20</w:t>
        </w:r>
      </w:ins>
      <w:ins w:id="651" w:author="nesol" w:date="2018-04-22T18:22:00Z">
        <w:r w:rsidR="00695F36">
          <w:rPr>
            <w:sz w:val="24"/>
            <w:szCs w:val="24"/>
          </w:rPr>
          <w:t xml:space="preserve"> or greater and less than </w:t>
        </w:r>
      </w:ins>
      <w:ins w:id="652" w:author="nesol" w:date="2018-04-26T15:06:00Z">
        <w:r w:rsidR="00C53BA7">
          <w:rPr>
            <w:sz w:val="24"/>
            <w:szCs w:val="24"/>
          </w:rPr>
          <w:t>10</w:t>
        </w:r>
      </w:ins>
      <w:ins w:id="653" w:author="nesol" w:date="2018-04-22T18:22:00Z">
        <w:r w:rsidR="00695F36">
          <w:rPr>
            <w:sz w:val="24"/>
            <w:szCs w:val="24"/>
          </w:rPr>
          <w:t>% missing calls.</w:t>
        </w:r>
      </w:ins>
      <w:ins w:id="654" w:author="Dan Kliebenstein" w:date="2018-05-11T14:59:00Z">
        <w:r w:rsidR="00BC4616">
          <w:rPr>
            <w:sz w:val="24"/>
            <w:szCs w:val="24"/>
          </w:rPr>
          <w:t xml:space="preserve"> The overall SNP number was similar when using either reference genome</w:t>
        </w:r>
      </w:ins>
      <w:ins w:id="655" w:author="N S" w:date="2018-05-15T16:04:00Z">
        <w:del w:id="656" w:author="Dan Kliebenstein" w:date="2018-05-18T16:18:00Z">
          <w:r w:rsidR="00E41145" w:rsidDel="00A03AD5">
            <w:rPr>
              <w:sz w:val="24"/>
              <w:szCs w:val="24"/>
            </w:rPr>
            <w:delText>,</w:delText>
          </w:r>
        </w:del>
      </w:ins>
      <w:ins w:id="657" w:author="Dan Kliebenstein" w:date="2018-05-11T14:59:00Z">
        <w:r w:rsidR="00BC4616">
          <w:rPr>
            <w:sz w:val="24"/>
            <w:szCs w:val="24"/>
          </w:rPr>
          <w:t>.</w:t>
        </w:r>
      </w:ins>
    </w:p>
    <w:p w14:paraId="1F38ECED" w14:textId="77777777" w:rsidR="00D91DB6" w:rsidRPr="000D6362" w:rsidRDefault="00D91DB6" w:rsidP="00D91DB6">
      <w:pPr>
        <w:spacing w:line="480" w:lineRule="auto"/>
        <w:ind w:firstLine="720"/>
        <w:rPr>
          <w:sz w:val="24"/>
          <w:szCs w:val="24"/>
        </w:rPr>
      </w:pPr>
    </w:p>
    <w:p w14:paraId="65E5FDC3" w14:textId="77777777" w:rsidR="00D91DB6" w:rsidRPr="000D6362" w:rsidRDefault="00D91DB6" w:rsidP="00D91DB6">
      <w:pPr>
        <w:spacing w:line="480" w:lineRule="auto"/>
        <w:rPr>
          <w:b/>
          <w:sz w:val="24"/>
          <w:szCs w:val="24"/>
        </w:rPr>
      </w:pPr>
      <w:r w:rsidRPr="000D6362">
        <w:rPr>
          <w:b/>
          <w:sz w:val="24"/>
          <w:szCs w:val="24"/>
        </w:rPr>
        <w:t>Detached leaf assay</w:t>
      </w:r>
    </w:p>
    <w:p w14:paraId="43450E7C" w14:textId="4C649CA3" w:rsidR="00D91DB6" w:rsidRDefault="00D91DB6" w:rsidP="00D91DB6">
      <w:pPr>
        <w:spacing w:line="480" w:lineRule="auto"/>
        <w:ind w:firstLine="720"/>
        <w:rPr>
          <w:sz w:val="24"/>
          <w:szCs w:val="24"/>
        </w:rPr>
      </w:pPr>
      <w:r w:rsidRPr="000D6362">
        <w:rPr>
          <w:sz w:val="24"/>
          <w:szCs w:val="24"/>
        </w:rPr>
        <w:t>To study the effect of genetic variation in host and pathogen on lesion formation, we infected detached leaves of 12 diverse tomato varieties with the above 9</w:t>
      </w:r>
      <w:r>
        <w:rPr>
          <w:sz w:val="24"/>
          <w:szCs w:val="24"/>
        </w:rPr>
        <w:t>7</w:t>
      </w:r>
      <w:r w:rsidRPr="000D6362">
        <w:rPr>
          <w:sz w:val="24"/>
          <w:szCs w:val="24"/>
        </w:rPr>
        <w:t xml:space="preserve"> </w:t>
      </w:r>
      <w:r w:rsidRPr="00D349F6">
        <w:rPr>
          <w:i/>
          <w:sz w:val="24"/>
          <w:szCs w:val="24"/>
        </w:rPr>
        <w:t xml:space="preserve">B. </w:t>
      </w:r>
      <w:proofErr w:type="spellStart"/>
      <w:r w:rsidRPr="00D349F6">
        <w:rPr>
          <w:i/>
          <w:sz w:val="24"/>
          <w:szCs w:val="24"/>
        </w:rPr>
        <w:t>cinerea</w:t>
      </w:r>
      <w:proofErr w:type="spellEnd"/>
      <w:r w:rsidRPr="000D6362">
        <w:rPr>
          <w:sz w:val="24"/>
          <w:szCs w:val="24"/>
        </w:rPr>
        <w:t xml:space="preserve"> isolates. We used a randomized complete block design for a total of 6 replicates across 2 experiments.</w:t>
      </w:r>
      <w:r>
        <w:rPr>
          <w:sz w:val="24"/>
          <w:szCs w:val="24"/>
        </w:rPr>
        <w:t xml:space="preserve"> In each experiment, this included a total of 10 plants per genotype randomized in 12 flats in 3 growth chambers. Each growth chamber block corresponded with a replicate of the detached leaf assay, such that growth chamber and replicate shared the same environmental block. </w:t>
      </w:r>
      <w:r w:rsidRPr="000D6362">
        <w:rPr>
          <w:sz w:val="24"/>
          <w:szCs w:val="24"/>
        </w:rPr>
        <w:t xml:space="preserve"> </w:t>
      </w:r>
      <w:r>
        <w:rPr>
          <w:sz w:val="24"/>
          <w:szCs w:val="24"/>
        </w:rPr>
        <w:t xml:space="preserve">At 6 weeks of age, we selected </w:t>
      </w:r>
      <w:r w:rsidRPr="000D6362">
        <w:rPr>
          <w:sz w:val="24"/>
          <w:szCs w:val="24"/>
        </w:rPr>
        <w:t>5 leaves per plant</w:t>
      </w:r>
      <w:r>
        <w:rPr>
          <w:sz w:val="24"/>
          <w:szCs w:val="24"/>
        </w:rPr>
        <w:t xml:space="preserve"> (expanded leaves from second true leaf or </w:t>
      </w:r>
      <w:del w:id="658" w:author="N S" w:date="2018-05-15T16:05:00Z">
        <w:r w:rsidDel="00E41145">
          <w:rPr>
            <w:sz w:val="24"/>
            <w:szCs w:val="24"/>
          </w:rPr>
          <w:delText>older</w:delText>
        </w:r>
      </w:del>
      <w:ins w:id="659" w:author="N S" w:date="2018-05-15T16:05:00Z">
        <w:r w:rsidR="00E41145">
          <w:rPr>
            <w:sz w:val="24"/>
            <w:szCs w:val="24"/>
          </w:rPr>
          <w:t>younger</w:t>
        </w:r>
      </w:ins>
      <w:r>
        <w:rPr>
          <w:sz w:val="24"/>
          <w:szCs w:val="24"/>
        </w:rPr>
        <w:t>)</w:t>
      </w:r>
      <w:r w:rsidRPr="000D6362">
        <w:rPr>
          <w:sz w:val="24"/>
          <w:szCs w:val="24"/>
        </w:rPr>
        <w:t>, and 2 leaflet pairs per leaf</w:t>
      </w:r>
      <w:r>
        <w:rPr>
          <w:sz w:val="24"/>
          <w:szCs w:val="24"/>
        </w:rPr>
        <w:t xml:space="preserve">. We randomized the order of leaves from each plant, and </w:t>
      </w:r>
      <w:r>
        <w:rPr>
          <w:sz w:val="24"/>
          <w:szCs w:val="24"/>
        </w:rPr>
        <w:lastRenderedPageBreak/>
        <w:t xml:space="preserve">the leaflets were placed on </w:t>
      </w:r>
      <w:r w:rsidRPr="000D6362">
        <w:rPr>
          <w:sz w:val="24"/>
          <w:szCs w:val="24"/>
        </w:rPr>
        <w:t xml:space="preserve">1% </w:t>
      </w:r>
      <w:proofErr w:type="spellStart"/>
      <w:r w:rsidRPr="000D6362">
        <w:rPr>
          <w:sz w:val="24"/>
          <w:szCs w:val="24"/>
        </w:rPr>
        <w:t>phytoagar</w:t>
      </w:r>
      <w:proofErr w:type="spellEnd"/>
      <w:r w:rsidRPr="000D6362">
        <w:rPr>
          <w:sz w:val="24"/>
          <w:szCs w:val="24"/>
        </w:rPr>
        <w:t xml:space="preserve"> in </w:t>
      </w:r>
      <w:r>
        <w:rPr>
          <w:sz w:val="24"/>
          <w:szCs w:val="24"/>
        </w:rPr>
        <w:t>planting</w:t>
      </w:r>
      <w:r w:rsidRPr="000D6362">
        <w:rPr>
          <w:sz w:val="24"/>
          <w:szCs w:val="24"/>
        </w:rPr>
        <w:t xml:space="preserve"> f</w:t>
      </w:r>
      <w:r>
        <w:rPr>
          <w:sz w:val="24"/>
          <w:szCs w:val="24"/>
        </w:rPr>
        <w:t xml:space="preserve">lats, with humidity domes. Our inoculation protocol followed previously described methods </w:t>
      </w:r>
      <w:r>
        <w:rPr>
          <w:sz w:val="24"/>
          <w:szCs w:val="24"/>
        </w:rPr>
        <w:fldChar w:fldCharType="begin"/>
      </w:r>
      <w:r w:rsidR="005F1A4E">
        <w:rPr>
          <w:sz w:val="24"/>
          <w:szCs w:val="24"/>
        </w:rPr>
        <w:instrText xml:space="preserve"> ADDIN EN.CITE &lt;EndNote&gt;&lt;Cite&gt;&lt;Author&gt;Denby&lt;/Author&gt;&lt;Year&gt;2004&lt;/Year&gt;&lt;RecNum&gt;477&lt;/RecNum&gt;&lt;DisplayText&gt;(Denby, Kumar et al. 2004, Kliebenstein, Rowe et al. 2005)&lt;/DisplayText&gt;&lt;record&gt;&lt;rec-number&gt;477&lt;/rec-number&gt;&lt;foreign-keys&gt;&lt;key app="EN" db-id="a2x2tzszjfd2zjed0e8psfdtd0daafwwr002" timestamp="0"&gt;477&lt;/key&gt;&lt;/foreign-keys&gt;&lt;ref-type name="Journal Article"&gt;17&lt;/ref-type&gt;&lt;contributors&gt;&lt;authors&gt;&lt;author&gt;Denby, Katherine J&lt;/author&gt;&lt;author&gt;Kumar, Pavan&lt;/author&gt;&lt;author&gt;Kliebenstein, Daniel J&lt;/author&gt;&lt;/authors&gt;&lt;/contributors&gt;&lt;titles&gt;&lt;title&gt;Identification of Botrytis cinerea susceptibility loci in Arabidopsis thaliana&lt;/title&gt;&lt;secondary-title&gt;The Plant Journal&lt;/secondary-title&gt;&lt;/titles&gt;&lt;pages&gt;473-486&lt;/pages&gt;&lt;volume&gt;38&lt;/volume&gt;&lt;number&gt;3&lt;/number&gt;&lt;dates&gt;&lt;year&gt;2004&lt;/year&gt;&lt;/dates&gt;&lt;isbn&gt;1365-313X&lt;/isbn&gt;&lt;urls&gt;&lt;/urls&gt;&lt;/record&gt;&lt;/Cite&gt;&lt;Cite&gt;&lt;Author&gt;Kliebenstein&lt;/Author&gt;&lt;Year&gt;2005&lt;/Year&gt;&lt;RecNum&gt;489&lt;/RecNum&gt;&lt;record&gt;&lt;rec-number&gt;489&lt;/rec-number&gt;&lt;foreign-keys&gt;&lt;key app="EN" db-id="a2x2tzszjfd2zjed0e8psfdtd0daafwwr002" timestamp="0"&gt;489&lt;/key&gt;&lt;/foreign-keys&gt;&lt;ref-type name="Journal Article"&gt;17&lt;/ref-type&gt;&lt;contributors&gt;&lt;authors&gt;&lt;author&gt;Kliebenstein, Daniel J&lt;/author&gt;&lt;author&gt;Rowe, Heather C&lt;/author&gt;&lt;author&gt;Denby, Katherine J&lt;/author&gt;&lt;/authors&gt;&lt;/contributors&gt;&lt;titles&gt;&lt;title&gt;Secondary metabolites influence Arabidopsis/Botrytis interactions: variation in host production and pathogen sensitivity&lt;/title&gt;&lt;secondary-title&gt;The Plant Journal&lt;/secondary-title&gt;&lt;/titles&gt;&lt;pages&gt;25-36&lt;/pages&gt;&lt;volume&gt;44&lt;/volume&gt;&lt;number&gt;1&lt;/number&gt;&lt;dates&gt;&lt;year&gt;2005&lt;/year&gt;&lt;/dates&gt;&lt;isbn&gt;1365-313X&lt;/isbn&gt;&lt;urls&gt;&lt;/urls&gt;&lt;/record&gt;&lt;/Cite&gt;&lt;/EndNote&gt;</w:instrText>
      </w:r>
      <w:r>
        <w:rPr>
          <w:sz w:val="24"/>
          <w:szCs w:val="24"/>
        </w:rPr>
        <w:fldChar w:fldCharType="separate"/>
      </w:r>
      <w:r>
        <w:rPr>
          <w:noProof/>
          <w:sz w:val="24"/>
          <w:szCs w:val="24"/>
        </w:rPr>
        <w:t>(Denby, Kumar et al. 2004, Kliebenstein, Rowe et al. 2005)</w:t>
      </w:r>
      <w:r>
        <w:rPr>
          <w:sz w:val="24"/>
          <w:szCs w:val="24"/>
        </w:rPr>
        <w:fldChar w:fldCharType="end"/>
      </w:r>
      <w:r>
        <w:rPr>
          <w:sz w:val="24"/>
          <w:szCs w:val="24"/>
        </w:rPr>
        <w:t xml:space="preserve">. Spores were </w:t>
      </w:r>
      <w:r w:rsidRPr="000D6362">
        <w:rPr>
          <w:sz w:val="24"/>
          <w:szCs w:val="24"/>
        </w:rPr>
        <w:t>collected</w:t>
      </w:r>
      <w:r>
        <w:rPr>
          <w:sz w:val="24"/>
          <w:szCs w:val="24"/>
        </w:rPr>
        <w:t xml:space="preserve"> </w:t>
      </w:r>
      <w:r w:rsidRPr="000D6362">
        <w:rPr>
          <w:sz w:val="24"/>
          <w:szCs w:val="24"/>
        </w:rPr>
        <w:t xml:space="preserve">from mature </w:t>
      </w:r>
      <w:r w:rsidRPr="00D349F6">
        <w:rPr>
          <w:i/>
          <w:sz w:val="24"/>
          <w:szCs w:val="24"/>
        </w:rPr>
        <w:t xml:space="preserve">B. </w:t>
      </w:r>
      <w:proofErr w:type="spellStart"/>
      <w:r w:rsidRPr="00D349F6">
        <w:rPr>
          <w:i/>
          <w:sz w:val="24"/>
          <w:szCs w:val="24"/>
        </w:rPr>
        <w:t>cinerea</w:t>
      </w:r>
      <w:proofErr w:type="spellEnd"/>
      <w:r w:rsidRPr="000D6362">
        <w:rPr>
          <w:sz w:val="24"/>
          <w:szCs w:val="24"/>
        </w:rPr>
        <w:t xml:space="preserve"> cultures</w:t>
      </w:r>
      <w:r>
        <w:rPr>
          <w:sz w:val="24"/>
          <w:szCs w:val="24"/>
        </w:rPr>
        <w:t xml:space="preserve"> grown on canned peach plates</w:t>
      </w:r>
      <w:r w:rsidRPr="000D6362">
        <w:rPr>
          <w:sz w:val="24"/>
          <w:szCs w:val="24"/>
        </w:rPr>
        <w:t xml:space="preserve">, and diluted to </w:t>
      </w:r>
      <w:proofErr w:type="gramStart"/>
      <w:r w:rsidRPr="000D6362">
        <w:rPr>
          <w:sz w:val="24"/>
          <w:szCs w:val="24"/>
        </w:rPr>
        <w:t>10 spores/</w:t>
      </w:r>
      <w:proofErr w:type="gramEnd"/>
      <w:r w:rsidRPr="000D6362">
        <w:rPr>
          <w:sz w:val="24"/>
          <w:szCs w:val="24"/>
        </w:rPr>
        <w:t xml:space="preserve"> </w:t>
      </w:r>
      <w:r>
        <w:rPr>
          <w:sz w:val="24"/>
          <w:szCs w:val="24"/>
        </w:rPr>
        <w:t>µ</w:t>
      </w:r>
      <w:r w:rsidRPr="000D6362">
        <w:rPr>
          <w:sz w:val="24"/>
          <w:szCs w:val="24"/>
        </w:rPr>
        <w:t xml:space="preserve">L in filter-sterilized 50% </w:t>
      </w:r>
      <w:r>
        <w:rPr>
          <w:sz w:val="24"/>
          <w:szCs w:val="24"/>
        </w:rPr>
        <w:t xml:space="preserve">organic </w:t>
      </w:r>
      <w:r w:rsidRPr="000D6362">
        <w:rPr>
          <w:sz w:val="24"/>
          <w:szCs w:val="24"/>
        </w:rPr>
        <w:t xml:space="preserve">grape juice. </w:t>
      </w:r>
      <w:bookmarkStart w:id="660" w:name="_Hlk514242071"/>
      <w:ins w:id="661" w:author="N S" w:date="2018-05-16T13:43:00Z">
        <w:r w:rsidR="006A6D7B">
          <w:rPr>
            <w:sz w:val="24"/>
            <w:szCs w:val="24"/>
          </w:rPr>
          <w:t xml:space="preserve">Spores in grape juice were maintained </w:t>
        </w:r>
      </w:ins>
      <w:ins w:id="662" w:author="N S" w:date="2018-05-16T13:44:00Z">
        <w:r w:rsidR="006A6D7B">
          <w:rPr>
            <w:sz w:val="24"/>
            <w:szCs w:val="24"/>
          </w:rPr>
          <w:t>in 4</w:t>
        </w:r>
      </w:ins>
      <w:ins w:id="663" w:author="N S" w:date="2018-05-16T13:48:00Z">
        <w:r w:rsidR="006A6D7B">
          <w:rPr>
            <w:rFonts w:cstheme="minorHAnsi"/>
            <w:sz w:val="24"/>
            <w:szCs w:val="24"/>
          </w:rPr>
          <w:t>°</w:t>
        </w:r>
      </w:ins>
      <w:ins w:id="664" w:author="N S" w:date="2018-05-16T13:44:00Z">
        <w:r w:rsidR="006A6D7B">
          <w:rPr>
            <w:sz w:val="24"/>
            <w:szCs w:val="24"/>
          </w:rPr>
          <w:t xml:space="preserve">C refrigeration or </w:t>
        </w:r>
        <w:del w:id="665" w:author="Dan Kliebenstein" w:date="2018-05-18T16:18:00Z">
          <w:r w:rsidR="006A6D7B" w:rsidDel="00A03AD5">
            <w:rPr>
              <w:sz w:val="24"/>
              <w:szCs w:val="24"/>
            </w:rPr>
            <w:delText>over</w:delText>
          </w:r>
        </w:del>
      </w:ins>
      <w:ins w:id="666" w:author="Dan Kliebenstein" w:date="2018-05-18T16:18:00Z">
        <w:r w:rsidR="00A03AD5">
          <w:rPr>
            <w:sz w:val="24"/>
            <w:szCs w:val="24"/>
          </w:rPr>
          <w:t>on</w:t>
        </w:r>
      </w:ins>
      <w:ins w:id="667" w:author="N S" w:date="2018-05-16T13:44:00Z">
        <w:r w:rsidR="006A6D7B">
          <w:rPr>
            <w:sz w:val="24"/>
            <w:szCs w:val="24"/>
          </w:rPr>
          <w:t xml:space="preserve"> ice from </w:t>
        </w:r>
      </w:ins>
      <w:ins w:id="668" w:author="N S" w:date="2018-05-16T13:48:00Z">
        <w:r w:rsidR="006A6D7B">
          <w:rPr>
            <w:sz w:val="24"/>
            <w:szCs w:val="24"/>
          </w:rPr>
          <w:t xml:space="preserve">the time of </w:t>
        </w:r>
      </w:ins>
      <w:ins w:id="669" w:author="N S" w:date="2018-05-16T13:44:00Z">
        <w:r w:rsidR="006A6D7B">
          <w:rPr>
            <w:sz w:val="24"/>
            <w:szCs w:val="24"/>
          </w:rPr>
          <w:t xml:space="preserve">collection, to </w:t>
        </w:r>
      </w:ins>
      <w:ins w:id="670" w:author="N S" w:date="2018-05-16T13:48:00Z">
        <w:r w:rsidR="006A6D7B">
          <w:rPr>
            <w:sz w:val="24"/>
            <w:szCs w:val="24"/>
          </w:rPr>
          <w:t xml:space="preserve">prevent germination prior to inoculation. </w:t>
        </w:r>
      </w:ins>
      <w:bookmarkEnd w:id="660"/>
      <w:ins w:id="671" w:author="nesol" w:date="2018-04-27T14:05:00Z">
        <w:r w:rsidR="006D3CB6">
          <w:rPr>
            <w:sz w:val="24"/>
            <w:szCs w:val="24"/>
          </w:rPr>
          <w:t>The diluted s</w:t>
        </w:r>
      </w:ins>
      <w:ins w:id="672" w:author="nesol" w:date="2018-04-27T14:04:00Z">
        <w:r w:rsidR="00FB6D1C">
          <w:rPr>
            <w:sz w:val="24"/>
            <w:szCs w:val="24"/>
          </w:rPr>
          <w:t xml:space="preserve">pore suspensions were </w:t>
        </w:r>
        <w:r w:rsidR="006D3CB6">
          <w:rPr>
            <w:sz w:val="24"/>
            <w:szCs w:val="24"/>
          </w:rPr>
          <w:t>homogenize</w:t>
        </w:r>
      </w:ins>
      <w:ins w:id="673" w:author="nesol" w:date="2018-04-27T14:05:00Z">
        <w:r w:rsidR="006D3CB6">
          <w:rPr>
            <w:sz w:val="24"/>
            <w:szCs w:val="24"/>
          </w:rPr>
          <w:t>d by agitation</w:t>
        </w:r>
      </w:ins>
      <w:ins w:id="674" w:author="Dan Kliebenstein" w:date="2018-05-11T15:00:00Z">
        <w:r w:rsidR="00EE6645">
          <w:rPr>
            <w:sz w:val="24"/>
            <w:szCs w:val="24"/>
          </w:rPr>
          <w:t xml:space="preserve"> continuously during the entire process of applying the spores</w:t>
        </w:r>
      </w:ins>
      <w:ins w:id="675" w:author="Dan Kliebenstein" w:date="2018-05-11T15:01:00Z">
        <w:r w:rsidR="00EE6645">
          <w:rPr>
            <w:sz w:val="24"/>
            <w:szCs w:val="24"/>
          </w:rPr>
          <w:t xml:space="preserve"> to all samples. This maintains the spores in the suspension and ensures even application across samples</w:t>
        </w:r>
      </w:ins>
      <w:ins w:id="676" w:author="nesol" w:date="2018-04-27T14:05:00Z">
        <w:r w:rsidR="006D3CB6">
          <w:rPr>
            <w:sz w:val="24"/>
            <w:szCs w:val="24"/>
          </w:rPr>
          <w:t xml:space="preserve">, then </w:t>
        </w:r>
      </w:ins>
      <w:r>
        <w:rPr>
          <w:sz w:val="24"/>
          <w:szCs w:val="24"/>
        </w:rPr>
        <w:t>4µ</w:t>
      </w:r>
      <w:r w:rsidRPr="000D6362">
        <w:rPr>
          <w:sz w:val="24"/>
          <w:szCs w:val="24"/>
        </w:rPr>
        <w:t xml:space="preserve">l droplets </w:t>
      </w:r>
      <w:del w:id="677" w:author="nesol" w:date="2018-04-27T14:05:00Z">
        <w:r w:rsidRPr="000D6362" w:rsidDel="006D3CB6">
          <w:rPr>
            <w:sz w:val="24"/>
            <w:szCs w:val="24"/>
          </w:rPr>
          <w:delText xml:space="preserve">of </w:delText>
        </w:r>
        <w:r w:rsidDel="006D3CB6">
          <w:rPr>
            <w:sz w:val="24"/>
            <w:szCs w:val="24"/>
          </w:rPr>
          <w:delText xml:space="preserve">the diluted </w:delText>
        </w:r>
        <w:r w:rsidRPr="000D6362" w:rsidDel="006D3CB6">
          <w:rPr>
            <w:sz w:val="24"/>
            <w:szCs w:val="24"/>
          </w:rPr>
          <w:delText xml:space="preserve">spore suspensions </w:delText>
        </w:r>
      </w:del>
      <w:r>
        <w:rPr>
          <w:sz w:val="24"/>
          <w:szCs w:val="24"/>
        </w:rPr>
        <w:t xml:space="preserve">were placed onto the detached leaflets </w:t>
      </w:r>
      <w:r w:rsidRPr="000D6362">
        <w:rPr>
          <w:sz w:val="24"/>
          <w:szCs w:val="24"/>
        </w:rPr>
        <w:t>at room temperature.</w:t>
      </w:r>
      <w:ins w:id="678" w:author="Dan Kliebenstein" w:date="2018-05-18T16:18:00Z">
        <w:r w:rsidR="00A03AD5">
          <w:rPr>
            <w:sz w:val="24"/>
            <w:szCs w:val="24"/>
          </w:rPr>
          <w:t xml:space="preserve"> The entire inoculation took approximately </w:t>
        </w:r>
      </w:ins>
      <w:ins w:id="679" w:author="Dan Kliebenstein" w:date="2018-05-18T16:19:00Z">
        <w:r w:rsidR="00A03AD5">
          <w:rPr>
            <w:sz w:val="24"/>
            <w:szCs w:val="24"/>
          </w:rPr>
          <w:t>2</w:t>
        </w:r>
      </w:ins>
      <w:ins w:id="680" w:author="Dan Kliebenstein" w:date="2018-05-18T16:18:00Z">
        <w:r w:rsidR="00A03AD5">
          <w:rPr>
            <w:sz w:val="24"/>
            <w:szCs w:val="24"/>
          </w:rPr>
          <w:t xml:space="preserve"> hour of time per experiment.</w:t>
        </w:r>
      </w:ins>
      <w:r w:rsidRPr="000D6362">
        <w:rPr>
          <w:sz w:val="24"/>
          <w:szCs w:val="24"/>
        </w:rPr>
        <w:t xml:space="preserve"> </w:t>
      </w:r>
      <w:r>
        <w:rPr>
          <w:sz w:val="24"/>
          <w:szCs w:val="24"/>
        </w:rPr>
        <w:t>Mock-inoculated c</w:t>
      </w:r>
      <w:r w:rsidRPr="000D6362">
        <w:rPr>
          <w:sz w:val="24"/>
          <w:szCs w:val="24"/>
        </w:rPr>
        <w:t xml:space="preserve">ontrol leaves </w:t>
      </w:r>
      <w:r>
        <w:rPr>
          <w:sz w:val="24"/>
          <w:szCs w:val="24"/>
        </w:rPr>
        <w:t>were treated with</w:t>
      </w:r>
      <w:r w:rsidRPr="000D6362">
        <w:rPr>
          <w:sz w:val="24"/>
          <w:szCs w:val="24"/>
        </w:rPr>
        <w:t xml:space="preserve"> 4</w:t>
      </w:r>
      <w:r>
        <w:rPr>
          <w:sz w:val="24"/>
          <w:szCs w:val="24"/>
        </w:rPr>
        <w:t>µ</w:t>
      </w:r>
      <w:r w:rsidRPr="000D6362">
        <w:rPr>
          <w:sz w:val="24"/>
          <w:szCs w:val="24"/>
        </w:rPr>
        <w:t xml:space="preserve">L of </w:t>
      </w:r>
      <w:r>
        <w:rPr>
          <w:sz w:val="24"/>
          <w:szCs w:val="24"/>
        </w:rPr>
        <w:t>50</w:t>
      </w:r>
      <w:r w:rsidRPr="000D6362">
        <w:rPr>
          <w:sz w:val="24"/>
          <w:szCs w:val="24"/>
        </w:rPr>
        <w:t xml:space="preserve">% </w:t>
      </w:r>
      <w:r>
        <w:rPr>
          <w:sz w:val="24"/>
          <w:szCs w:val="24"/>
        </w:rPr>
        <w:t xml:space="preserve">organic </w:t>
      </w:r>
      <w:r w:rsidRPr="000D6362">
        <w:rPr>
          <w:sz w:val="24"/>
          <w:szCs w:val="24"/>
        </w:rPr>
        <w:t>grape juice</w:t>
      </w:r>
      <w:r w:rsidRPr="000D6362" w:rsidDel="00374962">
        <w:rPr>
          <w:sz w:val="24"/>
          <w:szCs w:val="24"/>
        </w:rPr>
        <w:t xml:space="preserve"> </w:t>
      </w:r>
      <w:r w:rsidRPr="000D6362">
        <w:rPr>
          <w:sz w:val="24"/>
          <w:szCs w:val="24"/>
        </w:rPr>
        <w:t>without spores.</w:t>
      </w:r>
      <w:r>
        <w:rPr>
          <w:sz w:val="24"/>
          <w:szCs w:val="24"/>
        </w:rPr>
        <w:t xml:space="preserve"> Digital photos were taken of all </w:t>
      </w:r>
      <w:r w:rsidRPr="000D6362">
        <w:rPr>
          <w:sz w:val="24"/>
          <w:szCs w:val="24"/>
        </w:rPr>
        <w:t>leaflets at 24, 48, and 72 hours post inoculation</w:t>
      </w:r>
      <w:r>
        <w:rPr>
          <w:sz w:val="24"/>
          <w:szCs w:val="24"/>
        </w:rPr>
        <w:t xml:space="preserve"> and automated image analysis was used to measure lesion size.</w:t>
      </w:r>
    </w:p>
    <w:p w14:paraId="4B49936C" w14:textId="77777777" w:rsidR="00D91DB6" w:rsidRPr="000D6362" w:rsidRDefault="00D91DB6" w:rsidP="00D91DB6">
      <w:pPr>
        <w:spacing w:line="480" w:lineRule="auto"/>
        <w:rPr>
          <w:sz w:val="24"/>
          <w:szCs w:val="24"/>
        </w:rPr>
      </w:pPr>
    </w:p>
    <w:p w14:paraId="60A9710C" w14:textId="77777777" w:rsidR="00D91DB6" w:rsidRPr="000D6362" w:rsidRDefault="00D91DB6" w:rsidP="00D91DB6">
      <w:pPr>
        <w:spacing w:line="480" w:lineRule="auto"/>
        <w:rPr>
          <w:b/>
          <w:sz w:val="24"/>
          <w:szCs w:val="24"/>
        </w:rPr>
      </w:pPr>
      <w:r w:rsidRPr="000D6362">
        <w:rPr>
          <w:b/>
          <w:sz w:val="24"/>
          <w:szCs w:val="24"/>
        </w:rPr>
        <w:t>Automated Image Analysis</w:t>
      </w:r>
    </w:p>
    <w:p w14:paraId="5F62B8E4" w14:textId="4EA39EDB" w:rsidR="00D91DB6" w:rsidRDefault="00D91DB6" w:rsidP="00D91DB6">
      <w:pPr>
        <w:spacing w:line="480" w:lineRule="auto"/>
        <w:ind w:firstLine="720"/>
        <w:rPr>
          <w:sz w:val="24"/>
          <w:szCs w:val="24"/>
        </w:rPr>
      </w:pPr>
      <w:r>
        <w:rPr>
          <w:sz w:val="24"/>
          <w:szCs w:val="24"/>
        </w:rPr>
        <w:t>Lesion area was digitally measured</w:t>
      </w:r>
      <w:r w:rsidRPr="000D6362">
        <w:rPr>
          <w:sz w:val="24"/>
          <w:szCs w:val="24"/>
        </w:rPr>
        <w:t xml:space="preserve"> using the </w:t>
      </w:r>
      <w:proofErr w:type="spellStart"/>
      <w:r w:rsidRPr="000D6362">
        <w:rPr>
          <w:sz w:val="24"/>
          <w:szCs w:val="24"/>
        </w:rPr>
        <w:t>EBImage</w:t>
      </w:r>
      <w:proofErr w:type="spellEnd"/>
      <w:r w:rsidRPr="000D6362">
        <w:rPr>
          <w:sz w:val="24"/>
          <w:szCs w:val="24"/>
        </w:rPr>
        <w:t xml:space="preserve"> and </w:t>
      </w:r>
      <w:proofErr w:type="spellStart"/>
      <w:r w:rsidRPr="000D6362">
        <w:rPr>
          <w:sz w:val="24"/>
          <w:szCs w:val="24"/>
        </w:rPr>
        <w:t>CRImage</w:t>
      </w:r>
      <w:proofErr w:type="spellEnd"/>
      <w:r w:rsidRPr="000D6362">
        <w:rPr>
          <w:sz w:val="24"/>
          <w:szCs w:val="24"/>
        </w:rPr>
        <w:t xml:space="preserve"> packages </w:t>
      </w:r>
      <w:r>
        <w:rPr>
          <w:sz w:val="24"/>
          <w:szCs w:val="24"/>
        </w:rPr>
        <w:fldChar w:fldCharType="begin"/>
      </w:r>
      <w:r w:rsidR="005F1A4E">
        <w:rPr>
          <w:sz w:val="24"/>
          <w:szCs w:val="24"/>
        </w:rPr>
        <w:instrText xml:space="preserve"> ADDIN EN.CITE &lt;EndNote&gt;&lt;Cite&gt;&lt;Author&gt;Pau&lt;/Author&gt;&lt;Year&gt;2010&lt;/Year&gt;&lt;RecNum&gt;555&lt;/RecNum&gt;&lt;DisplayText&gt;(Pau, Fuchs et al. 2010, Failmezger, Yuan et al. 2012)&lt;/DisplayText&gt;&lt;record&gt;&lt;rec-number&gt;555&lt;/rec-number&gt;&lt;foreign-keys&gt;&lt;key app="EN" db-id="a2x2tzszjfd2zjed0e8psfdtd0daafwwr002" timestamp="0"&gt;555&lt;/key&gt;&lt;/foreign-keys&gt;&lt;ref-type name="Journal Article"&gt;17&lt;/ref-type&gt;&lt;contributors&gt;&lt;authors&gt;&lt;author&gt;Pau, Grégoire&lt;/author&gt;&lt;author&gt;Fuchs, Florian&lt;/author&gt;&lt;author&gt;Sklyar, Oleg&lt;/author&gt;&lt;author&gt;Boutros, Michael&lt;/author&gt;&lt;author&gt;Huber, Wolfgang&lt;/author&gt;&lt;/authors&gt;&lt;/contributors&gt;&lt;titles&gt;&lt;title&gt;EBImage—an R package for image processing with applications to cellular phenotypes&lt;/title&gt;&lt;secondary-title&gt;Bioinformatics&lt;/secondary-title&gt;&lt;/titles&gt;&lt;pages&gt;979-981&lt;/pages&gt;&lt;volume&gt;26&lt;/volume&gt;&lt;number&gt;7&lt;/number&gt;&lt;dates&gt;&lt;year&gt;2010&lt;/year&gt;&lt;/dates&gt;&lt;isbn&gt;1460-2059&lt;/isbn&gt;&lt;urls&gt;&lt;/urls&gt;&lt;/record&gt;&lt;/Cite&gt;&lt;Cite&gt;&lt;Author&gt;Failmezger&lt;/Author&gt;&lt;Year&gt;2012&lt;/Year&gt;&lt;RecNum&gt;549&lt;/RecNum&gt;&lt;record&gt;&lt;rec-number&gt;549&lt;/rec-number&gt;&lt;foreign-keys&gt;&lt;key app="EN" db-id="a2x2tzszjfd2zjed0e8psfdtd0daafwwr002" timestamp="0"&gt;549&lt;/key&gt;&lt;/foreign-keys&gt;&lt;ref-type name="Journal Article"&gt;17&lt;/ref-type&gt;&lt;contributors&gt;&lt;authors&gt;&lt;author&gt;Failmezger, Henrik&lt;/author&gt;&lt;author&gt;Yuan, Yinyin&lt;/author&gt;&lt;author&gt;Rueda, Oscar&lt;/author&gt;&lt;author&gt;Markowetz, Florian&lt;/author&gt;&lt;author&gt;Failmezger, Maintainer Henrik&lt;/author&gt;&lt;/authors&gt;&lt;/contributors&gt;&lt;titles&gt;&lt;title&gt;CRImage: CRImage a package to classify cells and calculate tumour cellularity.&lt;/title&gt;&lt;secondary-title&gt;R package version 1.24.0.&lt;/secondary-title&gt;&lt;/titles&gt;&lt;dates&gt;&lt;year&gt;2012&lt;/year&gt;&lt;/dates&gt;&lt;urls&gt;&lt;/urls&gt;&lt;/record&gt;&lt;/Cite&gt;&lt;/EndNote&gt;</w:instrText>
      </w:r>
      <w:r>
        <w:rPr>
          <w:sz w:val="24"/>
          <w:szCs w:val="24"/>
        </w:rPr>
        <w:fldChar w:fldCharType="separate"/>
      </w:r>
      <w:r>
        <w:rPr>
          <w:noProof/>
          <w:sz w:val="24"/>
          <w:szCs w:val="24"/>
        </w:rPr>
        <w:t>(Pau, Fuchs et al. 2010, Failmezger, Yuan et al. 2012)</w:t>
      </w:r>
      <w:r>
        <w:rPr>
          <w:sz w:val="24"/>
          <w:szCs w:val="24"/>
        </w:rPr>
        <w:fldChar w:fldCharType="end"/>
      </w:r>
      <w:r>
        <w:rPr>
          <w:sz w:val="24"/>
          <w:szCs w:val="24"/>
        </w:rPr>
        <w:t xml:space="preserve"> </w:t>
      </w:r>
      <w:r w:rsidRPr="000D6362">
        <w:rPr>
          <w:sz w:val="24"/>
          <w:szCs w:val="24"/>
        </w:rPr>
        <w:t>in</w:t>
      </w:r>
      <w:r>
        <w:rPr>
          <w:sz w:val="24"/>
          <w:szCs w:val="24"/>
        </w:rPr>
        <w:t xml:space="preserve"> the R statistical environment </w:t>
      </w:r>
      <w:r>
        <w:rPr>
          <w:sz w:val="24"/>
          <w:szCs w:val="24"/>
        </w:rPr>
        <w:fldChar w:fldCharType="begin"/>
      </w:r>
      <w:r w:rsidR="005F1A4E">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db-id="a2x2tzszjfd2zjed0e8psfdtd0daafwwr002" timestamp="0"&gt;550&lt;/key&gt;&lt;/foreign-keys&gt;&lt;ref-type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3-900051-07-0&lt;/secondary-title&gt;&lt;/titles&gt;&lt;dates&gt;&lt;year&gt;2008&lt;/year&gt;&lt;/dates&gt;&lt;urls&gt;&lt;/urls&gt;&lt;/record&gt;&lt;/Cite&gt;&lt;/EndNote&gt;</w:instrText>
      </w:r>
      <w:r>
        <w:rPr>
          <w:sz w:val="24"/>
          <w:szCs w:val="24"/>
        </w:rPr>
        <w:fldChar w:fldCharType="separate"/>
      </w:r>
      <w:r>
        <w:rPr>
          <w:noProof/>
          <w:sz w:val="24"/>
          <w:szCs w:val="24"/>
        </w:rPr>
        <w:t>(R Development Core Team 2008)</w:t>
      </w:r>
      <w:r>
        <w:rPr>
          <w:sz w:val="24"/>
          <w:szCs w:val="24"/>
        </w:rPr>
        <w:fldChar w:fldCharType="end"/>
      </w:r>
      <w:r>
        <w:rPr>
          <w:sz w:val="24"/>
          <w:szCs w:val="24"/>
        </w:rPr>
        <w:t xml:space="preserve">, as previously described </w:t>
      </w:r>
      <w:r>
        <w:rPr>
          <w:sz w:val="24"/>
          <w:szCs w:val="24"/>
        </w:rPr>
        <w:fldChar w:fldCharType="begin"/>
      </w:r>
      <w:r w:rsidR="005F1A4E">
        <w:rPr>
          <w:sz w:val="24"/>
          <w:szCs w:val="24"/>
        </w:rPr>
        <w:instrText xml:space="preserve"> ADDIN EN.CITE &lt;EndNote&gt;&lt;Cite&gt;&lt;Author&gt;Corwin&lt;/Author&gt;&lt;Year&gt;2016&lt;/Year&gt;&lt;RecNum&gt;442&lt;/RecNum&gt;&lt;DisplayText&gt;(Corwin, Copeland et al. 2016, Corwin, Subedy et al. 2016)&lt;/DisplayText&gt;&lt;record&gt;&lt;rec-number&gt;442&lt;/rec-number&gt;&lt;foreign-keys&gt;&lt;key app="EN" db-id="a2x2tzszjfd2zjed0e8psfdtd0daafwwr002" timestamp="0"&gt;442&lt;/key&gt;&lt;/foreign-keys&gt;&lt;ref-type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ages&gt;e1005789&lt;/pages&gt;&lt;volume&gt;12&lt;/volume&gt;&lt;number&gt;2&lt;/number&gt;&lt;dates&gt;&lt;year&gt;2016&lt;/year&gt;&lt;/dates&gt;&lt;isbn&gt;1553-7404&lt;/isbn&gt;&lt;urls&gt;&lt;/urls&gt;&lt;/record&gt;&lt;/Cite&gt;&lt;Cite&gt;&lt;Author&gt;Corwin&lt;/Author&gt;&lt;Year&gt;2016&lt;/Year&gt;&lt;RecNum&gt;527&lt;/RecNum&gt;&lt;record&gt;&lt;rec-number&gt;527&lt;/rec-number&gt;&lt;foreign-keys&gt;&lt;key app="EN" db-id="a2x2tzszjfd2zjed0e8psfdtd0daafwwr002" timestamp="0"&gt;527&lt;/key&gt;&lt;/foreign-keys&gt;&lt;ref-type name="Journal Article"&gt;17&lt;/ref-type&gt;&lt;contributors&gt;&lt;authors&gt;&lt;author&gt;Corwin, Jason A&lt;/author&gt;&lt;author&gt;Subedy, Anushriya&lt;/author&gt;&lt;author&gt;Eshbaugh, Robert&lt;/author&gt;&lt;author&gt;Kliebenstein, Daniel J&lt;/author&gt;&lt;/authors&gt;&lt;/contributors&gt;&lt;titles&gt;&lt;title&gt;Expansive phenotypic landscape of Botrytis cinerea shows differential contribution of genetic diversity and plasticity&lt;/title&gt;&lt;secondary-title&gt;Molecular Plant-Microbe Interactions&lt;/secondary-title&gt;&lt;/titles&gt;&lt;pages&gt;287-298&lt;/pages&gt;&lt;volume&gt;29&lt;/volume&gt;&lt;number&gt;4&lt;/number&gt;&lt;dates&gt;&lt;year&gt;2016&lt;/year&gt;&lt;/dates&gt;&lt;isbn&gt;0894-0282&lt;/isbn&gt;&lt;urls&gt;&lt;/urls&gt;&lt;/record&gt;&lt;/Cite&gt;&lt;/EndNote&gt;</w:instrText>
      </w:r>
      <w:r>
        <w:rPr>
          <w:sz w:val="24"/>
          <w:szCs w:val="24"/>
        </w:rPr>
        <w:fldChar w:fldCharType="separate"/>
      </w:r>
      <w:r>
        <w:rPr>
          <w:noProof/>
          <w:sz w:val="24"/>
          <w:szCs w:val="24"/>
        </w:rPr>
        <w:t>(Corwin, Copeland et al. 2016, Corwin, Subedy et al. 2016)</w:t>
      </w:r>
      <w:r>
        <w:rPr>
          <w:sz w:val="24"/>
          <w:szCs w:val="24"/>
        </w:rPr>
        <w:fldChar w:fldCharType="end"/>
      </w:r>
      <w:r w:rsidRPr="000D6362">
        <w:rPr>
          <w:sz w:val="24"/>
          <w:szCs w:val="24"/>
        </w:rPr>
        <w:t xml:space="preserve">. Leaflets were identified as objects with green hue, and lesions were identified as low-saturation objects within leaves. Images masks were generated for both the leaf and lesion, then manually refined by a technician to ensure accurate object calling. The area of these </w:t>
      </w:r>
      <w:r w:rsidRPr="000D6362">
        <w:rPr>
          <w:sz w:val="24"/>
          <w:szCs w:val="24"/>
        </w:rPr>
        <w:lastRenderedPageBreak/>
        <w:t>leaves and lesions were then automatically measured as pixels per lesion and converted to area using a 1 cm reference within each image.</w:t>
      </w:r>
    </w:p>
    <w:p w14:paraId="695BF35E" w14:textId="77777777" w:rsidR="00D91DB6" w:rsidRPr="000D6362" w:rsidRDefault="00D91DB6" w:rsidP="00D91DB6">
      <w:pPr>
        <w:spacing w:line="480" w:lineRule="auto"/>
        <w:ind w:firstLine="720"/>
        <w:rPr>
          <w:sz w:val="24"/>
          <w:szCs w:val="24"/>
        </w:rPr>
      </w:pPr>
    </w:p>
    <w:p w14:paraId="0794569C" w14:textId="77777777" w:rsidR="00D91DB6" w:rsidRPr="000D6362" w:rsidRDefault="00D91DB6" w:rsidP="00D91DB6">
      <w:pPr>
        <w:spacing w:line="480" w:lineRule="auto"/>
        <w:rPr>
          <w:b/>
          <w:sz w:val="24"/>
          <w:szCs w:val="24"/>
        </w:rPr>
      </w:pPr>
      <w:r w:rsidRPr="000D6362">
        <w:rPr>
          <w:b/>
          <w:sz w:val="24"/>
          <w:szCs w:val="24"/>
        </w:rPr>
        <w:t>Data analysis</w:t>
      </w:r>
    </w:p>
    <w:p w14:paraId="60CB6301" w14:textId="1D5D36B0" w:rsidR="00D91DB6" w:rsidRDefault="00D91DB6" w:rsidP="00D91DB6">
      <w:pPr>
        <w:spacing w:line="480" w:lineRule="auto"/>
        <w:rPr>
          <w:ins w:id="681" w:author="N S" w:date="2018-05-09T15:30:00Z"/>
          <w:sz w:val="24"/>
          <w:szCs w:val="24"/>
        </w:rPr>
      </w:pPr>
      <w:r w:rsidRPr="000D6362">
        <w:rPr>
          <w:sz w:val="24"/>
          <w:szCs w:val="24"/>
        </w:rPr>
        <w:tab/>
        <w:t xml:space="preserve">We analyzed </w:t>
      </w:r>
      <w:r>
        <w:rPr>
          <w:sz w:val="24"/>
          <w:szCs w:val="24"/>
        </w:rPr>
        <w:t xml:space="preserve">lesion areas using a general </w:t>
      </w:r>
      <w:r w:rsidRPr="000D6362">
        <w:rPr>
          <w:sz w:val="24"/>
          <w:szCs w:val="24"/>
        </w:rPr>
        <w:t xml:space="preserve">linear model for the full experiment, including the </w:t>
      </w:r>
      <w:r>
        <w:rPr>
          <w:sz w:val="24"/>
          <w:szCs w:val="24"/>
        </w:rPr>
        <w:t xml:space="preserve">fixed </w:t>
      </w:r>
      <w:r w:rsidRPr="000D6362">
        <w:rPr>
          <w:sz w:val="24"/>
          <w:szCs w:val="24"/>
        </w:rPr>
        <w:t xml:space="preserve">effects of </w:t>
      </w:r>
      <w:r>
        <w:rPr>
          <w:sz w:val="24"/>
          <w:szCs w:val="24"/>
        </w:rPr>
        <w:t>isolate genotype, plant domestication (</w:t>
      </w:r>
      <w:r w:rsidRPr="006046FA">
        <w:rPr>
          <w:i/>
          <w:sz w:val="24"/>
          <w:szCs w:val="24"/>
        </w:rPr>
        <w:t xml:space="preserve">S. </w:t>
      </w:r>
      <w:proofErr w:type="spellStart"/>
      <w:r w:rsidRPr="006046FA">
        <w:rPr>
          <w:i/>
          <w:sz w:val="24"/>
          <w:szCs w:val="24"/>
        </w:rPr>
        <w:t>lycopersicum</w:t>
      </w:r>
      <w:proofErr w:type="spellEnd"/>
      <w:r>
        <w:rPr>
          <w:sz w:val="24"/>
          <w:szCs w:val="24"/>
        </w:rPr>
        <w:t xml:space="preserve"> or </w:t>
      </w:r>
      <w:r w:rsidRPr="006046FA">
        <w:rPr>
          <w:i/>
          <w:sz w:val="24"/>
          <w:szCs w:val="24"/>
        </w:rPr>
        <w:t xml:space="preserve">S. </w:t>
      </w:r>
      <w:proofErr w:type="spellStart"/>
      <w:r w:rsidRPr="006046FA">
        <w:rPr>
          <w:i/>
          <w:sz w:val="24"/>
          <w:szCs w:val="24"/>
        </w:rPr>
        <w:t>pimpinellifolium</w:t>
      </w:r>
      <w:proofErr w:type="spellEnd"/>
      <w:r>
        <w:rPr>
          <w:sz w:val="24"/>
          <w:szCs w:val="24"/>
        </w:rPr>
        <w:t xml:space="preserve">), plant genotype (which is nested within domestication status), experiment, and block (nested within experiment) on lesion area, as well as their interactions (lme4; </w:t>
      </w:r>
      <w:r>
        <w:rPr>
          <w:sz w:val="24"/>
          <w:szCs w:val="24"/>
        </w:rPr>
        <w:fldChar w:fldCharType="begin"/>
      </w:r>
      <w:r w:rsidR="005F1A4E">
        <w:rPr>
          <w:sz w:val="24"/>
          <w:szCs w:val="24"/>
        </w:rPr>
        <w:instrText xml:space="preserve"> ADDIN EN.CITE &lt;EndNote&gt;&lt;Cite&gt;&lt;Author&gt;Douglas Bates&lt;/Author&gt;&lt;Year&gt;2015&lt;/Year&gt;&lt;RecNum&gt;522&lt;/RecNum&gt;&lt;DisplayText&gt;(Douglas Bates 2015)&lt;/DisplayText&gt;&lt;record&gt;&lt;rec-number&gt;522&lt;/rec-number&gt;&lt;foreign-keys&gt;&lt;key app="EN" db-id="a2x2tzszjfd2zjed0e8psfdtd0daafwwr002" timestamp="0"&gt;522&lt;/key&gt;&lt;/foreign-keys&gt;&lt;ref-type name="Journal Article"&gt;17&lt;/ref-type&gt;&lt;contributors&gt;&lt;authors&gt;&lt;author&gt;Douglas Bates, Martin Maechler, Ben Bolker, Steve Walker&lt;/author&gt;&lt;/authors&gt;&lt;/contributors&gt;&lt;titles&gt;&lt;title&gt;Fitting Linear Mixed-Effects Models Using lme4&lt;/title&gt;&lt;secondary-title&gt;Journal of Statistical Software&lt;/secondary-title&gt;&lt;/titles&gt;&lt;pages&gt;1-48&lt;/pages&gt;&lt;volume&gt;67&lt;/volume&gt;&lt;number&gt;1&lt;/number&gt;&lt;dates&gt;&lt;year&gt;2015&lt;/year&gt;&lt;/dates&gt;&lt;urls&gt;&lt;/urls&gt;&lt;/record&gt;&lt;/Cite&gt;&lt;/EndNote&gt;</w:instrText>
      </w:r>
      <w:r>
        <w:rPr>
          <w:sz w:val="24"/>
          <w:szCs w:val="24"/>
        </w:rPr>
        <w:fldChar w:fldCharType="separate"/>
      </w:r>
      <w:r>
        <w:rPr>
          <w:noProof/>
          <w:sz w:val="24"/>
          <w:szCs w:val="24"/>
        </w:rPr>
        <w:t>(Douglas Bates 2015)</w:t>
      </w:r>
      <w:r>
        <w:rPr>
          <w:sz w:val="24"/>
          <w:szCs w:val="24"/>
        </w:rPr>
        <w:fldChar w:fldCharType="end"/>
      </w:r>
      <w:r>
        <w:rPr>
          <w:sz w:val="24"/>
          <w:szCs w:val="24"/>
        </w:rPr>
        <w:t xml:space="preserve">). Two of our 97 isolates that did not have replication across 2 experiments were dropped at this stage of analysis. There was no difference in the results if experiment and block were treated as random effects. Adding terms for individual plant, leaf, and leaflet position did not significantly improve the full model, so they were omitted from further analysis. We also tested a mixed model with random effects of experiment and block, but this did not affect our interpretation of the fixed effects. This model was used to calculate the significance of each factor and to obtain </w:t>
      </w:r>
      <w:r w:rsidRPr="000D6362">
        <w:rPr>
          <w:sz w:val="24"/>
          <w:szCs w:val="24"/>
        </w:rPr>
        <w:t>the least-squared means of lesion size</w:t>
      </w:r>
      <w:r>
        <w:rPr>
          <w:sz w:val="24"/>
          <w:szCs w:val="24"/>
        </w:rPr>
        <w:t xml:space="preserve"> for each </w:t>
      </w:r>
      <w:r w:rsidRPr="002B1D25">
        <w:rPr>
          <w:i/>
          <w:sz w:val="24"/>
          <w:szCs w:val="24"/>
        </w:rPr>
        <w:t xml:space="preserve">B. </w:t>
      </w:r>
      <w:proofErr w:type="spellStart"/>
      <w:r w:rsidRPr="002B1D25">
        <w:rPr>
          <w:i/>
          <w:sz w:val="24"/>
          <w:szCs w:val="24"/>
        </w:rPr>
        <w:t>cinerea</w:t>
      </w:r>
      <w:proofErr w:type="spellEnd"/>
      <w:r>
        <w:rPr>
          <w:sz w:val="24"/>
          <w:szCs w:val="24"/>
        </w:rPr>
        <w:t xml:space="preserve"> isolate x tomato accession as well as for each </w:t>
      </w:r>
      <w:r w:rsidRPr="00685345">
        <w:rPr>
          <w:i/>
          <w:sz w:val="24"/>
          <w:szCs w:val="24"/>
        </w:rPr>
        <w:t xml:space="preserve">B. </w:t>
      </w:r>
      <w:proofErr w:type="spellStart"/>
      <w:r w:rsidRPr="00685345">
        <w:rPr>
          <w:i/>
          <w:sz w:val="24"/>
          <w:szCs w:val="24"/>
        </w:rPr>
        <w:t>cinerea</w:t>
      </w:r>
      <w:proofErr w:type="spellEnd"/>
      <w:r>
        <w:rPr>
          <w:sz w:val="24"/>
          <w:szCs w:val="24"/>
        </w:rPr>
        <w:t xml:space="preserve"> isolate x domestic/wild tomato</w:t>
      </w:r>
      <w:r w:rsidRPr="000D6362">
        <w:rPr>
          <w:sz w:val="24"/>
          <w:szCs w:val="24"/>
        </w:rPr>
        <w:t>.</w:t>
      </w:r>
      <w:r>
        <w:rPr>
          <w:sz w:val="24"/>
          <w:szCs w:val="24"/>
        </w:rPr>
        <w:t xml:space="preserve"> We also calculated a domestication sensitivity phenotype, Sensitivity = (Domesticated lesion size – Wild lesion size) / Domesticated lesion size.</w:t>
      </w:r>
    </w:p>
    <w:p w14:paraId="340DC15F" w14:textId="7726018B" w:rsidR="00587F2F" w:rsidRDefault="00587F2F" w:rsidP="00D91DB6">
      <w:pPr>
        <w:spacing w:line="480" w:lineRule="auto"/>
        <w:rPr>
          <w:sz w:val="24"/>
          <w:szCs w:val="24"/>
        </w:rPr>
      </w:pPr>
      <w:ins w:id="682" w:author="N S" w:date="2018-05-09T15:30:00Z">
        <w:r>
          <w:rPr>
            <w:sz w:val="24"/>
            <w:szCs w:val="24"/>
          </w:rPr>
          <w:tab/>
        </w:r>
      </w:ins>
      <w:ins w:id="683" w:author="N S" w:date="2018-05-10T13:24:00Z">
        <w:r w:rsidR="00FE1550">
          <w:rPr>
            <w:sz w:val="24"/>
            <w:szCs w:val="24"/>
          </w:rPr>
          <w:t>Using</w:t>
        </w:r>
      </w:ins>
      <w:ins w:id="684" w:author="N S" w:date="2018-05-09T15:30:00Z">
        <w:r>
          <w:rPr>
            <w:sz w:val="24"/>
            <w:szCs w:val="24"/>
          </w:rPr>
          <w:t xml:space="preserve"> tomato </w:t>
        </w:r>
      </w:ins>
      <w:ins w:id="685" w:author="N S" w:date="2018-05-10T13:24:00Z">
        <w:r w:rsidR="00FE1550">
          <w:rPr>
            <w:sz w:val="24"/>
            <w:szCs w:val="24"/>
          </w:rPr>
          <w:t>sequence</w:t>
        </w:r>
      </w:ins>
      <w:ins w:id="686" w:author="N S" w:date="2018-05-09T15:30:00Z">
        <w:r>
          <w:rPr>
            <w:sz w:val="24"/>
            <w:szCs w:val="24"/>
          </w:rPr>
          <w:t xml:space="preserve"> data from </w:t>
        </w:r>
      </w:ins>
      <w:ins w:id="687" w:author="N S" w:date="2018-05-10T13:21:00Z">
        <w:r w:rsidR="00D66E95">
          <w:rPr>
            <w:sz w:val="24"/>
            <w:szCs w:val="24"/>
          </w:rPr>
          <w:t xml:space="preserve">the </w:t>
        </w:r>
        <w:proofErr w:type="spellStart"/>
        <w:r w:rsidR="00D66E95">
          <w:rPr>
            <w:sz w:val="24"/>
            <w:szCs w:val="24"/>
          </w:rPr>
          <w:t>SolCAP</w:t>
        </w:r>
      </w:ins>
      <w:proofErr w:type="spellEnd"/>
      <w:ins w:id="688" w:author="N S" w:date="2018-05-09T15:30:00Z">
        <w:r>
          <w:rPr>
            <w:sz w:val="24"/>
            <w:szCs w:val="24"/>
          </w:rPr>
          <w:t xml:space="preserve"> diversity panel</w:t>
        </w:r>
      </w:ins>
      <w:ins w:id="689" w:author="N S" w:date="2018-05-10T13:25:00Z">
        <w:r w:rsidR="00FE1550">
          <w:rPr>
            <w:sz w:val="24"/>
            <w:szCs w:val="24"/>
          </w:rPr>
          <w:t xml:space="preserve"> that contained 9 of our 12 accessions,</w:t>
        </w:r>
      </w:ins>
      <w:ins w:id="690" w:author="N S" w:date="2018-05-09T15:30:00Z">
        <w:r>
          <w:rPr>
            <w:sz w:val="24"/>
            <w:szCs w:val="24"/>
          </w:rPr>
          <w:t xml:space="preserve"> </w:t>
        </w:r>
      </w:ins>
      <w:ins w:id="691" w:author="N S" w:date="2018-05-10T13:24:00Z">
        <w:r w:rsidR="00FE1550">
          <w:rPr>
            <w:sz w:val="24"/>
            <w:szCs w:val="24"/>
          </w:rPr>
          <w:t xml:space="preserve">we </w:t>
        </w:r>
      </w:ins>
      <w:ins w:id="692" w:author="N S" w:date="2018-05-09T15:30:00Z">
        <w:r>
          <w:rPr>
            <w:sz w:val="24"/>
            <w:szCs w:val="24"/>
          </w:rPr>
          <w:t>determine</w:t>
        </w:r>
      </w:ins>
      <w:ins w:id="693" w:author="N S" w:date="2018-05-10T13:24:00Z">
        <w:r w:rsidR="00FE1550">
          <w:rPr>
            <w:sz w:val="24"/>
            <w:szCs w:val="24"/>
          </w:rPr>
          <w:t>d</w:t>
        </w:r>
      </w:ins>
      <w:ins w:id="694" w:author="N S" w:date="2018-05-09T15:30:00Z">
        <w:r>
          <w:rPr>
            <w:sz w:val="24"/>
            <w:szCs w:val="24"/>
          </w:rPr>
          <w:t xml:space="preserve"> pairwise genetic distances </w:t>
        </w:r>
      </w:ins>
      <w:r w:rsidR="00D03171">
        <w:rPr>
          <w:sz w:val="24"/>
          <w:szCs w:val="24"/>
        </w:rPr>
        <w:fldChar w:fldCharType="begin"/>
      </w:r>
      <w:r w:rsidR="005F1A4E">
        <w:rPr>
          <w:sz w:val="24"/>
          <w:szCs w:val="24"/>
        </w:rPr>
        <w:instrText xml:space="preserve"> ADDIN EN.CITE &lt;EndNote&gt;&lt;Cite&gt;&lt;Author&gt;Sim&lt;/Author&gt;&lt;Year&gt;2012&lt;/Year&gt;&lt;RecNum&gt;613&lt;/RecNum&gt;&lt;DisplayText&gt;(Sim, Durstewitz et al. 2012)&lt;/DisplayText&gt;&lt;record&gt;&lt;rec-number&gt;613&lt;/rec-number&gt;&lt;foreign-keys&gt;&lt;key app="EN" db-id="a2x2tzszjfd2zjed0e8psfdtd0daafwwr002" timestamp="0"&gt;613&lt;/key&gt;&lt;/foreign-keys&gt;&lt;ref-type name="Journal Article"&gt;17&lt;/ref-type&gt;&lt;contributors&gt;&lt;authors&gt;&lt;author&gt;Sim, Sung-Chur&lt;/author&gt;&lt;author&gt;Durstewitz, Gregor&lt;/author&gt;&lt;author&gt;Plieske, Jörg&lt;/author&gt;&lt;author&gt;Wieseke, Ralf&lt;/author&gt;&lt;author&gt;Ganal, Martin W&lt;/author&gt;&lt;author&gt;Van Deynze, Allen&lt;/author&gt;&lt;author&gt;Hamilton, John P&lt;/author&gt;&lt;author&gt;Buell, C Robin&lt;/author&gt;&lt;author&gt;Causse, Mathilde&lt;/author&gt;&lt;author&gt;Wijeratne, Saranga&lt;/author&gt;&lt;/authors&gt;&lt;/contributors&gt;&lt;titles&gt;&lt;title&gt;Development of a large SNP genotyping array and generation of high-density genetic maps in tomato&lt;/title&gt;&lt;secondary-title&gt;PloS one&lt;/secondary-title&gt;&lt;/titles&gt;&lt;pages&gt;e40563&lt;/pages&gt;&lt;volume&gt;7&lt;/volume&gt;&lt;number&gt;7&lt;/number&gt;&lt;dates&gt;&lt;year&gt;2012&lt;/year&gt;&lt;/dates&gt;&lt;isbn&gt;1932-6203&lt;/isbn&gt;&lt;urls&gt;&lt;/urls&gt;&lt;/record&gt;&lt;/Cite&gt;&lt;/EndNote&gt;</w:instrText>
      </w:r>
      <w:r w:rsidR="00D03171">
        <w:rPr>
          <w:sz w:val="24"/>
          <w:szCs w:val="24"/>
        </w:rPr>
        <w:fldChar w:fldCharType="separate"/>
      </w:r>
      <w:r w:rsidR="00D03171">
        <w:rPr>
          <w:noProof/>
          <w:sz w:val="24"/>
          <w:szCs w:val="24"/>
        </w:rPr>
        <w:t>(Sim, Durstewitz et al. 2012)</w:t>
      </w:r>
      <w:r w:rsidR="00D03171">
        <w:rPr>
          <w:sz w:val="24"/>
          <w:szCs w:val="24"/>
        </w:rPr>
        <w:fldChar w:fldCharType="end"/>
      </w:r>
      <w:ins w:id="695" w:author="N S" w:date="2018-05-09T15:30:00Z">
        <w:r>
          <w:rPr>
            <w:sz w:val="24"/>
            <w:szCs w:val="24"/>
          </w:rPr>
          <w:t xml:space="preserve">. </w:t>
        </w:r>
      </w:ins>
      <w:ins w:id="696" w:author="N S" w:date="2018-05-10T13:21:00Z">
        <w:r w:rsidR="00D66E95">
          <w:rPr>
            <w:sz w:val="24"/>
            <w:szCs w:val="24"/>
          </w:rPr>
          <w:t>We calculated pairwise</w:t>
        </w:r>
        <w:r w:rsidR="00D66E95" w:rsidRPr="00D66E95">
          <w:rPr>
            <w:sz w:val="24"/>
            <w:szCs w:val="24"/>
          </w:rPr>
          <w:t xml:space="preserve"> Euclidean distances between 426 wild and domesticated tomato accessions from </w:t>
        </w:r>
        <w:proofErr w:type="spellStart"/>
        <w:r w:rsidR="00D66E95" w:rsidRPr="00D66E95">
          <w:rPr>
            <w:sz w:val="24"/>
            <w:szCs w:val="24"/>
          </w:rPr>
          <w:t>Infinium</w:t>
        </w:r>
        <w:proofErr w:type="spellEnd"/>
        <w:r w:rsidR="00D66E95" w:rsidRPr="00D66E95">
          <w:rPr>
            <w:sz w:val="24"/>
            <w:szCs w:val="24"/>
          </w:rPr>
          <w:t xml:space="preserve"> SNP genotyping at 7,720 loci </w:t>
        </w:r>
      </w:ins>
      <w:ins w:id="697" w:author="N S" w:date="2018-05-10T13:23:00Z">
        <w:r w:rsidR="00D66E95">
          <w:rPr>
            <w:sz w:val="24"/>
            <w:szCs w:val="24"/>
          </w:rPr>
          <w:t xml:space="preserve">using R </w:t>
        </w:r>
        <w:proofErr w:type="spellStart"/>
        <w:r w:rsidR="00D66E95">
          <w:rPr>
            <w:sz w:val="24"/>
            <w:szCs w:val="24"/>
          </w:rPr>
          <w:t>adegenet</w:t>
        </w:r>
        <w:proofErr w:type="spellEnd"/>
        <w:r w:rsidR="00D66E95">
          <w:rPr>
            <w:sz w:val="24"/>
            <w:szCs w:val="24"/>
          </w:rPr>
          <w:t xml:space="preserve"> </w:t>
        </w:r>
      </w:ins>
      <w:r w:rsidR="00D03171">
        <w:rPr>
          <w:sz w:val="24"/>
          <w:szCs w:val="24"/>
        </w:rPr>
        <w:fldChar w:fldCharType="begin"/>
      </w:r>
      <w:r w:rsidR="005F1A4E">
        <w:rPr>
          <w:sz w:val="24"/>
          <w:szCs w:val="24"/>
        </w:rPr>
        <w:instrText xml:space="preserve"> ADDIN EN.CITE &lt;EndNote&gt;&lt;Cite&gt;&lt;Author&gt;Sim&lt;/Author&gt;&lt;Year&gt;2012&lt;/Year&gt;&lt;RecNum&gt;613&lt;/RecNum&gt;&lt;DisplayText&gt;(Jombart , Sim, Durstewitz et al. 2012)&lt;/DisplayText&gt;&lt;record&gt;&lt;rec-number&gt;613&lt;/rec-number&gt;&lt;foreign-keys&gt;&lt;key app="EN" db-id="a2x2tzszjfd2zjed0e8psfdtd0daafwwr002" timestamp="0"&gt;613&lt;/key&gt;&lt;/foreign-keys&gt;&lt;ref-type name="Journal Article"&gt;17&lt;/ref-type&gt;&lt;contributors&gt;&lt;authors&gt;&lt;author&gt;Sim, Sung-Chur&lt;/author&gt;&lt;author&gt;Durstewitz, Gregor&lt;/author&gt;&lt;author&gt;Plieske, Jörg&lt;/author&gt;&lt;author&gt;Wieseke, Ralf&lt;/author&gt;&lt;author&gt;Ganal, Martin W&lt;/author&gt;&lt;author&gt;Van Deynze, Allen&lt;/author&gt;&lt;author&gt;Hamilton, John P&lt;/author&gt;&lt;author&gt;Buell, C Robin&lt;/author&gt;&lt;author&gt;Causse, Mathilde&lt;/author&gt;&lt;author&gt;Wijeratne, Saranga&lt;/author&gt;&lt;/authors&gt;&lt;/contributors&gt;&lt;titles&gt;&lt;title&gt;Development of a large SNP genotyping array and generation of high-density genetic maps in tomato&lt;/title&gt;&lt;secondary-title&gt;PloS one&lt;/secondary-title&gt;&lt;/titles&gt;&lt;pages&gt;e40563&lt;/pages&gt;&lt;volume&gt;7&lt;/volume&gt;&lt;number&gt;7&lt;/number&gt;&lt;dates&gt;&lt;year&gt;2012&lt;/year&gt;&lt;/dates&gt;&lt;isbn&gt;1932-6203&lt;/isbn&gt;&lt;urls&gt;&lt;/urls&gt;&lt;/record&gt;&lt;/Cite&gt;&lt;Cite ExcludeYear="1"&gt;&lt;Author&gt;Jombart&lt;/Author&gt;&lt;Year&gt;2008&lt;/Year&gt;&lt;RecNum&gt;614&lt;/RecNum&gt;&lt;record&gt;&lt;rec-number&gt;614&lt;/rec-number&gt;&lt;foreign-keys&gt;&lt;key app="EN" db-id="a2x2tzszjfd2zjed0e8psfdtd0daafwwr002" timestamp="0"&gt;614&lt;/key&gt;&lt;/foreign-keys&gt;&lt;ref-type name="Journal Article"&gt;17&lt;/ref-type&gt;&lt;contributors&gt;&lt;authors&gt;&lt;author&gt;Jombart, Thibaut&lt;/author&gt;&lt;/authors&gt;&lt;/contributors&gt;&lt;titles&gt;&lt;title&gt;adegenet: a R package for the multivariate analysis of genetic markers&lt;/title&gt;&lt;secondary-title&gt;Bioinformatics&lt;/secondary-title&gt;&lt;/titles&gt;&lt;pages&gt;1403-1405&lt;/pages&gt;&lt;volume&gt;24&lt;/volume&gt;&lt;number&gt;11&lt;/number&gt;&lt;dates&gt;&lt;year&gt;2008&lt;/year&gt;&lt;/dates&gt;&lt;isbn&gt;1460-2059&lt;/isbn&gt;&lt;urls&gt;&lt;/urls&gt;&lt;/record&gt;&lt;/Cite&gt;&lt;/EndNote&gt;</w:instrText>
      </w:r>
      <w:r w:rsidR="00D03171">
        <w:rPr>
          <w:sz w:val="24"/>
          <w:szCs w:val="24"/>
        </w:rPr>
        <w:fldChar w:fldCharType="separate"/>
      </w:r>
      <w:r w:rsidR="00D03171">
        <w:rPr>
          <w:noProof/>
          <w:sz w:val="24"/>
          <w:szCs w:val="24"/>
        </w:rPr>
        <w:t xml:space="preserve">(Jombart , Sim, Durstewitz et al. </w:t>
      </w:r>
      <w:r w:rsidR="00D03171">
        <w:rPr>
          <w:noProof/>
          <w:sz w:val="24"/>
          <w:szCs w:val="24"/>
        </w:rPr>
        <w:lastRenderedPageBreak/>
        <w:t>2012)</w:t>
      </w:r>
      <w:r w:rsidR="00D03171">
        <w:rPr>
          <w:sz w:val="24"/>
          <w:szCs w:val="24"/>
        </w:rPr>
        <w:fldChar w:fldCharType="end"/>
      </w:r>
      <w:ins w:id="698" w:author="N S" w:date="2018-05-10T13:21:00Z">
        <w:r w:rsidR="00D66E95" w:rsidRPr="00D66E95">
          <w:rPr>
            <w:sz w:val="24"/>
            <w:szCs w:val="24"/>
          </w:rPr>
          <w:t>.</w:t>
        </w:r>
      </w:ins>
      <w:ins w:id="699" w:author="N S" w:date="2018-05-10T13:22:00Z">
        <w:r w:rsidR="00D66E95">
          <w:rPr>
            <w:sz w:val="24"/>
            <w:szCs w:val="24"/>
          </w:rPr>
          <w:t xml:space="preserve"> </w:t>
        </w:r>
      </w:ins>
      <w:ins w:id="700" w:author="N S" w:date="2018-05-10T13:21:00Z">
        <w:r w:rsidR="00D66E95" w:rsidRPr="00D66E95">
          <w:rPr>
            <w:sz w:val="24"/>
            <w:szCs w:val="24"/>
          </w:rPr>
          <w:t xml:space="preserve">Clustering is by R </w:t>
        </w:r>
        <w:proofErr w:type="spellStart"/>
        <w:r w:rsidR="00D66E95" w:rsidRPr="00D66E95">
          <w:rPr>
            <w:sz w:val="24"/>
            <w:szCs w:val="24"/>
          </w:rPr>
          <w:t>hclust</w:t>
        </w:r>
      </w:ins>
      <w:proofErr w:type="spellEnd"/>
      <w:ins w:id="701" w:author="N S" w:date="2018-05-18T15:07:00Z">
        <w:r w:rsidR="00190ECE">
          <w:rPr>
            <w:sz w:val="24"/>
            <w:szCs w:val="24"/>
          </w:rPr>
          <w:t xml:space="preserve"> {stats}</w:t>
        </w:r>
      </w:ins>
      <w:ins w:id="702" w:author="N S" w:date="2018-05-10T13:21:00Z">
        <w:r w:rsidR="00D66E95" w:rsidRPr="00D66E95">
          <w:rPr>
            <w:sz w:val="24"/>
            <w:szCs w:val="24"/>
          </w:rPr>
          <w:t xml:space="preserve"> default UPGMA method</w:t>
        </w:r>
      </w:ins>
      <w:ins w:id="703" w:author="N S" w:date="2018-05-18T15:07:00Z">
        <w:r w:rsidR="00190ECE">
          <w:rPr>
            <w:sz w:val="24"/>
            <w:szCs w:val="24"/>
          </w:rPr>
          <w:t xml:space="preserve"> </w:t>
        </w:r>
      </w:ins>
      <w:r w:rsidR="00190ECE">
        <w:rPr>
          <w:sz w:val="24"/>
          <w:szCs w:val="24"/>
        </w:rPr>
        <w:fldChar w:fldCharType="begin"/>
      </w:r>
      <w:r w:rsidR="00190ECE">
        <w:rPr>
          <w:sz w:val="24"/>
          <w:szCs w:val="24"/>
        </w:rPr>
        <w:instrText xml:space="preserve"> ADDIN EN.CITE &lt;EndNote&gt;&lt;Cite&gt;&lt;Author&gt;R Development Core Team&lt;/Author&gt;&lt;Year&gt;2008&lt;/Year&gt;&lt;RecNum&gt;550&lt;/RecNum&gt;&lt;DisplayText&gt;(R Development Core Team 2008)&lt;/DisplayText&gt;&lt;record&gt;&lt;rec-number&gt;550&lt;/rec-number&gt;&lt;foreign-keys&gt;&lt;key app="EN" db-id="a2x2tzszjfd2zjed0e8psfdtd0daafwwr002" timestamp="0"&gt;550&lt;/key&gt;&lt;/foreign-keys&gt;&lt;ref-type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3-900051-07-0&lt;/secondary-title&gt;&lt;/titles&gt;&lt;dates&gt;&lt;year&gt;2008&lt;/year&gt;&lt;/dates&gt;&lt;urls&gt;&lt;/urls&gt;&lt;/record&gt;&lt;/Cite&gt;&lt;/EndNote&gt;</w:instrText>
      </w:r>
      <w:r w:rsidR="00190ECE">
        <w:rPr>
          <w:sz w:val="24"/>
          <w:szCs w:val="24"/>
        </w:rPr>
        <w:fldChar w:fldCharType="separate"/>
      </w:r>
      <w:r w:rsidR="00190ECE">
        <w:rPr>
          <w:noProof/>
          <w:sz w:val="24"/>
          <w:szCs w:val="24"/>
        </w:rPr>
        <w:t>(R Development Core Team 2008)</w:t>
      </w:r>
      <w:r w:rsidR="00190ECE">
        <w:rPr>
          <w:sz w:val="24"/>
          <w:szCs w:val="24"/>
        </w:rPr>
        <w:fldChar w:fldCharType="end"/>
      </w:r>
      <w:ins w:id="704" w:author="N S" w:date="2018-05-10T13:21:00Z">
        <w:r w:rsidR="00D66E95" w:rsidRPr="00D66E95">
          <w:rPr>
            <w:sz w:val="24"/>
            <w:szCs w:val="24"/>
          </w:rPr>
          <w:t>.</w:t>
        </w:r>
      </w:ins>
    </w:p>
    <w:p w14:paraId="75A21060" w14:textId="77777777" w:rsidR="00D91DB6" w:rsidRDefault="00D91DB6" w:rsidP="00D91DB6">
      <w:pPr>
        <w:spacing w:line="480" w:lineRule="auto"/>
        <w:rPr>
          <w:sz w:val="24"/>
          <w:szCs w:val="24"/>
        </w:rPr>
      </w:pPr>
      <w:r>
        <w:rPr>
          <w:sz w:val="24"/>
          <w:szCs w:val="24"/>
        </w:rPr>
        <w:tab/>
      </w:r>
      <w:r w:rsidRPr="00415881">
        <w:rPr>
          <w:sz w:val="24"/>
          <w:szCs w:val="24"/>
        </w:rPr>
        <w:t xml:space="preserve">We used several methods to examine host specialization to tomato within </w:t>
      </w:r>
      <w:r w:rsidRPr="009D2979">
        <w:rPr>
          <w:i/>
          <w:sz w:val="24"/>
          <w:szCs w:val="24"/>
        </w:rPr>
        <w:t xml:space="preserve">B. </w:t>
      </w:r>
      <w:proofErr w:type="spellStart"/>
      <w:r w:rsidRPr="009D2979">
        <w:rPr>
          <w:i/>
          <w:sz w:val="24"/>
          <w:szCs w:val="24"/>
        </w:rPr>
        <w:t>cinerea</w:t>
      </w:r>
      <w:proofErr w:type="spellEnd"/>
      <w:r w:rsidRPr="00415881">
        <w:rPr>
          <w:sz w:val="24"/>
          <w:szCs w:val="24"/>
        </w:rPr>
        <w:t>. First, we s</w:t>
      </w:r>
      <w:r>
        <w:rPr>
          <w:sz w:val="24"/>
          <w:szCs w:val="24"/>
        </w:rPr>
        <w:t xml:space="preserve">plit our </w:t>
      </w:r>
      <w:r w:rsidRPr="009D2979">
        <w:rPr>
          <w:i/>
          <w:sz w:val="24"/>
          <w:szCs w:val="24"/>
        </w:rPr>
        <w:t xml:space="preserve">B. </w:t>
      </w:r>
      <w:proofErr w:type="spellStart"/>
      <w:r w:rsidRPr="009D2979">
        <w:rPr>
          <w:i/>
          <w:sz w:val="24"/>
          <w:szCs w:val="24"/>
        </w:rPr>
        <w:t>cinerea</w:t>
      </w:r>
      <w:proofErr w:type="spellEnd"/>
      <w:r>
        <w:rPr>
          <w:sz w:val="24"/>
          <w:szCs w:val="24"/>
        </w:rPr>
        <w:t xml:space="preserve"> population </w:t>
      </w:r>
      <w:r w:rsidRPr="00415881">
        <w:rPr>
          <w:sz w:val="24"/>
          <w:szCs w:val="24"/>
        </w:rPr>
        <w:t>into isolates collected from tomato tissue vs. other hosts. We compared these</w:t>
      </w:r>
      <w:r>
        <w:rPr>
          <w:sz w:val="24"/>
          <w:szCs w:val="24"/>
        </w:rPr>
        <w:t xml:space="preserve"> groups by t-test for virulence </w:t>
      </w:r>
      <w:r w:rsidRPr="00415881">
        <w:rPr>
          <w:sz w:val="24"/>
          <w:szCs w:val="24"/>
        </w:rPr>
        <w:t>on domesticated tomato genotypes, wild tomato geno</w:t>
      </w:r>
      <w:r>
        <w:rPr>
          <w:sz w:val="24"/>
          <w:szCs w:val="24"/>
        </w:rPr>
        <w:t xml:space="preserve">types, or all tomato genotypes. </w:t>
      </w:r>
      <w:r w:rsidRPr="00415881">
        <w:rPr>
          <w:sz w:val="24"/>
          <w:szCs w:val="24"/>
        </w:rPr>
        <w:t xml:space="preserve">Next, we used a Wilcoxon signed-rank test to compare the rank order distribution of lesion sizes </w:t>
      </w:r>
      <w:r>
        <w:rPr>
          <w:sz w:val="24"/>
          <w:szCs w:val="24"/>
        </w:rPr>
        <w:t xml:space="preserve">across paired tomato genotypes. </w:t>
      </w:r>
      <w:r w:rsidRPr="00415881">
        <w:rPr>
          <w:sz w:val="24"/>
          <w:szCs w:val="24"/>
        </w:rPr>
        <w:t xml:space="preserve">To examine host specialization to tomato domestication within </w:t>
      </w:r>
      <w:r w:rsidRPr="009D2979">
        <w:rPr>
          <w:i/>
          <w:sz w:val="24"/>
          <w:szCs w:val="24"/>
        </w:rPr>
        <w:t xml:space="preserve">B. </w:t>
      </w:r>
      <w:proofErr w:type="spellStart"/>
      <w:r w:rsidRPr="009D2979">
        <w:rPr>
          <w:i/>
          <w:sz w:val="24"/>
          <w:szCs w:val="24"/>
        </w:rPr>
        <w:t>cinerea</w:t>
      </w:r>
      <w:proofErr w:type="spellEnd"/>
      <w:r w:rsidRPr="00415881">
        <w:rPr>
          <w:sz w:val="24"/>
          <w:szCs w:val="24"/>
        </w:rPr>
        <w:t>, we used a Wilcoxon signed-rank test to compare the rank order of lesion sizes across all domesticated vs. all wild tomato genotypes. Finally, we conducted single-isolate ANOVAs with FDR correction to identify isolates with a significant response to plant genotype or domestication status.</w:t>
      </w:r>
    </w:p>
    <w:p w14:paraId="655B2C1B" w14:textId="2C769277" w:rsidR="00D91DB6" w:rsidRDefault="00D91DB6" w:rsidP="00D91DB6">
      <w:pPr>
        <w:spacing w:line="480" w:lineRule="auto"/>
        <w:ind w:firstLine="720"/>
        <w:rPr>
          <w:ins w:id="705" w:author="nesol" w:date="2018-04-26T15:03:00Z"/>
          <w:rFonts w:cs="Arial"/>
          <w:color w:val="222222"/>
          <w:sz w:val="24"/>
          <w:szCs w:val="24"/>
          <w:shd w:val="clear" w:color="auto" w:fill="FFFFFF"/>
        </w:rPr>
      </w:pPr>
      <w:r>
        <w:rPr>
          <w:sz w:val="24"/>
          <w:szCs w:val="24"/>
        </w:rPr>
        <w:t>The model means and Sensitivity were used as the phenotypic input for GWA using</w:t>
      </w:r>
      <w:r w:rsidRPr="000D6362">
        <w:rPr>
          <w:sz w:val="24"/>
          <w:szCs w:val="24"/>
        </w:rPr>
        <w:t xml:space="preserve"> </w:t>
      </w:r>
      <w:proofErr w:type="spellStart"/>
      <w:r w:rsidRPr="000D6362">
        <w:rPr>
          <w:sz w:val="24"/>
          <w:szCs w:val="24"/>
        </w:rPr>
        <w:t>bigRR</w:t>
      </w:r>
      <w:proofErr w:type="spellEnd"/>
      <w:r>
        <w:rPr>
          <w:sz w:val="24"/>
          <w:szCs w:val="24"/>
        </w:rPr>
        <w:t xml:space="preserve">, a </w:t>
      </w:r>
      <w:proofErr w:type="spellStart"/>
      <w:r>
        <w:rPr>
          <w:sz w:val="24"/>
          <w:szCs w:val="24"/>
        </w:rPr>
        <w:t>heteroskedastic</w:t>
      </w:r>
      <w:proofErr w:type="spellEnd"/>
      <w:r>
        <w:rPr>
          <w:sz w:val="24"/>
          <w:szCs w:val="24"/>
        </w:rPr>
        <w:t xml:space="preserve"> ridge regression method that incorporates SNP-specific shrinkage </w:t>
      </w:r>
      <w:r>
        <w:rPr>
          <w:sz w:val="24"/>
          <w:szCs w:val="24"/>
        </w:rPr>
        <w:fldChar w:fldCharType="begin"/>
      </w:r>
      <w:r w:rsidR="005F1A4E">
        <w:rPr>
          <w:sz w:val="24"/>
          <w:szCs w:val="24"/>
        </w:rPr>
        <w:instrText xml:space="preserve"> ADDIN EN.CITE &lt;EndNote&gt;&lt;Cite&gt;&lt;Author&gt;Shen&lt;/Author&gt;&lt;Year&gt;2013&lt;/Year&gt;&lt;RecNum&gt;466&lt;/RecNum&gt;&lt;DisplayText&gt;(Shen, Alam et al. 2013)&lt;/DisplayText&gt;&lt;record&gt;&lt;rec-number&gt;466&lt;/rec-number&gt;&lt;foreign-keys&gt;&lt;key app="EN" db-id="a2x2tzszjfd2zjed0e8psfdtd0daafwwr002" timestamp="0"&gt;466&lt;/key&gt;&lt;/foreign-keys&gt;&lt;ref-type name="Journal Article"&gt;17&lt;/ref-type&gt;&lt;contributors&gt;&lt;authors&gt;&lt;author&gt;Shen, Xia&lt;/author&gt;&lt;author&gt;Alam, Moudud&lt;/author&gt;&lt;author&gt;Fikse, Freddy&lt;/author&gt;&lt;author&gt;Rönnegård, Lars&lt;/author&gt;&lt;/authors&gt;&lt;/contributors&gt;&lt;titles&gt;&lt;title&gt;A novel generalized ridge regression method for quantitative genetics&lt;/title&gt;&lt;secondary-title&gt;Genetics&lt;/secondary-title&gt;&lt;/titles&gt;&lt;pages&gt;1255-1268&lt;/pages&gt;&lt;volume&gt;193&lt;/volume&gt;&lt;number&gt;4&lt;/number&gt;&lt;dates&gt;&lt;year&gt;2013&lt;/year&gt;&lt;/dates&gt;&lt;isbn&gt;0016-6731&lt;/isbn&gt;&lt;urls&gt;&lt;/urls&gt;&lt;/record&gt;&lt;/Cite&gt;&lt;/EndNote&gt;</w:instrText>
      </w:r>
      <w:r>
        <w:rPr>
          <w:sz w:val="24"/>
          <w:szCs w:val="24"/>
        </w:rPr>
        <w:fldChar w:fldCharType="separate"/>
      </w:r>
      <w:r>
        <w:rPr>
          <w:noProof/>
          <w:sz w:val="24"/>
          <w:szCs w:val="24"/>
        </w:rPr>
        <w:t>(Shen, Alam et al. 2013)</w:t>
      </w:r>
      <w:r>
        <w:rPr>
          <w:sz w:val="24"/>
          <w:szCs w:val="24"/>
        </w:rPr>
        <w:fldChar w:fldCharType="end"/>
      </w:r>
      <w:r>
        <w:rPr>
          <w:sz w:val="24"/>
          <w:szCs w:val="24"/>
        </w:rPr>
        <w:t xml:space="preserve">. This approach has previously had a high validation rate </w: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YTJ4MnR6c3pqZmQyemplZDBlOHBzZmR0ZDBkYWFmd3dyMDAyIiB0aW1lc3RhbXA9IjAiPjUzMDwv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=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YTJ4MnR6c3pqZmQyemplZDBlOHBzZmR0ZDBkYWFmd3dyMDAyIiB0aW1lc3RhbXA9IjAiPjUzMDwv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=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Pr>
          <w:sz w:val="24"/>
          <w:szCs w:val="24"/>
        </w:rPr>
      </w:r>
      <w:r>
        <w:rPr>
          <w:sz w:val="24"/>
          <w:szCs w:val="24"/>
        </w:rPr>
        <w:fldChar w:fldCharType="separate"/>
      </w:r>
      <w:r>
        <w:rPr>
          <w:noProof/>
          <w:sz w:val="24"/>
          <w:szCs w:val="24"/>
        </w:rPr>
        <w:t>(Ober, Huang et al. 2015, Corwin, Copeland et al. 2016, Francisco, Joseph et al. 2016, Kooke, Kruijer et al. 2016)</w:t>
      </w:r>
      <w:r>
        <w:rPr>
          <w:sz w:val="24"/>
          <w:szCs w:val="24"/>
        </w:rPr>
        <w:fldChar w:fldCharType="end"/>
      </w:r>
      <w:r>
        <w:rPr>
          <w:sz w:val="24"/>
          <w:szCs w:val="24"/>
        </w:rPr>
        <w:t xml:space="preserve">. The </w:t>
      </w:r>
      <w:r w:rsidRPr="00685345">
        <w:rPr>
          <w:i/>
          <w:sz w:val="24"/>
          <w:szCs w:val="24"/>
        </w:rPr>
        <w:t xml:space="preserve">B. </w:t>
      </w:r>
      <w:proofErr w:type="spellStart"/>
      <w:r w:rsidRPr="00685345">
        <w:rPr>
          <w:i/>
          <w:sz w:val="24"/>
          <w:szCs w:val="24"/>
        </w:rPr>
        <w:t>cinerea</w:t>
      </w:r>
      <w:proofErr w:type="spellEnd"/>
      <w:r>
        <w:rPr>
          <w:sz w:val="24"/>
          <w:szCs w:val="24"/>
        </w:rPr>
        <w:t xml:space="preserve"> </w:t>
      </w:r>
      <w:proofErr w:type="spellStart"/>
      <w:ins w:id="706" w:author="nesol" w:date="2018-04-22T18:23:00Z">
        <w:r w:rsidR="0068792F">
          <w:rPr>
            <w:sz w:val="24"/>
            <w:szCs w:val="24"/>
          </w:rPr>
          <w:t>bigRR</w:t>
        </w:r>
        <w:proofErr w:type="spellEnd"/>
        <w:r w:rsidR="0068792F">
          <w:rPr>
            <w:sz w:val="24"/>
            <w:szCs w:val="24"/>
          </w:rPr>
          <w:t xml:space="preserve"> </w:t>
        </w:r>
      </w:ins>
      <w:r>
        <w:rPr>
          <w:sz w:val="24"/>
          <w:szCs w:val="24"/>
        </w:rPr>
        <w:t xml:space="preserve">GWA used 272,672 SNPs at MAF 0.20 or greater and &lt;10% missing SNP calls as described above. </w:t>
      </w:r>
      <w:r w:rsidRPr="000D6362">
        <w:rPr>
          <w:sz w:val="24"/>
          <w:szCs w:val="24"/>
        </w:rPr>
        <w:t xml:space="preserve">Because </w:t>
      </w:r>
      <w:proofErr w:type="spellStart"/>
      <w:r w:rsidRPr="000D6362">
        <w:rPr>
          <w:sz w:val="24"/>
          <w:szCs w:val="24"/>
        </w:rPr>
        <w:t>bigRR</w:t>
      </w:r>
      <w:proofErr w:type="spellEnd"/>
      <w:r w:rsidRPr="000D6362">
        <w:rPr>
          <w:sz w:val="24"/>
          <w:szCs w:val="24"/>
        </w:rPr>
        <w:t xml:space="preserve"> provides an estimated effect size, but not a p-value, </w:t>
      </w:r>
      <w:r>
        <w:rPr>
          <w:sz w:val="24"/>
          <w:szCs w:val="24"/>
        </w:rPr>
        <w:t>significance was estimated using 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effect significance</w:t>
      </w:r>
      <w:r>
        <w:rPr>
          <w:sz w:val="24"/>
          <w:szCs w:val="24"/>
        </w:rPr>
        <w:t xml:space="preserve"> at</w:t>
      </w:r>
      <w:r w:rsidRPr="000D6362">
        <w:rPr>
          <w:sz w:val="24"/>
          <w:szCs w:val="24"/>
        </w:rPr>
        <w:t xml:space="preserve"> 95%,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Pr>
          <w:sz w:val="24"/>
          <w:szCs w:val="24"/>
        </w:rPr>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SNPs were annotated</w:t>
      </w:r>
      <w:r w:rsidRPr="00BF2068">
        <w:rPr>
          <w:rFonts w:cs="Arial"/>
          <w:color w:val="222222"/>
          <w:sz w:val="24"/>
          <w:szCs w:val="24"/>
          <w:shd w:val="clear" w:color="auto" w:fill="FFFFFF"/>
        </w:rPr>
        <w:t xml:space="preserve"> </w:t>
      </w:r>
      <w:ins w:id="707" w:author="N S" w:date="2018-05-18T15:08:00Z">
        <w:r w:rsidR="00190ECE">
          <w:rPr>
            <w:rFonts w:cs="Arial"/>
            <w:color w:val="222222"/>
            <w:sz w:val="24"/>
            <w:szCs w:val="24"/>
            <w:shd w:val="clear" w:color="auto" w:fill="FFFFFF"/>
          </w:rPr>
          <w:t xml:space="preserve">by custom R scripts </w:t>
        </w:r>
      </w:ins>
      <w:del w:id="708" w:author="N S" w:date="2018-05-17T09:56:00Z">
        <w:r w:rsidRPr="00BF2068" w:rsidDel="001400F1">
          <w:rPr>
            <w:rFonts w:cs="Arial"/>
            <w:color w:val="222222"/>
            <w:sz w:val="24"/>
            <w:szCs w:val="24"/>
            <w:shd w:val="clear" w:color="auto" w:fill="FFFFFF"/>
          </w:rPr>
          <w:delText xml:space="preserve">using SNPdat </w:delText>
        </w:r>
        <w:r w:rsidDel="001400F1">
          <w:rPr>
            <w:rFonts w:cs="Arial"/>
            <w:color w:val="222222"/>
            <w:sz w:val="24"/>
            <w:szCs w:val="24"/>
            <w:shd w:val="clear" w:color="auto" w:fill="FFFFFF"/>
          </w:rPr>
          <w:delText xml:space="preserve"> </w:delText>
        </w:r>
      </w:del>
      <w:r w:rsidRPr="00BF2068">
        <w:rPr>
          <w:rFonts w:cs="Arial"/>
          <w:color w:val="222222"/>
          <w:sz w:val="24"/>
          <w:szCs w:val="24"/>
          <w:shd w:val="clear" w:color="auto" w:fill="FFFFFF"/>
        </w:rPr>
        <w:t xml:space="preserve">with </w:t>
      </w:r>
      <w:r>
        <w:rPr>
          <w:rFonts w:cs="Arial"/>
          <w:color w:val="222222"/>
          <w:sz w:val="24"/>
          <w:szCs w:val="24"/>
          <w:shd w:val="clear" w:color="auto" w:fill="FFFFFF"/>
        </w:rPr>
        <w:t>gene transfer format file</w:t>
      </w:r>
      <w:r w:rsidRPr="00BF2068">
        <w:rPr>
          <w:rFonts w:cs="Arial"/>
          <w:color w:val="222222"/>
          <w:sz w:val="24"/>
          <w:szCs w:val="24"/>
          <w:shd w:val="clear" w:color="auto" w:fill="FFFFFF"/>
        </w:rPr>
        <w:t xml:space="preserve"> construction from the T4 gene models for genomic DNA </w:t>
      </w:r>
      <w:r>
        <w:rPr>
          <w:rFonts w:cs="Arial"/>
          <w:color w:val="222222"/>
          <w:sz w:val="24"/>
          <w:szCs w:val="24"/>
          <w:shd w:val="clear" w:color="auto" w:fill="FFFFFF"/>
        </w:rPr>
        <w:t xml:space="preserve">by linking the SNP to genes within a 2kbp window </w:t>
      </w:r>
      <w:r w:rsidRPr="00BF2068">
        <w:rPr>
          <w:rFonts w:cs="Arial"/>
          <w:color w:val="222222"/>
          <w:sz w:val="24"/>
          <w:szCs w:val="24"/>
          <w:shd w:val="clear" w:color="auto" w:fill="FFFFFF"/>
        </w:rPr>
        <w:t>(</w:t>
      </w:r>
      <w:r w:rsidR="00FA6FB9">
        <w:fldChar w:fldCharType="begin"/>
      </w:r>
      <w:r w:rsidR="00FA6FB9">
        <w:instrText xml:space="preserve"> HYPERLINK "http://www.broadinstitute.org/" \t "_blank" </w:instrText>
      </w:r>
      <w:r w:rsidR="00FA6FB9">
        <w:fldChar w:fldCharType="separate"/>
      </w:r>
      <w:r w:rsidRPr="00BF2068">
        <w:rPr>
          <w:rStyle w:val="Hyperlink"/>
          <w:rFonts w:cs="Arial"/>
          <w:color w:val="1155CC"/>
          <w:sz w:val="24"/>
          <w:szCs w:val="24"/>
          <w:shd w:val="clear" w:color="auto" w:fill="FFFFFF"/>
        </w:rPr>
        <w:t>http://www.broadinstitute.org</w:t>
      </w:r>
      <w:r w:rsidR="00FA6FB9">
        <w:rPr>
          <w:rStyle w:val="Hyperlink"/>
          <w:rFonts w:cs="Arial"/>
          <w:color w:val="1155CC"/>
          <w:sz w:val="24"/>
          <w:szCs w:val="24"/>
          <w:shd w:val="clear" w:color="auto" w:fill="FFFFFF"/>
        </w:rPr>
        <w:fldChar w:fldCharType="end"/>
      </w:r>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Pr>
          <w:rFonts w:cs="Arial"/>
          <w:color w:val="222222"/>
          <w:sz w:val="24"/>
          <w:szCs w:val="24"/>
          <w:shd w:val="clear" w:color="auto" w:fill="FFFFFF"/>
        </w:rPr>
        <w:t>)</w:t>
      </w:r>
      <w:r w:rsidRPr="00BF2068">
        <w:rPr>
          <w:rFonts w:cs="Arial"/>
          <w:color w:val="222222"/>
          <w:sz w:val="24"/>
          <w:szCs w:val="24"/>
          <w:shd w:val="clear" w:color="auto" w:fill="FFFFFF"/>
        </w:rPr>
        <w:t>.</w:t>
      </w:r>
      <w:r>
        <w:rPr>
          <w:rFonts w:cs="Arial"/>
          <w:color w:val="222222"/>
          <w:sz w:val="24"/>
          <w:szCs w:val="24"/>
          <w:shd w:val="clear" w:color="auto" w:fill="FFFFFF"/>
        </w:rPr>
        <w:t xml:space="preserve"> </w:t>
      </w:r>
      <w:r w:rsidRPr="004007E9">
        <w:rPr>
          <w:rFonts w:cs="Arial"/>
          <w:color w:val="222222"/>
          <w:sz w:val="24"/>
          <w:szCs w:val="24"/>
          <w:shd w:val="clear" w:color="auto" w:fill="FFFFFF"/>
        </w:rPr>
        <w:t xml:space="preserve">Functional </w:t>
      </w:r>
      <w:r w:rsidRPr="004007E9">
        <w:rPr>
          <w:rFonts w:cs="Arial"/>
          <w:color w:val="222222"/>
          <w:sz w:val="24"/>
          <w:szCs w:val="24"/>
          <w:shd w:val="clear" w:color="auto" w:fill="FFFFFF"/>
        </w:rPr>
        <w:lastRenderedPageBreak/>
        <w:t xml:space="preserve">annotations are based on the T4 gene models for genomic DNA (http://www.broadinstitute.org, </w:t>
      </w:r>
      <w:r w:rsidRPr="00D349F6">
        <w:rPr>
          <w:rFonts w:cs="Arial"/>
          <w:i/>
          <w:color w:val="222222"/>
          <w:sz w:val="24"/>
          <w:szCs w:val="24"/>
          <w:shd w:val="clear" w:color="auto" w:fill="FFFFFF"/>
        </w:rPr>
        <w:t xml:space="preserve">B. </w:t>
      </w:r>
      <w:proofErr w:type="spellStart"/>
      <w:r w:rsidRPr="00D349F6">
        <w:rPr>
          <w:rFonts w:cs="Arial"/>
          <w:i/>
          <w:color w:val="222222"/>
          <w:sz w:val="24"/>
          <w:szCs w:val="24"/>
          <w:shd w:val="clear" w:color="auto" w:fill="FFFFFF"/>
        </w:rPr>
        <w:t>cinerea</w:t>
      </w:r>
      <w:proofErr w:type="spellEnd"/>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sidRPr="004007E9">
        <w:rPr>
          <w:rFonts w:cs="Arial"/>
          <w:color w:val="222222"/>
          <w:sz w:val="24"/>
          <w:szCs w:val="24"/>
          <w:shd w:val="clear" w:color="auto" w:fill="FFFFFF"/>
        </w:rPr>
        <w:t>). Additional genes of interest</w:t>
      </w:r>
      <w:r>
        <w:rPr>
          <w:rFonts w:cs="Arial"/>
          <w:color w:val="222222"/>
          <w:sz w:val="24"/>
          <w:szCs w:val="24"/>
          <w:shd w:val="clear" w:color="auto" w:fill="FFFFFF"/>
        </w:rPr>
        <w:t>, based on a broad literature search of known virulence loci,</w:t>
      </w:r>
      <w:r w:rsidRPr="004007E9">
        <w:rPr>
          <w:rFonts w:cs="Arial"/>
          <w:color w:val="222222"/>
          <w:sz w:val="24"/>
          <w:szCs w:val="24"/>
          <w:shd w:val="clear" w:color="auto" w:fill="FFFFFF"/>
        </w:rPr>
        <w:t xml:space="preserve"> were taken from NCBI (https://www.ncbi.nlm.nih.gov/) and included by mapping sequence to the </w:t>
      </w:r>
      <w:r>
        <w:rPr>
          <w:rFonts w:cs="Arial"/>
          <w:color w:val="222222"/>
          <w:sz w:val="24"/>
          <w:szCs w:val="24"/>
          <w:shd w:val="clear" w:color="auto" w:fill="FFFFFF"/>
        </w:rPr>
        <w:t xml:space="preserve">T4 reference using </w:t>
      </w:r>
      <w:proofErr w:type="spellStart"/>
      <w:r>
        <w:rPr>
          <w:rFonts w:cs="Arial"/>
          <w:color w:val="222222"/>
          <w:sz w:val="24"/>
          <w:szCs w:val="24"/>
          <w:shd w:val="clear" w:color="auto" w:fill="FFFFFF"/>
        </w:rPr>
        <w:t>MUMmer</w:t>
      </w:r>
      <w:proofErr w:type="spellEnd"/>
      <w:r>
        <w:rPr>
          <w:rFonts w:cs="Arial"/>
          <w:color w:val="222222"/>
          <w:sz w:val="24"/>
          <w:szCs w:val="24"/>
          <w:shd w:val="clear" w:color="auto" w:fill="FFFFFF"/>
        </w:rPr>
        <w:t xml:space="preserve"> v3.0 </w:t>
      </w:r>
      <w:r>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&lt;EndNote&gt;&lt;Cite&gt;&lt;Author&gt;Kurtz&lt;/Author&gt;&lt;Year&gt;2004&lt;/Year&gt;&lt;RecNum&gt;581&lt;/RecNum&gt;&lt;DisplayText&gt;(Kurtz, Phillippy et al. 2004)&lt;/DisplayText&gt;&lt;record&gt;&lt;rec-number&gt;581&lt;/rec-number&gt;&lt;foreign-keys&gt;&lt;key app="EN" db-id="a2x2tzszjfd2zjed0e8psfdtd0daafwwr002" timestamp="0"&gt;581&lt;/key&gt;&lt;/foreign-keys&gt;&lt;ref-type name="Journal Article"&gt;17&lt;/ref-type&gt;&lt;contributors&gt;&lt;authors&gt;&lt;author&gt;Kurtz, Stefan&lt;/author&gt;&lt;author&gt;Phillippy, Adam&lt;/author&gt;&lt;author&gt;Delcher, Arthur L&lt;/author&gt;&lt;author&gt;Smoot, Michael&lt;/author&gt;&lt;author&gt;Shumway, Martin&lt;/author&gt;&lt;author&gt;Antonescu, Corina&lt;/author&gt;&lt;author&gt;Salzberg, Steven L&lt;/author&gt;&lt;/authors&gt;&lt;/contributors&gt;&lt;titles&gt;&lt;title&gt;Versatile and open software for comparing large genomes&lt;/title&gt;&lt;secondary-title&gt;Genome biology&lt;/secondary-title&gt;&lt;/titles&gt;&lt;pages&gt;R12&lt;/pages&gt;&lt;volume&gt;5&lt;/volume&gt;&lt;number&gt;2&lt;/number&gt;&lt;dates&gt;&lt;year&gt;2004&lt;/year&gt;&lt;/dates&gt;&lt;isbn&gt;1474-760X&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(Kurtz, Phillippy et al. 2004)</w:t>
      </w:r>
      <w:r>
        <w:rPr>
          <w:rFonts w:cs="Arial"/>
          <w:color w:val="222222"/>
          <w:sz w:val="24"/>
          <w:szCs w:val="24"/>
          <w:shd w:val="clear" w:color="auto" w:fill="FFFFFF"/>
        </w:rPr>
        <w:fldChar w:fldCharType="end"/>
      </w:r>
      <w:r w:rsidRPr="004007E9">
        <w:rPr>
          <w:rFonts w:cs="Arial"/>
          <w:color w:val="222222"/>
          <w:sz w:val="24"/>
          <w:szCs w:val="24"/>
          <w:shd w:val="clear" w:color="auto" w:fill="FFFFFF"/>
        </w:rPr>
        <w:t xml:space="preserve">. </w:t>
      </w:r>
      <w:del w:id="709" w:author="N S" w:date="2018-05-17T09:56:00Z">
        <w:r w:rsidDel="001400F1">
          <w:rPr>
            <w:rFonts w:cs="Arial"/>
            <w:color w:val="222222"/>
            <w:sz w:val="24"/>
            <w:szCs w:val="24"/>
            <w:shd w:val="clear" w:color="auto" w:fill="FFFFFF"/>
          </w:rPr>
          <w:delText>We used the program InterProScan within BLAST2GO for functional gene ontology (GO) annotation of the gene models (</w:delText>
        </w:r>
      </w:del>
      <w:ins w:id="710" w:author="nesol" w:date="2018-04-22T18:23:00Z">
        <w:del w:id="711" w:author="N S" w:date="2018-05-17T09:56:00Z">
          <w:r w:rsidR="0068792F" w:rsidDel="001400F1">
            <w:rPr>
              <w:rFonts w:cs="Arial"/>
              <w:color w:val="222222"/>
              <w:sz w:val="24"/>
              <w:szCs w:val="24"/>
              <w:shd w:val="clear" w:color="auto" w:fill="FFFFFF"/>
            </w:rPr>
            <w:fldChar w:fldCharType="begin"/>
          </w:r>
          <w:r w:rsidR="0068792F" w:rsidDel="001400F1">
            <w:rPr>
              <w:rFonts w:cs="Arial"/>
              <w:color w:val="222222"/>
              <w:sz w:val="24"/>
              <w:szCs w:val="24"/>
              <w:shd w:val="clear" w:color="auto" w:fill="FFFFFF"/>
            </w:rPr>
            <w:delInstrText xml:space="preserve"> HYPERLINK "</w:delInstrText>
          </w:r>
        </w:del>
      </w:ins>
      <w:del w:id="712" w:author="N S" w:date="2018-05-17T09:56:00Z">
        <w:r w:rsidR="0068792F" w:rsidDel="001400F1">
          <w:rPr>
            <w:rFonts w:cs="Arial"/>
            <w:color w:val="222222"/>
            <w:sz w:val="24"/>
            <w:szCs w:val="24"/>
            <w:shd w:val="clear" w:color="auto" w:fill="FFFFFF"/>
          </w:rPr>
          <w:delInstrText>http://www.blast2go.com</w:delInstrText>
        </w:r>
      </w:del>
      <w:ins w:id="713" w:author="nesol" w:date="2018-04-22T18:23:00Z">
        <w:del w:id="714" w:author="N S" w:date="2018-05-17T09:56:00Z">
          <w:r w:rsidR="0068792F" w:rsidDel="001400F1">
            <w:rPr>
              <w:rFonts w:cs="Arial"/>
              <w:color w:val="222222"/>
              <w:sz w:val="24"/>
              <w:szCs w:val="24"/>
              <w:shd w:val="clear" w:color="auto" w:fill="FFFFFF"/>
            </w:rPr>
            <w:delInstrText xml:space="preserve">" </w:delInstrText>
          </w:r>
          <w:r w:rsidR="0068792F" w:rsidDel="001400F1">
            <w:rPr>
              <w:rFonts w:cs="Arial"/>
              <w:color w:val="222222"/>
              <w:sz w:val="24"/>
              <w:szCs w:val="24"/>
              <w:shd w:val="clear" w:color="auto" w:fill="FFFFFF"/>
            </w:rPr>
            <w:fldChar w:fldCharType="separate"/>
          </w:r>
        </w:del>
      </w:ins>
      <w:del w:id="715" w:author="N S" w:date="2018-05-17T09:56:00Z">
        <w:r w:rsidR="0068792F" w:rsidRPr="00050395" w:rsidDel="001400F1">
          <w:rPr>
            <w:rStyle w:val="Hyperlink"/>
            <w:rFonts w:cs="Arial"/>
            <w:sz w:val="24"/>
            <w:szCs w:val="24"/>
            <w:shd w:val="clear" w:color="auto" w:fill="FFFFFF"/>
          </w:rPr>
          <w:delText>http://www.blast2go.com</w:delText>
        </w:r>
      </w:del>
      <w:ins w:id="716" w:author="nesol" w:date="2018-04-22T18:23:00Z">
        <w:del w:id="717" w:author="N S" w:date="2018-05-17T09:56:00Z">
          <w:r w:rsidR="0068792F" w:rsidDel="001400F1">
            <w:rPr>
              <w:rFonts w:cs="Arial"/>
              <w:color w:val="222222"/>
              <w:sz w:val="24"/>
              <w:szCs w:val="24"/>
              <w:shd w:val="clear" w:color="auto" w:fill="FFFFFF"/>
            </w:rPr>
            <w:fldChar w:fldCharType="end"/>
          </w:r>
        </w:del>
      </w:ins>
      <w:del w:id="718" w:author="N S" w:date="2018-05-17T09:56:00Z">
        <w:r w:rsidDel="001400F1">
          <w:rPr>
            <w:rFonts w:cs="Arial"/>
            <w:color w:val="222222"/>
            <w:sz w:val="24"/>
            <w:szCs w:val="24"/>
            <w:shd w:val="clear" w:color="auto" w:fill="FFFFFF"/>
          </w:rPr>
          <w:delText xml:space="preserve">). </w:delText>
        </w:r>
      </w:del>
    </w:p>
    <w:p w14:paraId="25EF0A15" w14:textId="77777777" w:rsidR="00D53C6D" w:rsidDel="00D53C6D" w:rsidRDefault="00D53C6D" w:rsidP="00D53C6D">
      <w:pPr>
        <w:spacing w:line="480" w:lineRule="auto"/>
        <w:ind w:firstLine="720"/>
        <w:rPr>
          <w:del w:id="719" w:author="nesol" w:date="2018-04-26T15:03:00Z"/>
          <w:sz w:val="24"/>
          <w:szCs w:val="24"/>
        </w:rPr>
      </w:pPr>
      <w:moveToRangeStart w:id="720" w:author="nesol" w:date="2018-04-26T15:03:00Z" w:name="move512518343"/>
      <w:moveTo w:id="721" w:author="nesol" w:date="2018-04-26T15:03:00Z">
        <w:r>
          <w:rPr>
            <w:rFonts w:cs="Arial"/>
            <w:color w:val="222222"/>
            <w:sz w:val="24"/>
            <w:szCs w:val="24"/>
            <w:shd w:val="clear" w:color="auto" w:fill="FFFFFF"/>
          </w:rPr>
          <w:t xml:space="preserve">To predict expected overlap of significant SNPs across plant genotypes, we used the average number of significant SNPs per each of the 12 plant genotypes (14,000 SNPs) and calculated expected overlap between those 12 lists using binomial </w:t>
        </w:r>
        <w:proofErr w:type="spellStart"/>
        <w:r>
          <w:rPr>
            <w:rFonts w:cs="Arial"/>
            <w:color w:val="222222"/>
            <w:sz w:val="24"/>
            <w:szCs w:val="24"/>
            <w:shd w:val="clear" w:color="auto" w:fill="FFFFFF"/>
          </w:rPr>
          <w:t>coefficients.</w:t>
        </w:r>
      </w:moveTo>
    </w:p>
    <w:moveToRangeEnd w:id="720"/>
    <w:p w14:paraId="759BD8F7" w14:textId="0B6DFF92" w:rsidR="0068792F" w:rsidRPr="002E5804" w:rsidRDefault="0068792F" w:rsidP="00473114">
      <w:pPr>
        <w:spacing w:line="480" w:lineRule="auto"/>
        <w:ind w:firstLine="720"/>
        <w:rPr>
          <w:rFonts w:cs="Arial"/>
          <w:color w:val="222222"/>
          <w:sz w:val="24"/>
          <w:szCs w:val="24"/>
          <w:shd w:val="clear" w:color="auto" w:fill="FFFFFF"/>
        </w:rPr>
      </w:pPr>
      <w:ins w:id="722" w:author="nesol" w:date="2018-04-22T18:24:00Z">
        <w:r>
          <w:rPr>
            <w:sz w:val="24"/>
            <w:szCs w:val="24"/>
          </w:rPr>
          <w:t>The</w:t>
        </w:r>
        <w:proofErr w:type="spellEnd"/>
        <w:r>
          <w:rPr>
            <w:sz w:val="24"/>
            <w:szCs w:val="24"/>
          </w:rPr>
          <w:t xml:space="preserve"> </w:t>
        </w:r>
        <w:r w:rsidRPr="00685345">
          <w:rPr>
            <w:i/>
            <w:sz w:val="24"/>
            <w:szCs w:val="24"/>
          </w:rPr>
          <w:t xml:space="preserve">B. </w:t>
        </w:r>
        <w:proofErr w:type="spellStart"/>
        <w:r w:rsidRPr="00685345">
          <w:rPr>
            <w:i/>
            <w:sz w:val="24"/>
            <w:szCs w:val="24"/>
          </w:rPr>
          <w:t>cinerea</w:t>
        </w:r>
        <w:proofErr w:type="spellEnd"/>
        <w:r>
          <w:rPr>
            <w:sz w:val="24"/>
            <w:szCs w:val="24"/>
          </w:rPr>
          <w:t xml:space="preserve"> GEMMA GWA used</w:t>
        </w:r>
      </w:ins>
      <w:ins w:id="723" w:author="nesol" w:date="2018-05-03T12:52:00Z">
        <w:r w:rsidR="00473114">
          <w:rPr>
            <w:sz w:val="24"/>
            <w:szCs w:val="24"/>
          </w:rPr>
          <w:t xml:space="preserve"> 237,878</w:t>
        </w:r>
      </w:ins>
      <w:ins w:id="724" w:author="nesol" w:date="2018-04-22T18:24:00Z">
        <w:r>
          <w:rPr>
            <w:sz w:val="24"/>
            <w:szCs w:val="24"/>
          </w:rPr>
          <w:t xml:space="preserve"> SNPs at MAF </w:t>
        </w:r>
      </w:ins>
      <w:ins w:id="725" w:author="nesol" w:date="2018-05-03T12:53:00Z">
        <w:r w:rsidR="00473114">
          <w:rPr>
            <w:sz w:val="24"/>
            <w:szCs w:val="24"/>
          </w:rPr>
          <w:t>0.20</w:t>
        </w:r>
      </w:ins>
      <w:ins w:id="726" w:author="nesol" w:date="2018-04-22T18:24:00Z">
        <w:r>
          <w:rPr>
            <w:sz w:val="24"/>
            <w:szCs w:val="24"/>
          </w:rPr>
          <w:t xml:space="preserve"> or greater</w:t>
        </w:r>
      </w:ins>
      <w:ins w:id="727" w:author="N S" w:date="2018-05-15T16:05:00Z">
        <w:r w:rsidR="00E41145">
          <w:rPr>
            <w:sz w:val="24"/>
            <w:szCs w:val="24"/>
          </w:rPr>
          <w:t>,</w:t>
        </w:r>
      </w:ins>
      <w:ins w:id="728" w:author="nesol" w:date="2018-04-22T18:24:00Z">
        <w:r>
          <w:rPr>
            <w:sz w:val="24"/>
            <w:szCs w:val="24"/>
          </w:rPr>
          <w:t xml:space="preserve"> and </w:t>
        </w:r>
      </w:ins>
      <w:ins w:id="729" w:author="nesol" w:date="2018-05-03T12:54:00Z">
        <w:del w:id="730" w:author="N S" w:date="2018-05-15T16:05:00Z">
          <w:r w:rsidR="00473114" w:rsidDel="00E41145">
            <w:rPr>
              <w:sz w:val="24"/>
              <w:szCs w:val="24"/>
            </w:rPr>
            <w:delText xml:space="preserve"> </w:delText>
          </w:r>
        </w:del>
        <w:r w:rsidR="00473114">
          <w:rPr>
            <w:sz w:val="24"/>
            <w:szCs w:val="24"/>
          </w:rPr>
          <w:t>less than 10%</w:t>
        </w:r>
      </w:ins>
      <w:ins w:id="731" w:author="nesol" w:date="2018-04-22T18:24:00Z">
        <w:r>
          <w:rPr>
            <w:sz w:val="24"/>
            <w:szCs w:val="24"/>
          </w:rPr>
          <w:t xml:space="preserve"> missing SNP calls as described above. </w:t>
        </w:r>
      </w:ins>
      <w:ins w:id="732" w:author="nesol" w:date="2018-04-22T18:25:00Z">
        <w:r>
          <w:rPr>
            <w:sz w:val="24"/>
            <w:szCs w:val="24"/>
          </w:rPr>
          <w:t xml:space="preserve">To determine </w:t>
        </w:r>
      </w:ins>
      <w:ins w:id="733" w:author="nesol" w:date="2018-04-22T18:24:00Z">
        <w:r>
          <w:rPr>
            <w:sz w:val="24"/>
            <w:szCs w:val="24"/>
          </w:rPr>
          <w:t xml:space="preserve">significance </w:t>
        </w:r>
      </w:ins>
      <w:ins w:id="734" w:author="nesol" w:date="2018-04-22T18:25:00Z">
        <w:r>
          <w:rPr>
            <w:sz w:val="24"/>
            <w:szCs w:val="24"/>
          </w:rPr>
          <w:t xml:space="preserve">of </w:t>
        </w:r>
      </w:ins>
      <w:ins w:id="735" w:author="nesol" w:date="2018-04-22T18:26:00Z">
        <w:r>
          <w:rPr>
            <w:sz w:val="24"/>
            <w:szCs w:val="24"/>
          </w:rPr>
          <w:t xml:space="preserve">SNPs by GEMMA, we used </w:t>
        </w:r>
      </w:ins>
      <w:ins w:id="736" w:author="nesol" w:date="2018-04-22T18:24:00Z">
        <w:r>
          <w:rPr>
            <w:sz w:val="24"/>
            <w:szCs w:val="24"/>
          </w:rPr>
          <w:t>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w:t>
        </w:r>
      </w:ins>
      <w:ins w:id="737" w:author="nesol" w:date="2018-04-22T18:26:00Z">
        <w:r>
          <w:rPr>
            <w:sz w:val="24"/>
            <w:szCs w:val="24"/>
          </w:rPr>
          <w:t xml:space="preserve">p-value </w:t>
        </w:r>
      </w:ins>
      <w:ins w:id="738" w:author="nesol" w:date="2018-04-22T18:24:00Z">
        <w:r w:rsidRPr="000D6362">
          <w:rPr>
            <w:sz w:val="24"/>
            <w:szCs w:val="24"/>
          </w:rPr>
          <w:t>significance</w:t>
        </w:r>
        <w:r>
          <w:rPr>
            <w:sz w:val="24"/>
            <w:szCs w:val="24"/>
          </w:rPr>
          <w:t xml:space="preserve"> at</w:t>
        </w:r>
        <w:r w:rsidRPr="000D6362">
          <w:rPr>
            <w:sz w:val="24"/>
            <w:szCs w:val="24"/>
          </w:rPr>
          <w:t xml:space="preserve"> </w:t>
        </w:r>
      </w:ins>
      <w:ins w:id="739" w:author="nesol" w:date="2018-04-22T18:26:00Z">
        <w:r>
          <w:rPr>
            <w:sz w:val="24"/>
            <w:szCs w:val="24"/>
          </w:rPr>
          <w:t>the</w:t>
        </w:r>
      </w:ins>
      <w:ins w:id="740" w:author="nesol" w:date="2018-04-22T18:24:00Z">
        <w:r w:rsidRPr="000D6362">
          <w:rPr>
            <w:sz w:val="24"/>
            <w:szCs w:val="24"/>
          </w:rPr>
          <w:t xml:space="preserve">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ins>
      <w:r w:rsidR="005F1A4E">
        <w:rPr>
          <w:sz w:val="24"/>
          <w:szCs w:val="24"/>
        </w:rPr>
        <w:instrText xml:space="preserve"> ADDIN EN.CITE </w:instrText>
      </w:r>
      <w:r w:rsidR="005F1A4E">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ins w:id="741" w:author="nesol" w:date="2018-04-22T18:24:00Z">
        <w:r>
          <w:rPr>
            <w:sz w:val="24"/>
            <w:szCs w:val="24"/>
          </w:rPr>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w:t>
        </w:r>
        <w:r w:rsidRPr="002E5804">
          <w:rPr>
            <w:sz w:val="24"/>
            <w:szCs w:val="24"/>
          </w:rPr>
          <w:t>SNPs were annotated</w:t>
        </w:r>
        <w:r w:rsidRPr="002E5804">
          <w:rPr>
            <w:rFonts w:cs="Arial"/>
            <w:color w:val="222222"/>
            <w:sz w:val="24"/>
            <w:szCs w:val="24"/>
            <w:shd w:val="clear" w:color="auto" w:fill="FFFFFF"/>
          </w:rPr>
          <w:t xml:space="preserve"> using </w:t>
        </w:r>
      </w:ins>
      <w:ins w:id="742" w:author="nesol" w:date="2018-04-26T14:59:00Z">
        <w:r w:rsidR="00D53C6D" w:rsidRPr="002E5804">
          <w:rPr>
            <w:rFonts w:cs="Arial"/>
            <w:color w:val="222222"/>
            <w:sz w:val="24"/>
            <w:szCs w:val="24"/>
            <w:shd w:val="clear" w:color="auto" w:fill="FFFFFF"/>
          </w:rPr>
          <w:t xml:space="preserve">a custom R script </w:t>
        </w:r>
      </w:ins>
      <w:ins w:id="743" w:author="nesol" w:date="2018-04-26T15:00:00Z">
        <w:r w:rsidR="00D53C6D" w:rsidRPr="002E5804">
          <w:rPr>
            <w:rFonts w:cs="Arial"/>
            <w:color w:val="222222"/>
            <w:sz w:val="24"/>
            <w:szCs w:val="24"/>
            <w:shd w:val="clear" w:color="auto" w:fill="FFFFFF"/>
          </w:rPr>
          <w:t>linking the SNP to genes within a 2kb</w:t>
        </w:r>
      </w:ins>
      <w:ins w:id="744" w:author="nesol" w:date="2018-04-26T15:01:00Z">
        <w:r w:rsidR="00D53C6D" w:rsidRPr="002E5804">
          <w:rPr>
            <w:rFonts w:cs="Arial"/>
            <w:color w:val="222222"/>
            <w:sz w:val="24"/>
            <w:szCs w:val="24"/>
            <w:shd w:val="clear" w:color="auto" w:fill="FFFFFF"/>
          </w:rPr>
          <w:t xml:space="preserve">p window from the gene transfer format file construction from the B05.10 gene models for genomic DNA </w:t>
        </w:r>
      </w:ins>
      <w:r w:rsidR="00D03171">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&lt;EndNote&gt;&lt;Cite&gt;&lt;Author&gt;Zerbino&lt;/Author&gt;&lt;Year&gt;2017&lt;/Year&gt;&lt;RecNum&gt;610&lt;/RecNum&gt;&lt;DisplayText&gt;(Staats and van Kan 2012, Zerbino, Achuthan et al. 2017)&lt;/DisplayText&gt;&lt;record&gt;&lt;rec-number&gt;610&lt;/rec-number&gt;&lt;foreign-keys&gt;&lt;key app="EN" db-id="a2x2tzszjfd2zjed0e8psfdtd0daafwwr002" timestamp="0"&gt;610&lt;/key&gt;&lt;/foreign-keys&gt;&lt;ref-type name="Journal Article"&gt;17&lt;/ref-type&gt;&lt;contributors&gt;&lt;authors&gt;&lt;author&gt;Zerbino, Daniel R&lt;/author&gt;&lt;author&gt;Achuthan, Premanand&lt;/author&gt;&lt;author&gt;Akanni, Wasiu&lt;/author&gt;&lt;author&gt;Amode, M Ridwan&lt;/author&gt;&lt;author&gt;Barrell, Daniel&lt;/author&gt;&lt;author&gt;Bhai, Jyothish&lt;/author&gt;&lt;author&gt;Billis, Konstantinos&lt;/author&gt;&lt;author&gt;Cummins, Carla&lt;/author&gt;&lt;author&gt;Gall, Astrid&lt;/author&gt;&lt;author&gt;Girón, Carlos García&lt;/author&gt;&lt;/authors&gt;&lt;/contributors&gt;&lt;titles&gt;&lt;title&gt;Ensembl 2018&lt;/title&gt;&lt;secondary-title&gt;Nucleic acids research&lt;/secondary-title&gt;&lt;/titles&gt;&lt;pages&gt;D754-D761&lt;/pages&gt;&lt;volume&gt;46&lt;/volume&gt;&lt;number&gt;D1&lt;/number&gt;&lt;dates&gt;&lt;year&gt;2017&lt;/year&gt;&lt;/dates&gt;&lt;isbn&gt;0305-1048&lt;/isbn&gt;&lt;urls&gt;&lt;/urls&gt;&lt;/record&gt;&lt;/Cite&gt;&lt;Cite&gt;&lt;Author&gt;Staats&lt;/Author&gt;&lt;Year&gt;2012&lt;/Year&gt;&lt;RecNum&gt;468&lt;/RecNum&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sidR="00D03171">
        <w:rPr>
          <w:rFonts w:cs="Arial"/>
          <w:color w:val="222222"/>
          <w:sz w:val="24"/>
          <w:szCs w:val="24"/>
          <w:shd w:val="clear" w:color="auto" w:fill="FFFFFF"/>
        </w:rPr>
        <w:fldChar w:fldCharType="separate"/>
      </w:r>
      <w:r w:rsidR="00D03171">
        <w:rPr>
          <w:rFonts w:cs="Arial"/>
          <w:noProof/>
          <w:color w:val="222222"/>
          <w:sz w:val="24"/>
          <w:szCs w:val="24"/>
          <w:shd w:val="clear" w:color="auto" w:fill="FFFFFF"/>
        </w:rPr>
        <w:t>(Staats and van Kan 2012, Zerbino, Achuthan et al. 2017)</w:t>
      </w:r>
      <w:r w:rsidR="00D03171">
        <w:rPr>
          <w:rFonts w:cs="Arial"/>
          <w:color w:val="222222"/>
          <w:sz w:val="24"/>
          <w:szCs w:val="24"/>
          <w:shd w:val="clear" w:color="auto" w:fill="FFFFFF"/>
        </w:rPr>
        <w:fldChar w:fldCharType="end"/>
      </w:r>
      <w:ins w:id="745" w:author="nesol" w:date="2018-04-26T15:02:00Z">
        <w:r w:rsidR="00D53C6D" w:rsidRPr="002E5804">
          <w:rPr>
            <w:rFonts w:cs="Arial"/>
            <w:color w:val="222222"/>
            <w:sz w:val="24"/>
            <w:szCs w:val="24"/>
            <w:shd w:val="clear" w:color="auto" w:fill="FFFFFF"/>
          </w:rPr>
          <w:t>.</w:t>
        </w:r>
      </w:ins>
      <w:ins w:id="746" w:author="nesol" w:date="2018-05-03T12:09:00Z">
        <w:r w:rsidR="008701DA" w:rsidRPr="002E5804">
          <w:rPr>
            <w:rFonts w:cs="Arial"/>
            <w:color w:val="222222"/>
            <w:sz w:val="24"/>
            <w:szCs w:val="24"/>
            <w:shd w:val="clear" w:color="auto" w:fill="FFFFFF"/>
          </w:rPr>
          <w:t xml:space="preserve"> A table of gene name translations across genome annotations was pulled from </w:t>
        </w:r>
      </w:ins>
      <w:ins w:id="747" w:author="nesol" w:date="2018-05-03T12:33:00Z">
        <w:r w:rsidR="00D41C0D" w:rsidRPr="002E5804">
          <w:rPr>
            <w:rFonts w:cs="Arial"/>
            <w:color w:val="222222"/>
            <w:sz w:val="24"/>
            <w:szCs w:val="24"/>
            <w:shd w:val="clear" w:color="auto" w:fill="FFFFFF"/>
          </w:rPr>
          <w:t xml:space="preserve">the </w:t>
        </w:r>
      </w:ins>
      <w:ins w:id="748" w:author="nesol" w:date="2018-04-26T15:02:00Z">
        <w:r w:rsidR="00D53C6D" w:rsidRPr="002E5804">
          <w:rPr>
            <w:rFonts w:cs="Arial"/>
            <w:color w:val="222222"/>
            <w:sz w:val="24"/>
            <w:szCs w:val="24"/>
            <w:shd w:val="clear" w:color="auto" w:fill="FFFFFF"/>
          </w:rPr>
          <w:t xml:space="preserve">Gene overlap between the </w:t>
        </w:r>
        <w:proofErr w:type="spellStart"/>
        <w:r w:rsidR="00D53C6D" w:rsidRPr="002E5804">
          <w:rPr>
            <w:rFonts w:cs="Arial"/>
            <w:color w:val="222222"/>
            <w:sz w:val="24"/>
            <w:szCs w:val="24"/>
            <w:shd w:val="clear" w:color="auto" w:fill="FFFFFF"/>
          </w:rPr>
          <w:t>bigRR</w:t>
        </w:r>
        <w:proofErr w:type="spellEnd"/>
        <w:r w:rsidR="00D53C6D" w:rsidRPr="002E5804">
          <w:rPr>
            <w:rFonts w:cs="Arial"/>
            <w:color w:val="222222"/>
            <w:sz w:val="24"/>
            <w:szCs w:val="24"/>
            <w:shd w:val="clear" w:color="auto" w:fill="FFFFFF"/>
          </w:rPr>
          <w:t xml:space="preserve"> T4 annotation and GEMMA B05.10 annotation </w:t>
        </w:r>
        <w:del w:id="749" w:author="Dan Kliebenstein" w:date="2018-05-18T16:20:00Z">
          <w:r w:rsidR="00D53C6D" w:rsidRPr="002E5804" w:rsidDel="00A03AD5">
            <w:rPr>
              <w:rFonts w:cs="Arial"/>
              <w:color w:val="222222"/>
              <w:sz w:val="24"/>
              <w:szCs w:val="24"/>
              <w:shd w:val="clear" w:color="auto" w:fill="FFFFFF"/>
            </w:rPr>
            <w:delText xml:space="preserve">was completed </w:delText>
          </w:r>
        </w:del>
        <w:r w:rsidR="00D53C6D" w:rsidRPr="002E5804">
          <w:rPr>
            <w:rFonts w:cs="Arial"/>
            <w:color w:val="222222"/>
            <w:sz w:val="24"/>
            <w:szCs w:val="24"/>
            <w:shd w:val="clear" w:color="auto" w:fill="FFFFFF"/>
          </w:rPr>
          <w:t>using a custom R script</w:t>
        </w:r>
      </w:ins>
      <w:ins w:id="750" w:author="nesol" w:date="2018-05-03T12:38:00Z">
        <w:r w:rsidR="002E5804" w:rsidRPr="002E5804">
          <w:rPr>
            <w:rFonts w:cs="Arial"/>
            <w:color w:val="222222"/>
            <w:sz w:val="24"/>
            <w:szCs w:val="24"/>
            <w:shd w:val="clear" w:color="auto" w:fill="FFFFFF"/>
          </w:rPr>
          <w:t xml:space="preserve"> and gene name t</w:t>
        </w:r>
        <w:r w:rsidR="002E5804" w:rsidRPr="00473114">
          <w:rPr>
            <w:rFonts w:cs="Arial"/>
            <w:color w:val="222222"/>
            <w:sz w:val="24"/>
            <w:szCs w:val="24"/>
            <w:shd w:val="clear" w:color="auto" w:fill="FFFFFF"/>
          </w:rPr>
          <w:t xml:space="preserve">ranslations pulled from the </w:t>
        </w:r>
      </w:ins>
      <w:ins w:id="751" w:author="nesol" w:date="2018-05-03T12:39:00Z">
        <w:r w:rsidR="002E5804" w:rsidRPr="002E5804">
          <w:rPr>
            <w:rFonts w:cs="Arial"/>
            <w:color w:val="222222"/>
            <w:sz w:val="24"/>
            <w:szCs w:val="24"/>
            <w:shd w:val="clear" w:color="auto" w:fill="FFFFFF"/>
          </w:rPr>
          <w:t xml:space="preserve">INRA </w:t>
        </w:r>
        <w:r w:rsidR="002E5804" w:rsidRPr="002E5804">
          <w:rPr>
            <w:rFonts w:cs="Arial"/>
            <w:i/>
            <w:color w:val="222222"/>
            <w:sz w:val="24"/>
            <w:szCs w:val="24"/>
            <w:shd w:val="clear" w:color="auto" w:fill="FFFFFF"/>
          </w:rPr>
          <w:t xml:space="preserve">Botrytis </w:t>
        </w:r>
        <w:proofErr w:type="spellStart"/>
        <w:r w:rsidR="002E5804" w:rsidRPr="002E5804">
          <w:rPr>
            <w:rFonts w:cs="Arial"/>
            <w:i/>
            <w:color w:val="222222"/>
            <w:sz w:val="24"/>
            <w:szCs w:val="24"/>
            <w:shd w:val="clear" w:color="auto" w:fill="FFFFFF"/>
          </w:rPr>
          <w:t>cinerea</w:t>
        </w:r>
        <w:proofErr w:type="spellEnd"/>
        <w:r w:rsidR="002E5804" w:rsidRPr="002E5804">
          <w:rPr>
            <w:rFonts w:cs="Arial"/>
            <w:i/>
            <w:color w:val="222222"/>
            <w:sz w:val="24"/>
            <w:szCs w:val="24"/>
            <w:shd w:val="clear" w:color="auto" w:fill="FFFFFF"/>
          </w:rPr>
          <w:t xml:space="preserve"> </w:t>
        </w:r>
        <w:r w:rsidR="002E5804" w:rsidRPr="002E5804">
          <w:rPr>
            <w:rFonts w:cs="Arial"/>
            <w:color w:val="222222"/>
            <w:sz w:val="24"/>
            <w:szCs w:val="24"/>
            <w:shd w:val="clear" w:color="auto" w:fill="FFFFFF"/>
          </w:rPr>
          <w:t xml:space="preserve">Portal </w:t>
        </w:r>
      </w:ins>
      <w:r w:rsidR="00D03171">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&lt;EndNote&gt;&lt;Cite&gt;&lt;Author&gt;Choquer&lt;/Author&gt;&lt;Year&gt;2007&lt;/Year&gt;&lt;RecNum&gt;541&lt;/RecNum&gt;&lt;DisplayText&gt;(Choquer, Fournier et al. 2007, Viaud, Adam-Blondon et al. 2012)&lt;/DisplayText&gt;&lt;record&gt;&lt;rec-number&gt;541&lt;/rec-number&gt;&lt;foreign-keys&gt;&lt;key app="EN" db-id="a2x2tzszjfd2zjed0e8psfdtd0daafwwr002" timestamp="0"&gt;541&lt;/key&gt;&lt;/foreign-keys&gt;&lt;ref-type name="Journal Article"&gt;17&lt;/ref-type&gt;&lt;contributors&gt;&lt;authors&gt;&lt;author&gt;Choquer, Mathias&lt;/author&gt;&lt;author&gt;Fournier, Elisabeth&lt;/author&gt;&lt;author&gt;Kunz, Caroline&lt;/author&gt;&lt;author&gt;Levis, Caroline&lt;/author&gt;&lt;author&gt;Pradier, Jean-Marc&lt;/author&gt;&lt;author&gt;Simon, Adeline&lt;/author&gt;&lt;author&gt;Viaud, Muriel&lt;/author&gt;&lt;/authors&gt;&lt;/contributors&gt;&lt;titles&gt;&lt;title&gt;Botrytis cinerea virulence factors: new insights into a necrotrophic and polyphageous pathogen&lt;/title&gt;&lt;secondary-title&gt;FEMS microbiology letters&lt;/secondary-title&gt;&lt;/titles&gt;&lt;pages&gt;1-10&lt;/pages&gt;&lt;volume&gt;277&lt;/volume&gt;&lt;number&gt;1&lt;/number&gt;&lt;dates&gt;&lt;year&gt;2007&lt;/year&gt;&lt;/dates&gt;&lt;isbn&gt;1574-6968&lt;/isbn&gt;&lt;urls&gt;&lt;/urls&gt;&lt;/record&gt;&lt;/Cite&gt;&lt;Cite&gt;&lt;Author&gt;Viaud&lt;/Author&gt;&lt;Year&gt;2012&lt;/Year&gt;&lt;RecNum&gt;609&lt;/RecNum&gt;&lt;record&gt;&lt;rec-number&gt;609&lt;/rec-number&gt;&lt;foreign-keys&gt;&lt;key app="EN" db-id="a2x2tzszjfd2zjed0e8psfdtd0daafwwr002" timestamp="0"&gt;609&lt;/key&gt;&lt;/foreign-keys&gt;&lt;ref-type name="Journal Article"&gt;17&lt;/ref-type&gt;&lt;contributors&gt;&lt;authors&gt;&lt;author&gt;Viaud, Muriel&lt;/author&gt;&lt;author&gt;Adam-Blondon, Anne-Francoise&lt;/author&gt;&lt;author&gt;Amselem, Joelle&lt;/author&gt;&lt;author&gt;Bally, Pascal&lt;/author&gt;&lt;author&gt;Cimerman, Agnes&lt;/author&gt;&lt;author&gt;Dalmais-Lenaers, Berengere&lt;/author&gt;&lt;author&gt;Lapalu, Nicolas&lt;/author&gt;&lt;author&gt;Lebrun, Marc-Henri&lt;/author&gt;&lt;author&gt;Poinssot, Benoît&lt;/author&gt;&lt;author&gt;Pradier, Jean Marc&lt;/author&gt;&lt;/authors&gt;&lt;/contributors&gt;&lt;titles&gt;&lt;title&gt;Le génome de Botrytis décrypté&lt;/title&gt;&lt;secondary-title&gt;Revue des oenologues et des techniques vitivinicoles et oenologiques&lt;/secondary-title&gt;&lt;/titles&gt;&lt;pages&gt;9-11&lt;/pages&gt;&lt;number&gt;142&lt;/number&gt;&lt;dates&gt;&lt;year&gt;2012&lt;/year&gt;&lt;/dates&gt;&lt;urls&gt;&lt;/urls&gt;&lt;/record&gt;&lt;/Cite&gt;&lt;/EndNote&gt;</w:instrText>
      </w:r>
      <w:r w:rsidR="00D03171">
        <w:rPr>
          <w:rFonts w:cs="Arial"/>
          <w:color w:val="222222"/>
          <w:sz w:val="24"/>
          <w:szCs w:val="24"/>
          <w:shd w:val="clear" w:color="auto" w:fill="FFFFFF"/>
        </w:rPr>
        <w:fldChar w:fldCharType="separate"/>
      </w:r>
      <w:r w:rsidR="00D03171">
        <w:rPr>
          <w:rFonts w:cs="Arial"/>
          <w:noProof/>
          <w:color w:val="222222"/>
          <w:sz w:val="24"/>
          <w:szCs w:val="24"/>
          <w:shd w:val="clear" w:color="auto" w:fill="FFFFFF"/>
        </w:rPr>
        <w:t>(Choquer, Fournier et al. 2007, Viaud, Adam-Blondon et al. 2012)</w:t>
      </w:r>
      <w:r w:rsidR="00D03171">
        <w:rPr>
          <w:rFonts w:cs="Arial"/>
          <w:color w:val="222222"/>
          <w:sz w:val="24"/>
          <w:szCs w:val="24"/>
          <w:shd w:val="clear" w:color="auto" w:fill="FFFFFF"/>
        </w:rPr>
        <w:fldChar w:fldCharType="end"/>
      </w:r>
      <w:ins w:id="752" w:author="nesol" w:date="2018-05-03T12:39:00Z">
        <w:r w:rsidR="002E5804" w:rsidRPr="002E5804">
          <w:rPr>
            <w:rFonts w:cs="Arial"/>
            <w:color w:val="222222"/>
            <w:sz w:val="24"/>
            <w:szCs w:val="24"/>
            <w:shd w:val="clear" w:color="auto" w:fill="FFFFFF"/>
          </w:rPr>
          <w:t xml:space="preserve">. </w:t>
        </w:r>
      </w:ins>
      <w:ins w:id="753" w:author="nesol" w:date="2018-05-03T12:38:00Z">
        <w:r w:rsidR="002E5804" w:rsidRPr="002E5804">
          <w:rPr>
            <w:rFonts w:cs="Arial"/>
            <w:color w:val="222222"/>
            <w:sz w:val="24"/>
            <w:szCs w:val="24"/>
            <w:shd w:val="clear" w:color="auto" w:fill="FFFFFF"/>
          </w:rPr>
          <w:t xml:space="preserve"> F</w:t>
        </w:r>
      </w:ins>
      <w:ins w:id="754" w:author="nesol" w:date="2018-04-22T18:24:00Z">
        <w:r w:rsidRPr="002E5804">
          <w:rPr>
            <w:rFonts w:cs="Arial"/>
            <w:color w:val="222222"/>
            <w:sz w:val="24"/>
            <w:szCs w:val="24"/>
            <w:shd w:val="clear" w:color="auto" w:fill="FFFFFF"/>
          </w:rPr>
          <w:t xml:space="preserve">unctional annotations </w:t>
        </w:r>
      </w:ins>
      <w:ins w:id="755" w:author="nesol" w:date="2018-04-26T15:03:00Z">
        <w:r w:rsidR="00D53C6D" w:rsidRPr="002E5804">
          <w:rPr>
            <w:rFonts w:cs="Arial"/>
            <w:color w:val="222222"/>
            <w:sz w:val="24"/>
            <w:szCs w:val="24"/>
            <w:shd w:val="clear" w:color="auto" w:fill="FFFFFF"/>
          </w:rPr>
          <w:t xml:space="preserve">of the overlap lists </w:t>
        </w:r>
      </w:ins>
      <w:ins w:id="756" w:author="nesol" w:date="2018-04-22T18:24:00Z">
        <w:r w:rsidRPr="002E5804">
          <w:rPr>
            <w:rFonts w:cs="Arial"/>
            <w:color w:val="222222"/>
            <w:sz w:val="24"/>
            <w:szCs w:val="24"/>
            <w:shd w:val="clear" w:color="auto" w:fill="FFFFFF"/>
          </w:rPr>
          <w:t>are based on the T</w:t>
        </w:r>
        <w:r w:rsidRPr="00844E7F">
          <w:rPr>
            <w:rFonts w:cs="Arial"/>
            <w:color w:val="222222"/>
            <w:sz w:val="24"/>
            <w:szCs w:val="24"/>
            <w:shd w:val="clear" w:color="auto" w:fill="FFFFFF"/>
          </w:rPr>
          <w:t xml:space="preserve">4 gene models for genomic DNA (http://www.broadinstitute.org, </w:t>
        </w:r>
        <w:r w:rsidRPr="00844E7F">
          <w:rPr>
            <w:rFonts w:cs="Arial"/>
            <w:i/>
            <w:color w:val="222222"/>
            <w:sz w:val="24"/>
            <w:szCs w:val="24"/>
            <w:shd w:val="clear" w:color="auto" w:fill="FFFFFF"/>
          </w:rPr>
          <w:t xml:space="preserve">B. </w:t>
        </w:r>
        <w:proofErr w:type="spellStart"/>
        <w:r w:rsidRPr="00844E7F">
          <w:rPr>
            <w:rFonts w:cs="Arial"/>
            <w:i/>
            <w:color w:val="222222"/>
            <w:sz w:val="24"/>
            <w:szCs w:val="24"/>
            <w:shd w:val="clear" w:color="auto" w:fill="FFFFFF"/>
          </w:rPr>
          <w:t>cinerea</w:t>
        </w:r>
        <w:proofErr w:type="spellEnd"/>
        <w:r w:rsidRPr="00844E7F">
          <w:rPr>
            <w:rFonts w:cs="Arial"/>
            <w:color w:val="222222"/>
            <w:sz w:val="24"/>
            <w:szCs w:val="24"/>
            <w:shd w:val="clear" w:color="auto" w:fill="FFFFFF"/>
          </w:rPr>
          <w:t xml:space="preserve">; </w:t>
        </w:r>
      </w:ins>
      <w:r w:rsidRPr="00844E7F">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sidRPr="00844E7F">
        <w:rPr>
          <w:rFonts w:cs="Arial"/>
          <w:color w:val="222222"/>
          <w:sz w:val="24"/>
          <w:szCs w:val="24"/>
          <w:shd w:val="clear" w:color="auto" w:fill="FFFFFF"/>
        </w:rPr>
        <w:fldChar w:fldCharType="separate"/>
      </w:r>
      <w:ins w:id="757" w:author="nesol" w:date="2018-04-22T18:24:00Z">
        <w:r w:rsidRPr="00844E7F">
          <w:rPr>
            <w:rFonts w:cs="Arial"/>
            <w:noProof/>
            <w:color w:val="222222"/>
            <w:sz w:val="24"/>
            <w:szCs w:val="24"/>
            <w:shd w:val="clear" w:color="auto" w:fill="FFFFFF"/>
          </w:rPr>
          <w:t>(Staats and van Kan 2012)</w:t>
        </w:r>
        <w:r w:rsidRPr="00844E7F">
          <w:rPr>
            <w:rFonts w:cs="Arial"/>
            <w:color w:val="222222"/>
            <w:sz w:val="24"/>
            <w:szCs w:val="24"/>
            <w:shd w:val="clear" w:color="auto" w:fill="FFFFFF"/>
          </w:rPr>
          <w:fldChar w:fldCharType="end"/>
        </w:r>
        <w:r w:rsidRPr="00844E7F">
          <w:rPr>
            <w:rFonts w:cs="Arial"/>
            <w:color w:val="222222"/>
            <w:sz w:val="24"/>
            <w:szCs w:val="24"/>
            <w:shd w:val="clear" w:color="auto" w:fill="FFFFFF"/>
          </w:rPr>
          <w:t>.</w:t>
        </w:r>
      </w:ins>
    </w:p>
    <w:p w14:paraId="75B803F6" w14:textId="2457FF79" w:rsidR="00D91DB6" w:rsidDel="00D53C6D" w:rsidRDefault="00D91DB6" w:rsidP="00D91DB6">
      <w:pPr>
        <w:spacing w:line="480" w:lineRule="auto"/>
        <w:ind w:firstLine="720"/>
        <w:rPr>
          <w:sz w:val="24"/>
          <w:szCs w:val="24"/>
        </w:rPr>
      </w:pPr>
      <w:moveFromRangeStart w:id="758" w:author="nesol" w:date="2018-04-26T15:03:00Z" w:name="move512518343"/>
      <w:moveFrom w:id="759" w:author="nesol" w:date="2018-04-26T15:03:00Z">
        <w:r w:rsidRPr="00CF0681" w:rsidDel="00D53C6D">
          <w:rPr>
            <w:rFonts w:cs="Arial"/>
            <w:color w:val="222222"/>
            <w:sz w:val="24"/>
            <w:szCs w:val="24"/>
            <w:shd w:val="clear" w:color="auto" w:fill="FFFFFF"/>
          </w:rPr>
          <w:t xml:space="preserve"> </w:t>
        </w:r>
        <w:r w:rsidDel="00D53C6D">
          <w:rPr>
            <w:rFonts w:cs="Arial"/>
            <w:color w:val="222222"/>
            <w:sz w:val="24"/>
            <w:szCs w:val="24"/>
            <w:shd w:val="clear" w:color="auto" w:fill="FFFFFF"/>
          </w:rPr>
          <w:t>To predict expected overlap of significant SNPs across plant genotypes, we used the average number of significant SNPs per each of the 12 plant genotypes (14,000 SNPs) and calculated expected overlap between those 12 lists using binomial coefficients.</w:t>
        </w:r>
      </w:moveFrom>
    </w:p>
    <w:moveFromRangeEnd w:id="758"/>
    <w:p w14:paraId="6A0CF3D5" w14:textId="2BA6E9DD" w:rsidR="008F65C4" w:rsidRDefault="008F65C4">
      <w:pPr>
        <w:rPr>
          <w:b/>
          <w:sz w:val="24"/>
          <w:szCs w:val="24"/>
        </w:rPr>
      </w:pPr>
      <w:r>
        <w:rPr>
          <w:b/>
          <w:sz w:val="24"/>
          <w:szCs w:val="24"/>
        </w:rPr>
        <w:br w:type="page"/>
      </w:r>
    </w:p>
    <w:p w14:paraId="2E768C51" w14:textId="55D82A2A" w:rsidR="00416136" w:rsidRPr="001F46F8" w:rsidRDefault="008A0D22" w:rsidP="001F46F8">
      <w:pPr>
        <w:rPr>
          <w:b/>
          <w:sz w:val="24"/>
          <w:szCs w:val="24"/>
        </w:rPr>
      </w:pPr>
      <w:r w:rsidRPr="008A0D22">
        <w:rPr>
          <w:b/>
          <w:sz w:val="24"/>
          <w:szCs w:val="24"/>
        </w:rPr>
        <w:lastRenderedPageBreak/>
        <w:t>References</w:t>
      </w:r>
    </w:p>
    <w:p w14:paraId="5298874D" w14:textId="77777777" w:rsidR="00190ECE" w:rsidRPr="00190ECE" w:rsidRDefault="00416136" w:rsidP="00FF5308">
      <w:pPr>
        <w:pStyle w:val="EndNoteBibliography"/>
        <w:ind w:left="720" w:hanging="720"/>
      </w:pPr>
      <w:r>
        <w:rPr>
          <w:sz w:val="24"/>
          <w:szCs w:val="24"/>
        </w:rPr>
        <w:fldChar w:fldCharType="begin"/>
      </w:r>
      <w:r>
        <w:rPr>
          <w:sz w:val="24"/>
          <w:szCs w:val="24"/>
        </w:rPr>
        <w:instrText xml:space="preserve"> ADDIN EN.REFLIST </w:instrText>
      </w:r>
      <w:r>
        <w:rPr>
          <w:sz w:val="24"/>
          <w:szCs w:val="24"/>
        </w:rPr>
        <w:fldChar w:fldCharType="separate"/>
      </w:r>
      <w:r w:rsidR="00190ECE" w:rsidRPr="00190ECE">
        <w:t xml:space="preserve">Abramovitch, R. B. and G. B. Martin (2004). "Strategies used by bacterial pathogens to suppress plant defenses." </w:t>
      </w:r>
      <w:r w:rsidR="00190ECE" w:rsidRPr="00190ECE">
        <w:rPr>
          <w:u w:val="single"/>
        </w:rPr>
        <w:t>Current opinion in plant biology</w:t>
      </w:r>
      <w:r w:rsidR="00190ECE" w:rsidRPr="00190ECE">
        <w:t xml:space="preserve"> </w:t>
      </w:r>
      <w:r w:rsidR="00190ECE" w:rsidRPr="00190ECE">
        <w:rPr>
          <w:b/>
        </w:rPr>
        <w:t>7</w:t>
      </w:r>
      <w:r w:rsidR="00190ECE" w:rsidRPr="00190ECE">
        <w:t>(4): 356-364.</w:t>
      </w:r>
    </w:p>
    <w:p w14:paraId="7FEF23FC" w14:textId="77777777" w:rsidR="00190ECE" w:rsidRPr="00190ECE" w:rsidRDefault="00190ECE" w:rsidP="00FF5308">
      <w:pPr>
        <w:pStyle w:val="EndNoteBibliography"/>
        <w:ind w:left="720" w:hanging="720"/>
      </w:pPr>
      <w:r w:rsidRPr="00190ECE">
        <w:t xml:space="preserve">AbuQamar, S., M.-F. Chai, H. Luo, F. Song and T. Mengiste (2008). "Tomato protein kinase 1b mediates signaling of plant responses to necrotrophic fungi and insect herbivory." </w:t>
      </w:r>
      <w:r w:rsidRPr="00190ECE">
        <w:rPr>
          <w:u w:val="single"/>
        </w:rPr>
        <w:t>The Plant Cell</w:t>
      </w:r>
      <w:r w:rsidRPr="00190ECE">
        <w:t xml:space="preserve"> </w:t>
      </w:r>
      <w:r w:rsidRPr="00190ECE">
        <w:rPr>
          <w:b/>
        </w:rPr>
        <w:t>20</w:t>
      </w:r>
      <w:r w:rsidRPr="00190ECE">
        <w:t>(7): 1964-1983.</w:t>
      </w:r>
    </w:p>
    <w:p w14:paraId="5B2AC56B" w14:textId="77777777" w:rsidR="00190ECE" w:rsidRPr="00190ECE" w:rsidRDefault="00190ECE" w:rsidP="00FF5308">
      <w:pPr>
        <w:pStyle w:val="EndNoteBibliography"/>
        <w:ind w:left="720" w:hanging="720"/>
      </w:pPr>
      <w:r w:rsidRPr="00190ECE">
        <w:t xml:space="preserve">Atwell, S., J. Corwin, N. Soltis, A. Subedy, K. Denby and D. J. Kliebenstein (2015). "Whole genome resequencing of Botrytis cinerea isolates identifies high levels of standing diversity." </w:t>
      </w:r>
      <w:r w:rsidRPr="00190ECE">
        <w:rPr>
          <w:u w:val="single"/>
        </w:rPr>
        <w:t>Frontiers in microbiology</w:t>
      </w:r>
      <w:r w:rsidRPr="00190ECE">
        <w:t xml:space="preserve"> </w:t>
      </w:r>
      <w:r w:rsidRPr="00190ECE">
        <w:rPr>
          <w:b/>
        </w:rPr>
        <w:t>6</w:t>
      </w:r>
      <w:r w:rsidRPr="00190ECE">
        <w:t>: 996.</w:t>
      </w:r>
    </w:p>
    <w:p w14:paraId="65766DE7" w14:textId="77777777" w:rsidR="00190ECE" w:rsidRPr="00190ECE" w:rsidRDefault="00190ECE" w:rsidP="00FF5308">
      <w:pPr>
        <w:pStyle w:val="EndNoteBibliography"/>
        <w:ind w:left="720" w:hanging="720"/>
        <w:rPr>
          <w:u w:val="single"/>
        </w:rPr>
      </w:pPr>
      <w:r w:rsidRPr="00190ECE">
        <w:t xml:space="preserve">Atwell, S., N. Soltis and D. J. Kliebenstein (2017). "Genetic Diversity in 97 Botrytis cinerea Isolates." </w:t>
      </w:r>
      <w:r w:rsidRPr="00190ECE">
        <w:rPr>
          <w:u w:val="single"/>
        </w:rPr>
        <w:t>in prep.</w:t>
      </w:r>
    </w:p>
    <w:p w14:paraId="22A301C4" w14:textId="77777777" w:rsidR="00190ECE" w:rsidRPr="00190ECE" w:rsidRDefault="00190ECE" w:rsidP="00FF5308">
      <w:pPr>
        <w:pStyle w:val="EndNoteBibliography"/>
        <w:ind w:left="720" w:hanging="720"/>
      </w:pPr>
      <w:r w:rsidRPr="00190ECE">
        <w:t xml:space="preserve">Bai, Y. and P. Lindhout (2007). "Domestication and breeding of tomatoes: what have we gained and what can we gain in the future?" </w:t>
      </w:r>
      <w:r w:rsidRPr="00190ECE">
        <w:rPr>
          <w:u w:val="single"/>
        </w:rPr>
        <w:t>Annals of botany</w:t>
      </w:r>
      <w:r w:rsidRPr="00190ECE">
        <w:t xml:space="preserve"> </w:t>
      </w:r>
      <w:r w:rsidRPr="00190ECE">
        <w:rPr>
          <w:b/>
        </w:rPr>
        <w:t>100</w:t>
      </w:r>
      <w:r w:rsidRPr="00190ECE">
        <w:t>(5): 1085-1094.</w:t>
      </w:r>
    </w:p>
    <w:p w14:paraId="2ACE9429" w14:textId="77777777" w:rsidR="00190ECE" w:rsidRPr="00190ECE" w:rsidRDefault="00190ECE" w:rsidP="00FF5308">
      <w:pPr>
        <w:pStyle w:val="EndNoteBibliography"/>
        <w:ind w:left="720" w:hanging="720"/>
      </w:pPr>
      <w:r w:rsidRPr="00190ECE">
        <w:t xml:space="preserve">Ballaré, C. L. and R. Pierik (2017). "The shade‐avoidance syndrome: multiple signals and ecological consequences." </w:t>
      </w:r>
      <w:r w:rsidRPr="00190ECE">
        <w:rPr>
          <w:u w:val="single"/>
        </w:rPr>
        <w:t>Plant, cell &amp; environment</w:t>
      </w:r>
      <w:r w:rsidRPr="00190ECE">
        <w:t xml:space="preserve"> </w:t>
      </w:r>
      <w:r w:rsidRPr="00190ECE">
        <w:rPr>
          <w:b/>
        </w:rPr>
        <w:t>40</w:t>
      </w:r>
      <w:r w:rsidRPr="00190ECE">
        <w:t>(11): 2530-2543.</w:t>
      </w:r>
    </w:p>
    <w:p w14:paraId="4CDDA79E" w14:textId="77777777" w:rsidR="00190ECE" w:rsidRPr="00190ECE" w:rsidRDefault="00190ECE" w:rsidP="00FF5308">
      <w:pPr>
        <w:pStyle w:val="EndNoteBibliography"/>
        <w:ind w:left="720" w:hanging="720"/>
      </w:pPr>
      <w:r w:rsidRPr="00190ECE">
        <w:t xml:space="preserve">Barrett, L. G. and M. Heil (2012). "Unifying concepts and mechanisms in the specificity of plant–enemy interactions." </w:t>
      </w:r>
      <w:r w:rsidRPr="00190ECE">
        <w:rPr>
          <w:u w:val="single"/>
        </w:rPr>
        <w:t>Trends in plant science</w:t>
      </w:r>
      <w:r w:rsidRPr="00190ECE">
        <w:t xml:space="preserve"> </w:t>
      </w:r>
      <w:r w:rsidRPr="00190ECE">
        <w:rPr>
          <w:b/>
        </w:rPr>
        <w:t>17</w:t>
      </w:r>
      <w:r w:rsidRPr="00190ECE">
        <w:t>(5): 282-292.</w:t>
      </w:r>
    </w:p>
    <w:p w14:paraId="00BD229D" w14:textId="77777777" w:rsidR="00190ECE" w:rsidRPr="00190ECE" w:rsidRDefault="00190ECE" w:rsidP="00FF5308">
      <w:pPr>
        <w:pStyle w:val="EndNoteBibliography"/>
        <w:ind w:left="720" w:hanging="720"/>
      </w:pPr>
      <w:r w:rsidRPr="00190ECE">
        <w:t xml:space="preserve">Barrett, L. G., J. M. Kniskern, N. Bodenhausen, W. Zhang and J. Bergelson (2009). "Continua of specificity and virulence in plant host–pathogen interactions: causes and consequences." </w:t>
      </w:r>
      <w:r w:rsidRPr="00190ECE">
        <w:rPr>
          <w:u w:val="single"/>
        </w:rPr>
        <w:t>New Phytologist</w:t>
      </w:r>
      <w:r w:rsidRPr="00190ECE">
        <w:t xml:space="preserve"> </w:t>
      </w:r>
      <w:r w:rsidRPr="00190ECE">
        <w:rPr>
          <w:b/>
        </w:rPr>
        <w:t>183</w:t>
      </w:r>
      <w:r w:rsidRPr="00190ECE">
        <w:t>(3): 513-529.</w:t>
      </w:r>
    </w:p>
    <w:p w14:paraId="0D1034C5" w14:textId="77777777" w:rsidR="00190ECE" w:rsidRPr="00190ECE" w:rsidRDefault="00190ECE" w:rsidP="00FF5308">
      <w:pPr>
        <w:pStyle w:val="EndNoteBibliography"/>
        <w:ind w:left="720" w:hanging="720"/>
      </w:pPr>
      <w:r w:rsidRPr="00190ECE">
        <w:t xml:space="preserve">Bartoli, C. and F. Roux (2017). "Genome-Wide Association Studies In Plant Pathosystems: Toward an Ecological Genomics Approach." </w:t>
      </w:r>
      <w:r w:rsidRPr="00190ECE">
        <w:rPr>
          <w:u w:val="single"/>
        </w:rPr>
        <w:t>Frontiers in plant science</w:t>
      </w:r>
      <w:r w:rsidRPr="00190ECE">
        <w:t xml:space="preserve"> </w:t>
      </w:r>
      <w:r w:rsidRPr="00190ECE">
        <w:rPr>
          <w:b/>
        </w:rPr>
        <w:t>8</w:t>
      </w:r>
      <w:r w:rsidRPr="00190ECE">
        <w:t>.</w:t>
      </w:r>
    </w:p>
    <w:p w14:paraId="40711242" w14:textId="77777777" w:rsidR="00190ECE" w:rsidRPr="00190ECE" w:rsidRDefault="00190ECE" w:rsidP="00FF5308">
      <w:pPr>
        <w:pStyle w:val="EndNoteBibliography"/>
        <w:ind w:left="720" w:hanging="720"/>
      </w:pPr>
      <w:r w:rsidRPr="00190ECE">
        <w:t xml:space="preserve">Benjamini, Y. and Y. Hochberg (1995). "Controlling the false discovery rate: a practical and powerful approach to multiple testing." </w:t>
      </w:r>
      <w:r w:rsidRPr="00190ECE">
        <w:rPr>
          <w:u w:val="single"/>
        </w:rPr>
        <w:t>Journal of the royal statistical society. Series B (Methodological)</w:t>
      </w:r>
      <w:r w:rsidRPr="00190ECE">
        <w:t>: 289-300.</w:t>
      </w:r>
    </w:p>
    <w:p w14:paraId="4A5E077F" w14:textId="77777777" w:rsidR="00190ECE" w:rsidRPr="00190ECE" w:rsidRDefault="00190ECE" w:rsidP="00FF5308">
      <w:pPr>
        <w:pStyle w:val="EndNoteBibliography"/>
        <w:ind w:left="720" w:hanging="720"/>
      </w:pPr>
      <w:r w:rsidRPr="00190ECE">
        <w:t xml:space="preserve">Bergougnoux, V. (2014). "The history of tomato: from domestication to biopharming." </w:t>
      </w:r>
      <w:r w:rsidRPr="00190ECE">
        <w:rPr>
          <w:u w:val="single"/>
        </w:rPr>
        <w:t>Biotechnology advances</w:t>
      </w:r>
      <w:r w:rsidRPr="00190ECE">
        <w:t xml:space="preserve"> </w:t>
      </w:r>
      <w:r w:rsidRPr="00190ECE">
        <w:rPr>
          <w:b/>
        </w:rPr>
        <w:t>32</w:t>
      </w:r>
      <w:r w:rsidRPr="00190ECE">
        <w:t>(1): 170-189.</w:t>
      </w:r>
    </w:p>
    <w:p w14:paraId="7B3E16C3" w14:textId="77777777" w:rsidR="00190ECE" w:rsidRPr="00190ECE" w:rsidRDefault="00190ECE" w:rsidP="00FF5308">
      <w:pPr>
        <w:pStyle w:val="EndNoteBibliography"/>
        <w:ind w:left="720" w:hanging="720"/>
      </w:pPr>
      <w:r w:rsidRPr="00190ECE">
        <w:t xml:space="preserve">Bhardwaj, V., S. Meier, L. N. Petersen, R. A. Ingle and L. C. Roden (2011). "Defence responses of Arabidopsis thaliana to infection by Pseudomonas syringae are regulated by the circadian clock." </w:t>
      </w:r>
      <w:r w:rsidRPr="00190ECE">
        <w:rPr>
          <w:u w:val="single"/>
        </w:rPr>
        <w:t>PloS one</w:t>
      </w:r>
      <w:r w:rsidRPr="00190ECE">
        <w:t xml:space="preserve"> </w:t>
      </w:r>
      <w:r w:rsidRPr="00190ECE">
        <w:rPr>
          <w:b/>
        </w:rPr>
        <w:t>6</w:t>
      </w:r>
      <w:r w:rsidRPr="00190ECE">
        <w:t>(10): e26968.</w:t>
      </w:r>
    </w:p>
    <w:p w14:paraId="42906A77" w14:textId="77777777" w:rsidR="00190ECE" w:rsidRPr="00190ECE" w:rsidRDefault="00190ECE" w:rsidP="00FF5308">
      <w:pPr>
        <w:pStyle w:val="EndNoteBibliography"/>
        <w:ind w:left="720" w:hanging="720"/>
      </w:pPr>
      <w:r w:rsidRPr="00190ECE">
        <w:t xml:space="preserve">Bittel, P. and S. Robatzek (2007). "Microbe-associated molecular patterns (MAMPs) probe plant immunity." </w:t>
      </w:r>
      <w:r w:rsidRPr="00190ECE">
        <w:rPr>
          <w:u w:val="single"/>
        </w:rPr>
        <w:t>Current opinion in plant biology</w:t>
      </w:r>
      <w:r w:rsidRPr="00190ECE">
        <w:t xml:space="preserve"> </w:t>
      </w:r>
      <w:r w:rsidRPr="00190ECE">
        <w:rPr>
          <w:b/>
        </w:rPr>
        <w:t>10</w:t>
      </w:r>
      <w:r w:rsidRPr="00190ECE">
        <w:t>(4): 335-341.</w:t>
      </w:r>
    </w:p>
    <w:p w14:paraId="49C4D37F" w14:textId="77777777" w:rsidR="00190ECE" w:rsidRPr="00190ECE" w:rsidRDefault="00190ECE" w:rsidP="00FF5308">
      <w:pPr>
        <w:pStyle w:val="EndNoteBibliography"/>
        <w:ind w:left="720" w:hanging="720"/>
      </w:pPr>
      <w:r w:rsidRPr="00190ECE">
        <w:t xml:space="preserve">Blanca, J., J. Montero-Pau, C. Sauvage, G. Bauchet, E. Illa, M. J. Díez, D. Francis, M. Causse, E. van der Knaap and J. Cañizares (2015). "Genomic variation in tomato, from wild ancestors to contemporary breeding accessions." </w:t>
      </w:r>
      <w:r w:rsidRPr="00190ECE">
        <w:rPr>
          <w:u w:val="single"/>
        </w:rPr>
        <w:t>BMC genomics</w:t>
      </w:r>
      <w:r w:rsidRPr="00190ECE">
        <w:t xml:space="preserve"> </w:t>
      </w:r>
      <w:r w:rsidRPr="00190ECE">
        <w:rPr>
          <w:b/>
        </w:rPr>
        <w:t>16</w:t>
      </w:r>
      <w:r w:rsidRPr="00190ECE">
        <w:t>(1): 257.</w:t>
      </w:r>
    </w:p>
    <w:p w14:paraId="2E1D118B" w14:textId="77777777" w:rsidR="00190ECE" w:rsidRPr="00190ECE" w:rsidRDefault="00190ECE" w:rsidP="00FF5308">
      <w:pPr>
        <w:pStyle w:val="EndNoteBibliography"/>
        <w:ind w:left="720" w:hanging="720"/>
      </w:pPr>
      <w:r w:rsidRPr="00190ECE">
        <w:t xml:space="preserve">Blanco-Ulate, B., A. Morales-Cruz, K. C. Amrine, J. M. Labavitch, A. L. Powell and D. Cantu (2014). "Genome-wide transcriptional profiling of Botrytis cinerea genes targeting plant cell walls during infections of different hosts." </w:t>
      </w:r>
      <w:r w:rsidRPr="00190ECE">
        <w:rPr>
          <w:u w:val="single"/>
        </w:rPr>
        <w:t>Frontiers in plant science</w:t>
      </w:r>
      <w:r w:rsidRPr="00190ECE">
        <w:t xml:space="preserve"> </w:t>
      </w:r>
      <w:r w:rsidRPr="00190ECE">
        <w:rPr>
          <w:b/>
        </w:rPr>
        <w:t>5</w:t>
      </w:r>
      <w:r w:rsidRPr="00190ECE">
        <w:t>.</w:t>
      </w:r>
    </w:p>
    <w:p w14:paraId="178F5C38" w14:textId="77777777" w:rsidR="00190ECE" w:rsidRPr="00190ECE" w:rsidRDefault="00190ECE" w:rsidP="00FF5308">
      <w:pPr>
        <w:pStyle w:val="EndNoteBibliography"/>
        <w:ind w:left="720" w:hanging="720"/>
      </w:pPr>
      <w:r w:rsidRPr="00190ECE">
        <w:t xml:space="preserve">Boller, T. and S. Y. He (2009). "Innate immunity in plants: an arms race between pattern recognition receptors in plants and effectors in microbial pathogens." </w:t>
      </w:r>
      <w:r w:rsidRPr="00190ECE">
        <w:rPr>
          <w:u w:val="single"/>
        </w:rPr>
        <w:t>Science</w:t>
      </w:r>
      <w:r w:rsidRPr="00190ECE">
        <w:t xml:space="preserve"> </w:t>
      </w:r>
      <w:r w:rsidRPr="00190ECE">
        <w:rPr>
          <w:b/>
        </w:rPr>
        <w:t>324</w:t>
      </w:r>
      <w:r w:rsidRPr="00190ECE">
        <w:t>(5928): 742-744.</w:t>
      </w:r>
    </w:p>
    <w:p w14:paraId="4CFED7DC" w14:textId="77777777" w:rsidR="00190ECE" w:rsidRPr="00190ECE" w:rsidRDefault="00190ECE" w:rsidP="00FF5308">
      <w:pPr>
        <w:pStyle w:val="EndNoteBibliography"/>
        <w:ind w:left="720" w:hanging="720"/>
      </w:pPr>
      <w:r w:rsidRPr="00190ECE">
        <w:t xml:space="preserve">Boyd, L. A., C. Ridout, D. M. O'Sullivan, J. E. Leach and H. Leung (2013). "Plant–pathogen interactions: disease resistance in modern agriculture." </w:t>
      </w:r>
      <w:r w:rsidRPr="00190ECE">
        <w:rPr>
          <w:u w:val="single"/>
        </w:rPr>
        <w:t>Trends in genetics</w:t>
      </w:r>
      <w:r w:rsidRPr="00190ECE">
        <w:t xml:space="preserve"> </w:t>
      </w:r>
      <w:r w:rsidRPr="00190ECE">
        <w:rPr>
          <w:b/>
        </w:rPr>
        <w:t>29</w:t>
      </w:r>
      <w:r w:rsidRPr="00190ECE">
        <w:t>(4): 233-240.</w:t>
      </w:r>
    </w:p>
    <w:p w14:paraId="16218168" w14:textId="77777777" w:rsidR="00190ECE" w:rsidRPr="00190ECE" w:rsidRDefault="00190ECE" w:rsidP="00FF5308">
      <w:pPr>
        <w:pStyle w:val="EndNoteBibliography"/>
        <w:ind w:left="720" w:hanging="720"/>
      </w:pPr>
      <w:r w:rsidRPr="00190ECE">
        <w:t xml:space="preserve">Camañes, G., L. Scalschi, B. Vicedo, C. González‐Bosch and P. García‐Agustín (2015). "An untargeted global metabolomic analysis reveals the biochemical changes underlying basal resistance and priming in Solanum lycopersicum, and identifies 1‐methyltryptophan as a metabolite involved in plant responses to Botrytis cinerea and Pseudomonas syringae." </w:t>
      </w:r>
      <w:r w:rsidRPr="00190ECE">
        <w:rPr>
          <w:u w:val="single"/>
        </w:rPr>
        <w:t>The Plant Journal</w:t>
      </w:r>
      <w:r w:rsidRPr="00190ECE">
        <w:t xml:space="preserve"> </w:t>
      </w:r>
      <w:r w:rsidRPr="00190ECE">
        <w:rPr>
          <w:b/>
        </w:rPr>
        <w:t>84</w:t>
      </w:r>
      <w:r w:rsidRPr="00190ECE">
        <w:t>(1): 125-139.</w:t>
      </w:r>
    </w:p>
    <w:p w14:paraId="666CDF2A" w14:textId="77777777" w:rsidR="00190ECE" w:rsidRPr="00190ECE" w:rsidRDefault="00190ECE" w:rsidP="00FF5308">
      <w:pPr>
        <w:pStyle w:val="EndNoteBibliography"/>
        <w:ind w:left="720" w:hanging="720"/>
      </w:pPr>
      <w:r w:rsidRPr="00190ECE">
        <w:lastRenderedPageBreak/>
        <w:t xml:space="preserve">Campos, M. L., Y. Yoshida, I. T. Major, D. de Oliveira Ferreira, S. M. Weraduwage, J. E. Froehlich, B. F. Johnson, D. M. Kramer, G. Jander and T. D. Sharkey (2016). "Rewiring of jasmonate and phytochrome B signalling uncouples plant growth-defense tradeoffs." </w:t>
      </w:r>
      <w:r w:rsidRPr="00190ECE">
        <w:rPr>
          <w:u w:val="single"/>
        </w:rPr>
        <w:t>Nature communications</w:t>
      </w:r>
      <w:r w:rsidRPr="00190ECE">
        <w:t xml:space="preserve"> </w:t>
      </w:r>
      <w:r w:rsidRPr="00190ECE">
        <w:rPr>
          <w:b/>
        </w:rPr>
        <w:t>7</w:t>
      </w:r>
      <w:r w:rsidRPr="00190ECE">
        <w:t>: 12570.</w:t>
      </w:r>
    </w:p>
    <w:p w14:paraId="783BFABF" w14:textId="77777777" w:rsidR="00190ECE" w:rsidRPr="00190ECE" w:rsidRDefault="00190ECE" w:rsidP="00FF5308">
      <w:pPr>
        <w:pStyle w:val="EndNoteBibliography"/>
        <w:ind w:left="720" w:hanging="720"/>
      </w:pPr>
      <w:r w:rsidRPr="00190ECE">
        <w:t xml:space="preserve">Cerveny, L., A. Straskova, V. Dankova, A. Hartlova, M. Ceckova, F. Staud and J. Stulik (2013). "Tetratricopeptide repeat motifs in the world of bacterial pathogens: role in virulence mechanisms." </w:t>
      </w:r>
      <w:r w:rsidRPr="00190ECE">
        <w:rPr>
          <w:u w:val="single"/>
        </w:rPr>
        <w:t>Infection and immunity</w:t>
      </w:r>
      <w:r w:rsidRPr="00190ECE">
        <w:t xml:space="preserve"> </w:t>
      </w:r>
      <w:r w:rsidRPr="00190ECE">
        <w:rPr>
          <w:b/>
        </w:rPr>
        <w:t>81</w:t>
      </w:r>
      <w:r w:rsidRPr="00190ECE">
        <w:t>(3): 629-635.</w:t>
      </w:r>
    </w:p>
    <w:p w14:paraId="2D63FB5E" w14:textId="77777777" w:rsidR="00190ECE" w:rsidRPr="00190ECE" w:rsidRDefault="00190ECE" w:rsidP="00FF5308">
      <w:pPr>
        <w:pStyle w:val="EndNoteBibliography"/>
        <w:ind w:left="720" w:hanging="720"/>
      </w:pPr>
      <w:r w:rsidRPr="00190ECE">
        <w:t xml:space="preserve">Chaudhary, B. (2013). "Plant domestication and resistance to herbivory." </w:t>
      </w:r>
      <w:r w:rsidRPr="00190ECE">
        <w:rPr>
          <w:u w:val="single"/>
        </w:rPr>
        <w:t>International journal of plant genomics</w:t>
      </w:r>
      <w:r w:rsidRPr="00190ECE">
        <w:t xml:space="preserve"> </w:t>
      </w:r>
      <w:r w:rsidRPr="00190ECE">
        <w:rPr>
          <w:b/>
        </w:rPr>
        <w:t>2013</w:t>
      </w:r>
      <w:r w:rsidRPr="00190ECE">
        <w:t>.</w:t>
      </w:r>
    </w:p>
    <w:p w14:paraId="73B741CC" w14:textId="77777777" w:rsidR="00190ECE" w:rsidRPr="00190ECE" w:rsidRDefault="00190ECE" w:rsidP="00FF5308">
      <w:pPr>
        <w:pStyle w:val="EndNoteBibliography"/>
        <w:ind w:left="720" w:hanging="720"/>
      </w:pPr>
      <w:r w:rsidRPr="00190ECE">
        <w:t xml:space="preserve">Chen, W., X. Liang, A. J. Peterson, D. H. Munn and B. R. Blazar (2008). "The indoleamine 2, 3-dioxygenase pathway is essential for human plasmacytoid dendritic cell-induced adaptive T regulatory cell generation." </w:t>
      </w:r>
      <w:r w:rsidRPr="00190ECE">
        <w:rPr>
          <w:u w:val="single"/>
        </w:rPr>
        <w:t>The Journal of Immunology</w:t>
      </w:r>
      <w:r w:rsidRPr="00190ECE">
        <w:t xml:space="preserve"> </w:t>
      </w:r>
      <w:r w:rsidRPr="00190ECE">
        <w:rPr>
          <w:b/>
        </w:rPr>
        <w:t>181</w:t>
      </w:r>
      <w:r w:rsidRPr="00190ECE">
        <w:t>(8): 5396-5404.</w:t>
      </w:r>
    </w:p>
    <w:p w14:paraId="2E3D59C7" w14:textId="77777777" w:rsidR="00190ECE" w:rsidRPr="00190ECE" w:rsidRDefault="00190ECE" w:rsidP="00FF5308">
      <w:pPr>
        <w:pStyle w:val="EndNoteBibliography"/>
        <w:ind w:left="720" w:hanging="720"/>
      </w:pPr>
      <w:r w:rsidRPr="00190ECE">
        <w:t xml:space="preserve">Choquer, M., E. Fournier, C. Kunz, C. Levis, J.-M. Pradier, A. Simon and M. Viaud (2007). "Botrytis cinerea virulence factors: new insights into a necrotrophic and polyphageous pathogen." </w:t>
      </w:r>
      <w:r w:rsidRPr="00190ECE">
        <w:rPr>
          <w:u w:val="single"/>
        </w:rPr>
        <w:t>FEMS microbiology letters</w:t>
      </w:r>
      <w:r w:rsidRPr="00190ECE">
        <w:t xml:space="preserve"> </w:t>
      </w:r>
      <w:r w:rsidRPr="00190ECE">
        <w:rPr>
          <w:b/>
        </w:rPr>
        <w:t>277</w:t>
      </w:r>
      <w:r w:rsidRPr="00190ECE">
        <w:t>(1): 1-10.</w:t>
      </w:r>
    </w:p>
    <w:p w14:paraId="08A67A59" w14:textId="77777777" w:rsidR="00190ECE" w:rsidRPr="00190ECE" w:rsidRDefault="00190ECE" w:rsidP="00FF5308">
      <w:pPr>
        <w:pStyle w:val="EndNoteBibliography"/>
        <w:ind w:left="720" w:hanging="720"/>
      </w:pPr>
      <w:r w:rsidRPr="00190ECE">
        <w:t xml:space="preserve">Corwin, J. A., D. Copeland, J. Feusier, A. Subedy, R. Eshbaugh, C. Palmer, J. Maloof and D. J. Kliebenstein (2016). "The quantitative basis of the Arabidopsis innate immune system to endemic pathogens depends on pathogen genetics." </w:t>
      </w:r>
      <w:r w:rsidRPr="00190ECE">
        <w:rPr>
          <w:u w:val="single"/>
        </w:rPr>
        <w:t>PLoS Genet</w:t>
      </w:r>
      <w:r w:rsidRPr="00190ECE">
        <w:t xml:space="preserve"> </w:t>
      </w:r>
      <w:r w:rsidRPr="00190ECE">
        <w:rPr>
          <w:b/>
        </w:rPr>
        <w:t>12</w:t>
      </w:r>
      <w:r w:rsidRPr="00190ECE">
        <w:t>(2): e1005789.</w:t>
      </w:r>
    </w:p>
    <w:p w14:paraId="7DAA93AD" w14:textId="77777777" w:rsidR="00190ECE" w:rsidRPr="00190ECE" w:rsidRDefault="00190ECE" w:rsidP="00FF5308">
      <w:pPr>
        <w:pStyle w:val="EndNoteBibliography"/>
        <w:ind w:left="720" w:hanging="720"/>
      </w:pPr>
      <w:r w:rsidRPr="00190ECE">
        <w:t xml:space="preserve">Corwin, J. A., A. Subedy, R. Eshbaugh and D. J. Kliebenstein (2016). "Expansive phenotypic landscape of Botrytis cinerea shows differential contribution of genetic diversity and plasticity." </w:t>
      </w:r>
      <w:r w:rsidRPr="00190ECE">
        <w:rPr>
          <w:u w:val="single"/>
        </w:rPr>
        <w:t>Molecular Plant-Microbe Interactions</w:t>
      </w:r>
      <w:r w:rsidRPr="00190ECE">
        <w:t xml:space="preserve"> </w:t>
      </w:r>
      <w:r w:rsidRPr="00190ECE">
        <w:rPr>
          <w:b/>
        </w:rPr>
        <w:t>29</w:t>
      </w:r>
      <w:r w:rsidRPr="00190ECE">
        <w:t>(4): 287-298.</w:t>
      </w:r>
    </w:p>
    <w:p w14:paraId="3538262E" w14:textId="77777777" w:rsidR="00190ECE" w:rsidRPr="00190ECE" w:rsidRDefault="00190ECE" w:rsidP="00FF5308">
      <w:pPr>
        <w:pStyle w:val="EndNoteBibliography"/>
        <w:ind w:left="720" w:hanging="720"/>
      </w:pPr>
      <w:r w:rsidRPr="00190ECE">
        <w:t xml:space="preserve">Couch, B. C., I. Fudal, M.-H. Lebrun, D. Tharreau, B. Valent, P. Van Kim, J.-L. Nottéghem and L. M. Kohn (2005). "Origins of host-specific populations of the blast pathogen Magnaporthe oryzae in crop domestication with subsequent expansion of pandemic clones on rice and weeds of rice." </w:t>
      </w:r>
      <w:r w:rsidRPr="00190ECE">
        <w:rPr>
          <w:u w:val="single"/>
        </w:rPr>
        <w:t>Genetics</w:t>
      </w:r>
      <w:r w:rsidRPr="00190ECE">
        <w:t xml:space="preserve"> </w:t>
      </w:r>
      <w:r w:rsidRPr="00190ECE">
        <w:rPr>
          <w:b/>
        </w:rPr>
        <w:t>170</w:t>
      </w:r>
      <w:r w:rsidRPr="00190ECE">
        <w:t>(2): 613-630.</w:t>
      </w:r>
    </w:p>
    <w:p w14:paraId="56877759" w14:textId="77777777" w:rsidR="00190ECE" w:rsidRPr="00190ECE" w:rsidRDefault="00190ECE" w:rsidP="00FF5308">
      <w:pPr>
        <w:pStyle w:val="EndNoteBibliography"/>
        <w:ind w:left="720" w:hanging="720"/>
      </w:pPr>
      <w:r w:rsidRPr="00190ECE">
        <w:t xml:space="preserve">Dalmais, B., J. Schumacher, J. Moraga, P. Le Pecheur, B. Tudzynski, I. G. Collado and M. Viaud (2011). "The Botrytis cinerea phytotoxin botcinic acid requires two polyketide synthases for production and has a redundant role in virulence with botrydial." </w:t>
      </w:r>
      <w:r w:rsidRPr="00190ECE">
        <w:rPr>
          <w:u w:val="single"/>
        </w:rPr>
        <w:t>Molecular plant pathology</w:t>
      </w:r>
      <w:r w:rsidRPr="00190ECE">
        <w:t xml:space="preserve"> </w:t>
      </w:r>
      <w:r w:rsidRPr="00190ECE">
        <w:rPr>
          <w:b/>
        </w:rPr>
        <w:t>12</w:t>
      </w:r>
      <w:r w:rsidRPr="00190ECE">
        <w:t>(6): 564-579.</w:t>
      </w:r>
    </w:p>
    <w:p w14:paraId="4E03ED2F" w14:textId="77777777" w:rsidR="00190ECE" w:rsidRPr="00190ECE" w:rsidRDefault="00190ECE" w:rsidP="00FF5308">
      <w:pPr>
        <w:pStyle w:val="EndNoteBibliography"/>
        <w:ind w:left="720" w:hanging="720"/>
      </w:pPr>
      <w:r w:rsidRPr="00190ECE">
        <w:t xml:space="preserve">Dalman, K., K. Himmelstrand, Å. Olson, M. Lind, M. Brandström-Durling and J. Stenlid (2013). "A genome-wide association study identifies genomic regions for virulence in the non-model organism Heterobasidion annosum ss." </w:t>
      </w:r>
      <w:r w:rsidRPr="00190ECE">
        <w:rPr>
          <w:u w:val="single"/>
        </w:rPr>
        <w:t>PLoS One</w:t>
      </w:r>
      <w:r w:rsidRPr="00190ECE">
        <w:t xml:space="preserve"> </w:t>
      </w:r>
      <w:r w:rsidRPr="00190ECE">
        <w:rPr>
          <w:b/>
        </w:rPr>
        <w:t>8</w:t>
      </w:r>
      <w:r w:rsidRPr="00190ECE">
        <w:t>(1): e53525.</w:t>
      </w:r>
    </w:p>
    <w:p w14:paraId="6A3CF04B" w14:textId="77777777" w:rsidR="00190ECE" w:rsidRPr="00190ECE" w:rsidRDefault="00190ECE" w:rsidP="00FF5308">
      <w:pPr>
        <w:pStyle w:val="EndNoteBibliography"/>
        <w:ind w:left="720" w:hanging="720"/>
      </w:pPr>
      <w:r w:rsidRPr="00190ECE">
        <w:t xml:space="preserve">Dangl, J. L. and J. D. Jones (2001). "Plant pathogens and integrated defence responses to infection." </w:t>
      </w:r>
      <w:r w:rsidRPr="00190ECE">
        <w:rPr>
          <w:u w:val="single"/>
        </w:rPr>
        <w:t>nature</w:t>
      </w:r>
      <w:r w:rsidRPr="00190ECE">
        <w:t xml:space="preserve"> </w:t>
      </w:r>
      <w:r w:rsidRPr="00190ECE">
        <w:rPr>
          <w:b/>
        </w:rPr>
        <w:t>411</w:t>
      </w:r>
      <w:r w:rsidRPr="00190ECE">
        <w:t>(6839): 826-833.</w:t>
      </w:r>
    </w:p>
    <w:p w14:paraId="032AE4A5" w14:textId="77777777" w:rsidR="00190ECE" w:rsidRPr="00190ECE" w:rsidRDefault="00190ECE" w:rsidP="00FF5308">
      <w:pPr>
        <w:pStyle w:val="EndNoteBibliography"/>
        <w:ind w:left="720" w:hanging="720"/>
      </w:pPr>
      <w:r w:rsidRPr="00190ECE">
        <w:t xml:space="preserve">De Feyter, R., Y. Yang and D. W. Gabriel (1993). "Gene-for-genes interactions between cotton R genes and Xanthomonas campestris pv. malvacearum avr genes." </w:t>
      </w:r>
      <w:r w:rsidRPr="00190ECE">
        <w:rPr>
          <w:u w:val="single"/>
        </w:rPr>
        <w:t>Molecular plant-microbe interactions: MPMI</w:t>
      </w:r>
      <w:r w:rsidRPr="00190ECE">
        <w:t xml:space="preserve"> </w:t>
      </w:r>
      <w:r w:rsidRPr="00190ECE">
        <w:rPr>
          <w:b/>
        </w:rPr>
        <w:t>6</w:t>
      </w:r>
      <w:r w:rsidRPr="00190ECE">
        <w:t>(2): 225-237.</w:t>
      </w:r>
    </w:p>
    <w:p w14:paraId="472DCCC1" w14:textId="77777777" w:rsidR="00190ECE" w:rsidRPr="00190ECE" w:rsidRDefault="00190ECE" w:rsidP="00FF5308">
      <w:pPr>
        <w:pStyle w:val="EndNoteBibliography"/>
        <w:ind w:left="720" w:hanging="720"/>
      </w:pPr>
      <w:r w:rsidRPr="00190ECE">
        <w:t xml:space="preserve">Dean, R., J. A. Van Kan, Z. A. Pretorius, K. E. Hammond‐Kosack, A. Di Pietro, P. D. Spanu, J. J. Rudd, M. Dickman, R. Kahmann and J. Ellis (2012). "The Top 10 fungal pathogens in molecular plant pathology." </w:t>
      </w:r>
      <w:r w:rsidRPr="00190ECE">
        <w:rPr>
          <w:u w:val="single"/>
        </w:rPr>
        <w:t>Molecular plant pathology</w:t>
      </w:r>
      <w:r w:rsidRPr="00190ECE">
        <w:t xml:space="preserve"> </w:t>
      </w:r>
      <w:r w:rsidRPr="00190ECE">
        <w:rPr>
          <w:b/>
        </w:rPr>
        <w:t>13</w:t>
      </w:r>
      <w:r w:rsidRPr="00190ECE">
        <w:t>(4): 414-430.</w:t>
      </w:r>
    </w:p>
    <w:p w14:paraId="6C964803" w14:textId="77777777" w:rsidR="00190ECE" w:rsidRPr="00190ECE" w:rsidRDefault="00190ECE" w:rsidP="00FF5308">
      <w:pPr>
        <w:pStyle w:val="EndNoteBibliography"/>
        <w:ind w:left="720" w:hanging="720"/>
      </w:pPr>
      <w:r w:rsidRPr="00190ECE">
        <w:t xml:space="preserve">Deighton, N., I. Muckenschnabel, A. J. Colmenares, I. G. Collado and B. Williamson (2001). "Botrydial is produced in plant tissues infected by Botrytis cinerea." </w:t>
      </w:r>
      <w:r w:rsidRPr="00190ECE">
        <w:rPr>
          <w:u w:val="single"/>
        </w:rPr>
        <w:t>Phytochemistry</w:t>
      </w:r>
      <w:r w:rsidRPr="00190ECE">
        <w:t xml:space="preserve"> </w:t>
      </w:r>
      <w:r w:rsidRPr="00190ECE">
        <w:rPr>
          <w:b/>
        </w:rPr>
        <w:t>57</w:t>
      </w:r>
      <w:r w:rsidRPr="00190ECE">
        <w:t>(5): 689-692.</w:t>
      </w:r>
    </w:p>
    <w:p w14:paraId="5D80A582" w14:textId="77777777" w:rsidR="00190ECE" w:rsidRPr="00190ECE" w:rsidRDefault="00190ECE" w:rsidP="00FF5308">
      <w:pPr>
        <w:pStyle w:val="EndNoteBibliography"/>
        <w:ind w:left="720" w:hanging="720"/>
      </w:pPr>
      <w:r w:rsidRPr="00190ECE">
        <w:t xml:space="preserve">Denby, K. J., P. Kumar and D. J. Kliebenstein (2004). "Identification of Botrytis cinerea susceptibility loci in Arabidopsis thaliana." </w:t>
      </w:r>
      <w:r w:rsidRPr="00190ECE">
        <w:rPr>
          <w:u w:val="single"/>
        </w:rPr>
        <w:t>The Plant Journal</w:t>
      </w:r>
      <w:r w:rsidRPr="00190ECE">
        <w:t xml:space="preserve"> </w:t>
      </w:r>
      <w:r w:rsidRPr="00190ECE">
        <w:rPr>
          <w:b/>
        </w:rPr>
        <w:t>38</w:t>
      </w:r>
      <w:r w:rsidRPr="00190ECE">
        <w:t>(3): 473-486.</w:t>
      </w:r>
    </w:p>
    <w:p w14:paraId="20E0E303" w14:textId="77777777" w:rsidR="00190ECE" w:rsidRPr="00190ECE" w:rsidRDefault="00190ECE" w:rsidP="00FF5308">
      <w:pPr>
        <w:pStyle w:val="EndNoteBibliography"/>
        <w:ind w:left="720" w:hanging="720"/>
      </w:pPr>
      <w:r w:rsidRPr="00190ECE">
        <w:t xml:space="preserve">Desjardins, C. A., K. A. Cohen, V. Munsamy, T. Abeel, K. Maharaj, B. J. Walker, T. P. Shea, D. V. Almeida, A. L. Manson and A. Salazar (2016). "Genomic and functional analyses of Mycobacterium tuberculosis strains implicate ald in D-cycloserine resistance." </w:t>
      </w:r>
      <w:r w:rsidRPr="00190ECE">
        <w:rPr>
          <w:u w:val="single"/>
        </w:rPr>
        <w:t>Nature genetics</w:t>
      </w:r>
      <w:r w:rsidRPr="00190ECE">
        <w:t xml:space="preserve"> </w:t>
      </w:r>
      <w:r w:rsidRPr="00190ECE">
        <w:rPr>
          <w:b/>
        </w:rPr>
        <w:t>48</w:t>
      </w:r>
      <w:r w:rsidRPr="00190ECE">
        <w:t>(5): 544-551.</w:t>
      </w:r>
    </w:p>
    <w:p w14:paraId="7FDF48A7" w14:textId="77777777" w:rsidR="00190ECE" w:rsidRPr="00190ECE" w:rsidRDefault="00190ECE" w:rsidP="00FF5308">
      <w:pPr>
        <w:pStyle w:val="EndNoteBibliography"/>
        <w:ind w:left="720" w:hanging="720"/>
      </w:pPr>
      <w:r w:rsidRPr="00190ECE">
        <w:t xml:space="preserve">Dıaz, J., A. ten Have and J. A. van Kan (2002). "The role of ethylene and wound signaling in resistance of tomato to Botrytis cinerea." </w:t>
      </w:r>
      <w:r w:rsidRPr="00190ECE">
        <w:rPr>
          <w:u w:val="single"/>
        </w:rPr>
        <w:t>Plant physiology</w:t>
      </w:r>
      <w:r w:rsidRPr="00190ECE">
        <w:t xml:space="preserve"> </w:t>
      </w:r>
      <w:r w:rsidRPr="00190ECE">
        <w:rPr>
          <w:b/>
        </w:rPr>
        <w:t>129</w:t>
      </w:r>
      <w:r w:rsidRPr="00190ECE">
        <w:t>(3): 1341-1351.</w:t>
      </w:r>
    </w:p>
    <w:p w14:paraId="11B365B3" w14:textId="77777777" w:rsidR="00190ECE" w:rsidRPr="00190ECE" w:rsidRDefault="00190ECE" w:rsidP="00FF5308">
      <w:pPr>
        <w:pStyle w:val="EndNoteBibliography"/>
        <w:ind w:left="720" w:hanging="720"/>
      </w:pPr>
      <w:r w:rsidRPr="00190ECE">
        <w:lastRenderedPageBreak/>
        <w:t xml:space="preserve">Dodds, P. N. and J. P. Rathjen (2010). "Plant immunity: towards an integrated view of plant–pathogen interactions." </w:t>
      </w:r>
      <w:r w:rsidRPr="00190ECE">
        <w:rPr>
          <w:u w:val="single"/>
        </w:rPr>
        <w:t>Nature Reviews Genetics</w:t>
      </w:r>
      <w:r w:rsidRPr="00190ECE">
        <w:t xml:space="preserve"> </w:t>
      </w:r>
      <w:r w:rsidRPr="00190ECE">
        <w:rPr>
          <w:b/>
        </w:rPr>
        <w:t>11</w:t>
      </w:r>
      <w:r w:rsidRPr="00190ECE">
        <w:t>(8): 539-548.</w:t>
      </w:r>
    </w:p>
    <w:p w14:paraId="46BDA084" w14:textId="77777777" w:rsidR="00190ECE" w:rsidRPr="00190ECE" w:rsidRDefault="00190ECE" w:rsidP="00FF5308">
      <w:pPr>
        <w:pStyle w:val="EndNoteBibliography"/>
        <w:ind w:left="720" w:hanging="720"/>
      </w:pPr>
      <w:r w:rsidRPr="00190ECE">
        <w:t xml:space="preserve">Doebley, J. F., B. S. Gaut and B. D. Smith (2006). "The molecular genetics of crop domestication." </w:t>
      </w:r>
      <w:r w:rsidRPr="00190ECE">
        <w:rPr>
          <w:u w:val="single"/>
        </w:rPr>
        <w:t>Cell</w:t>
      </w:r>
      <w:r w:rsidRPr="00190ECE">
        <w:t xml:space="preserve"> </w:t>
      </w:r>
      <w:r w:rsidRPr="00190ECE">
        <w:rPr>
          <w:b/>
        </w:rPr>
        <w:t>127</w:t>
      </w:r>
      <w:r w:rsidRPr="00190ECE">
        <w:t>(7): 1309-1321.</w:t>
      </w:r>
    </w:p>
    <w:p w14:paraId="35987552" w14:textId="77777777" w:rsidR="00190ECE" w:rsidRPr="00190ECE" w:rsidRDefault="00190ECE" w:rsidP="00FF5308">
      <w:pPr>
        <w:pStyle w:val="EndNoteBibliography"/>
        <w:ind w:left="720" w:hanging="720"/>
      </w:pPr>
      <w:r w:rsidRPr="00190ECE">
        <w:t xml:space="preserve">Doerge, R. W. and G. A. Churchill (1996). "Permutation tests for multiple loci affecting a quantitative character." </w:t>
      </w:r>
      <w:r w:rsidRPr="00190ECE">
        <w:rPr>
          <w:u w:val="single"/>
        </w:rPr>
        <w:t>Genetics</w:t>
      </w:r>
      <w:r w:rsidRPr="00190ECE">
        <w:t xml:space="preserve"> </w:t>
      </w:r>
      <w:r w:rsidRPr="00190ECE">
        <w:rPr>
          <w:b/>
        </w:rPr>
        <w:t>142</w:t>
      </w:r>
      <w:r w:rsidRPr="00190ECE">
        <w:t>(1): 285-294.</w:t>
      </w:r>
    </w:p>
    <w:p w14:paraId="06DC0976" w14:textId="77777777" w:rsidR="00190ECE" w:rsidRPr="00190ECE" w:rsidRDefault="00190ECE" w:rsidP="00FF5308">
      <w:pPr>
        <w:pStyle w:val="EndNoteBibliography"/>
        <w:ind w:left="720" w:hanging="720"/>
      </w:pPr>
      <w:r w:rsidRPr="00190ECE">
        <w:t xml:space="preserve">Douglas Bates, M. M., Ben Bolker, Steve Walker (2015). "Fitting Linear Mixed-Effects Models Using lme4." </w:t>
      </w:r>
      <w:r w:rsidRPr="00190ECE">
        <w:rPr>
          <w:u w:val="single"/>
        </w:rPr>
        <w:t>Journal of Statistical Software</w:t>
      </w:r>
      <w:r w:rsidRPr="00190ECE">
        <w:t xml:space="preserve"> </w:t>
      </w:r>
      <w:r w:rsidRPr="00190ECE">
        <w:rPr>
          <w:b/>
        </w:rPr>
        <w:t>67</w:t>
      </w:r>
      <w:r w:rsidRPr="00190ECE">
        <w:t>(1): 1-48.</w:t>
      </w:r>
    </w:p>
    <w:p w14:paraId="3E5CBDDE" w14:textId="77777777" w:rsidR="00190ECE" w:rsidRPr="00190ECE" w:rsidRDefault="00190ECE" w:rsidP="00FF5308">
      <w:pPr>
        <w:pStyle w:val="EndNoteBibliography"/>
        <w:ind w:left="720" w:hanging="720"/>
      </w:pPr>
      <w:r w:rsidRPr="00190ECE">
        <w:t xml:space="preserve">Dwivedi, S. L., H. D. Upadhyaya, H. T. Stalker, M. W. Blair, D. J. Bertioli, S. Nielen and R. Ortiz (2008). "Enhancing crop gene pools with beneficial traits using wild relatives." </w:t>
      </w:r>
      <w:r w:rsidRPr="00190ECE">
        <w:rPr>
          <w:u w:val="single"/>
        </w:rPr>
        <w:t>Plant Breeding Reviews</w:t>
      </w:r>
      <w:r w:rsidRPr="00190ECE">
        <w:t xml:space="preserve"> </w:t>
      </w:r>
      <w:r w:rsidRPr="00190ECE">
        <w:rPr>
          <w:b/>
        </w:rPr>
        <w:t>30</w:t>
      </w:r>
      <w:r w:rsidRPr="00190ECE">
        <w:t>: 179.</w:t>
      </w:r>
    </w:p>
    <w:p w14:paraId="2D6AF26B" w14:textId="77777777" w:rsidR="00190ECE" w:rsidRPr="00190ECE" w:rsidRDefault="00190ECE" w:rsidP="00FF5308">
      <w:pPr>
        <w:pStyle w:val="EndNoteBibliography"/>
        <w:ind w:left="720" w:hanging="720"/>
      </w:pPr>
      <w:r w:rsidRPr="00190ECE">
        <w:t xml:space="preserve">Egashira, H., A. Kuwashima, H. Ishiguro, K. Fukushima, T. Kaya and S. Imanishi (2000). "Screening of wild accessions resistant to gray mold (Botrytis cinerea Pers.) in Lycopersicon." </w:t>
      </w:r>
      <w:r w:rsidRPr="00190ECE">
        <w:rPr>
          <w:u w:val="single"/>
        </w:rPr>
        <w:t>Acta physiologiae plantarum</w:t>
      </w:r>
      <w:r w:rsidRPr="00190ECE">
        <w:t xml:space="preserve"> </w:t>
      </w:r>
      <w:r w:rsidRPr="00190ECE">
        <w:rPr>
          <w:b/>
        </w:rPr>
        <w:t>22</w:t>
      </w:r>
      <w:r w:rsidRPr="00190ECE">
        <w:t>(3): 324-326.</w:t>
      </w:r>
    </w:p>
    <w:p w14:paraId="67926DC8" w14:textId="77777777" w:rsidR="00190ECE" w:rsidRPr="00190ECE" w:rsidRDefault="00190ECE" w:rsidP="00FF5308">
      <w:pPr>
        <w:pStyle w:val="EndNoteBibliography"/>
        <w:ind w:left="720" w:hanging="720"/>
      </w:pPr>
      <w:r w:rsidRPr="00190ECE">
        <w:t xml:space="preserve">Elad, Y., B. Williamson, P. Tudzynski and N. Delen (2007). Botrytis spp. and diseases they cause in agricultural systems–an introduction. </w:t>
      </w:r>
      <w:r w:rsidRPr="00190ECE">
        <w:rPr>
          <w:u w:val="single"/>
        </w:rPr>
        <w:t>Botrytis: Biology, pathology and control</w:t>
      </w:r>
      <w:r w:rsidRPr="00190ECE">
        <w:t>, Springer</w:t>
      </w:r>
      <w:r w:rsidRPr="00190ECE">
        <w:rPr>
          <w:b/>
        </w:rPr>
        <w:t xml:space="preserve">: </w:t>
      </w:r>
      <w:r w:rsidRPr="00190ECE">
        <w:t>1-8.</w:t>
      </w:r>
    </w:p>
    <w:p w14:paraId="6F97FA01" w14:textId="77777777" w:rsidR="00190ECE" w:rsidRPr="00190ECE" w:rsidRDefault="00190ECE" w:rsidP="00FF5308">
      <w:pPr>
        <w:pStyle w:val="EndNoteBibliography"/>
        <w:ind w:left="720" w:hanging="720"/>
        <w:rPr>
          <w:u w:val="single"/>
        </w:rPr>
      </w:pPr>
      <w:r w:rsidRPr="00190ECE">
        <w:t xml:space="preserve">Failmezger, H., Y. Yuan, O. Rueda, F. Markowetz and M. H. Failmezger (2012). "CRImage: CRImage a package to classify cells and calculate tumour cellularity." </w:t>
      </w:r>
      <w:r w:rsidRPr="00190ECE">
        <w:rPr>
          <w:u w:val="single"/>
        </w:rPr>
        <w:t>R package version 1.24.0.</w:t>
      </w:r>
    </w:p>
    <w:p w14:paraId="45D45F71" w14:textId="77777777" w:rsidR="00190ECE" w:rsidRPr="00190ECE" w:rsidRDefault="00190ECE" w:rsidP="00FF5308">
      <w:pPr>
        <w:pStyle w:val="EndNoteBibliography"/>
        <w:ind w:left="720" w:hanging="720"/>
      </w:pPr>
      <w:r w:rsidRPr="00190ECE">
        <w:t xml:space="preserve">Farhat, M. R., B. J. Shapiro, K. J. Kieser, R. Sultana, K. R. Jacobson, T. C. Victor, R. M. Warren, E. M. Streicher, A. Calver and A. Sloutsky (2013). "Genomic analysis identifies targets of convergent positive selection in drug-resistant Mycobacterium tuberculosis." </w:t>
      </w:r>
      <w:r w:rsidRPr="00190ECE">
        <w:rPr>
          <w:u w:val="single"/>
        </w:rPr>
        <w:t>Nature genetics</w:t>
      </w:r>
      <w:r w:rsidRPr="00190ECE">
        <w:t xml:space="preserve"> </w:t>
      </w:r>
      <w:r w:rsidRPr="00190ECE">
        <w:rPr>
          <w:b/>
        </w:rPr>
        <w:t>45</w:t>
      </w:r>
      <w:r w:rsidRPr="00190ECE">
        <w:t>(10): 1183-1189.</w:t>
      </w:r>
    </w:p>
    <w:p w14:paraId="1057B5CA" w14:textId="77777777" w:rsidR="00190ECE" w:rsidRPr="00190ECE" w:rsidRDefault="00190ECE" w:rsidP="00FF5308">
      <w:pPr>
        <w:pStyle w:val="EndNoteBibliography"/>
        <w:ind w:left="720" w:hanging="720"/>
      </w:pPr>
      <w:r w:rsidRPr="00190ECE">
        <w:t xml:space="preserve">Fekete, É., E. Fekete, L. Irinyi, L. Karaffa, M. Árnyasi, M. Asadollahi and E. Sándor (2012). "Genetic diversity of a Botrytis cinerea cryptic species complex in Hungary." </w:t>
      </w:r>
      <w:r w:rsidRPr="00190ECE">
        <w:rPr>
          <w:u w:val="single"/>
        </w:rPr>
        <w:t>Microbiological Research</w:t>
      </w:r>
      <w:r w:rsidRPr="00190ECE">
        <w:t xml:space="preserve"> </w:t>
      </w:r>
      <w:r w:rsidRPr="00190ECE">
        <w:rPr>
          <w:b/>
        </w:rPr>
        <w:t>167</w:t>
      </w:r>
      <w:r w:rsidRPr="00190ECE">
        <w:t>(5): 283-291.</w:t>
      </w:r>
    </w:p>
    <w:p w14:paraId="6E175C19" w14:textId="77777777" w:rsidR="00190ECE" w:rsidRPr="00190ECE" w:rsidRDefault="00190ECE" w:rsidP="00FF5308">
      <w:pPr>
        <w:pStyle w:val="EndNoteBibliography"/>
        <w:ind w:left="720" w:hanging="720"/>
      </w:pPr>
      <w:r w:rsidRPr="00190ECE">
        <w:t xml:space="preserve">Ferrari, S., R. Galletti, C. Denoux, G. De Lorenzo, F. M. Ausubel and J. Dewdney (2007). "Resistance to Botrytis cinerea induced in Arabidopsis by elicitors is independent of salicylic acid, ethylene, or jasmonate signaling but requires PHYTOALEXIN DEFICIENT3." </w:t>
      </w:r>
      <w:r w:rsidRPr="00190ECE">
        <w:rPr>
          <w:u w:val="single"/>
        </w:rPr>
        <w:t>Plant physiology</w:t>
      </w:r>
      <w:r w:rsidRPr="00190ECE">
        <w:t xml:space="preserve"> </w:t>
      </w:r>
      <w:r w:rsidRPr="00190ECE">
        <w:rPr>
          <w:b/>
        </w:rPr>
        <w:t>144</w:t>
      </w:r>
      <w:r w:rsidRPr="00190ECE">
        <w:t>(1): 367-379.</w:t>
      </w:r>
    </w:p>
    <w:p w14:paraId="2D62EC6C" w14:textId="77777777" w:rsidR="00190ECE" w:rsidRPr="00190ECE" w:rsidRDefault="00190ECE" w:rsidP="00FF5308">
      <w:pPr>
        <w:pStyle w:val="EndNoteBibliography"/>
        <w:ind w:left="720" w:hanging="720"/>
      </w:pPr>
      <w:r w:rsidRPr="00190ECE">
        <w:t xml:space="preserve">Ferrari, S., J. M. Plotnikova, G. De Lorenzo and F. M. Ausubel (2003). "Arabidopsis local resistance to Botrytis cinerea involves salicylic acid and camalexin and requires EDS4 and PAD2, but not SID2, EDS5 or PAD4." </w:t>
      </w:r>
      <w:r w:rsidRPr="00190ECE">
        <w:rPr>
          <w:u w:val="single"/>
        </w:rPr>
        <w:t>The Plant Journal</w:t>
      </w:r>
      <w:r w:rsidRPr="00190ECE">
        <w:t xml:space="preserve"> </w:t>
      </w:r>
      <w:r w:rsidRPr="00190ECE">
        <w:rPr>
          <w:b/>
        </w:rPr>
        <w:t>35</w:t>
      </w:r>
      <w:r w:rsidRPr="00190ECE">
        <w:t>(2): 193-205.</w:t>
      </w:r>
    </w:p>
    <w:p w14:paraId="693EAA9F" w14:textId="77777777" w:rsidR="00190ECE" w:rsidRPr="00190ECE" w:rsidRDefault="00190ECE" w:rsidP="00FF5308">
      <w:pPr>
        <w:pStyle w:val="EndNoteBibliography"/>
        <w:ind w:left="720" w:hanging="720"/>
      </w:pPr>
      <w:r w:rsidRPr="00190ECE">
        <w:t xml:space="preserve">Fillinger, S. and Y. Elad (2015). </w:t>
      </w:r>
      <w:r w:rsidRPr="00190ECE">
        <w:rPr>
          <w:u w:val="single"/>
        </w:rPr>
        <w:t>Botrytis-the Fungus, the Pathogen and Its Management in Agricultural Systems</w:t>
      </w:r>
      <w:r w:rsidRPr="00190ECE">
        <w:t>, Springer.</w:t>
      </w:r>
    </w:p>
    <w:p w14:paraId="5FDB11DE" w14:textId="77777777" w:rsidR="00190ECE" w:rsidRPr="00190ECE" w:rsidRDefault="00190ECE" w:rsidP="00FF5308">
      <w:pPr>
        <w:pStyle w:val="EndNoteBibliography"/>
        <w:ind w:left="720" w:hanging="720"/>
      </w:pPr>
      <w:r w:rsidRPr="00190ECE">
        <w:t xml:space="preserve">Finkers, R., Y. Bai, P. van den Berg, R. van Berloo, F. Meijer-Dekens, A. Ten Have, J. van Kan, P. Lindhout and A. W. van Heusden (2008). "Quantitative resistance to Botrytis cinerea from Solanum neorickii." </w:t>
      </w:r>
      <w:r w:rsidRPr="00190ECE">
        <w:rPr>
          <w:u w:val="single"/>
        </w:rPr>
        <w:t>Euphytica</w:t>
      </w:r>
      <w:r w:rsidRPr="00190ECE">
        <w:t xml:space="preserve"> </w:t>
      </w:r>
      <w:r w:rsidRPr="00190ECE">
        <w:rPr>
          <w:b/>
        </w:rPr>
        <w:t>159</w:t>
      </w:r>
      <w:r w:rsidRPr="00190ECE">
        <w:t>(1-2): 83-92.</w:t>
      </w:r>
    </w:p>
    <w:p w14:paraId="6B0EDD5D" w14:textId="77777777" w:rsidR="00190ECE" w:rsidRPr="00190ECE" w:rsidRDefault="00190ECE" w:rsidP="00FF5308">
      <w:pPr>
        <w:pStyle w:val="EndNoteBibliography"/>
        <w:ind w:left="720" w:hanging="720"/>
      </w:pPr>
      <w:r w:rsidRPr="00190ECE">
        <w:t xml:space="preserve">Finkers, R., A. W. van Heusden, F. Meijer-Dekens, J. A. van Kan, P. Maris and P. Lindhout (2007). "The construction of a Solanum habrochaites LYC4 introgression line population and the identification of QTLs for resistance to Botrytis cinerea." </w:t>
      </w:r>
      <w:r w:rsidRPr="00190ECE">
        <w:rPr>
          <w:u w:val="single"/>
        </w:rPr>
        <w:t>Theoretical and Applied Genetics</w:t>
      </w:r>
      <w:r w:rsidRPr="00190ECE">
        <w:t xml:space="preserve"> </w:t>
      </w:r>
      <w:r w:rsidRPr="00190ECE">
        <w:rPr>
          <w:b/>
        </w:rPr>
        <w:t>114</w:t>
      </w:r>
      <w:r w:rsidRPr="00190ECE">
        <w:t>(6): 1071-1080.</w:t>
      </w:r>
    </w:p>
    <w:p w14:paraId="700D02CB" w14:textId="77777777" w:rsidR="00190ECE" w:rsidRPr="00190ECE" w:rsidRDefault="00190ECE" w:rsidP="00FF5308">
      <w:pPr>
        <w:pStyle w:val="EndNoteBibliography"/>
        <w:ind w:left="720" w:hanging="720"/>
      </w:pPr>
      <w:r w:rsidRPr="00190ECE">
        <w:t xml:space="preserve">Francisco, M., B. Joseph, H. Caligagan, B. Li, J. A. Corwin, C. Lin, R. E. Kerwin, M. Burow and D. J. Kliebenstein (2016). "Genome wide association mapping in Arabidopsis thaliana identifies novel genes involved in linking allyl glucosinolate to altered biomass and defense." </w:t>
      </w:r>
      <w:r w:rsidRPr="00190ECE">
        <w:rPr>
          <w:u w:val="single"/>
        </w:rPr>
        <w:t>Frontiers in plant science</w:t>
      </w:r>
      <w:r w:rsidRPr="00190ECE">
        <w:t xml:space="preserve"> </w:t>
      </w:r>
      <w:r w:rsidRPr="00190ECE">
        <w:rPr>
          <w:b/>
        </w:rPr>
        <w:t>7</w:t>
      </w:r>
      <w:r w:rsidRPr="00190ECE">
        <w:t>.</w:t>
      </w:r>
    </w:p>
    <w:p w14:paraId="22A33DD8" w14:textId="77777777" w:rsidR="00190ECE" w:rsidRPr="00190ECE" w:rsidRDefault="00190ECE" w:rsidP="00FF5308">
      <w:pPr>
        <w:pStyle w:val="EndNoteBibliography"/>
        <w:ind w:left="720" w:hanging="720"/>
      </w:pPr>
      <w:r w:rsidRPr="00190ECE">
        <w:t xml:space="preserve">Gao, Y., Z. Liu, J. D. Faris, J. Richards, R. S. Brueggeman, X. Li, R. P. Oliver, B. A. McDonald and T. L. Friesen (2016). "Validation of genome-wide association studies as a tool to identify virulence factors in Parastagonospora nodorum." </w:t>
      </w:r>
      <w:r w:rsidRPr="00190ECE">
        <w:rPr>
          <w:u w:val="single"/>
        </w:rPr>
        <w:t>Phytopathology</w:t>
      </w:r>
      <w:r w:rsidRPr="00190ECE">
        <w:t xml:space="preserve"> </w:t>
      </w:r>
      <w:r w:rsidRPr="00190ECE">
        <w:rPr>
          <w:b/>
        </w:rPr>
        <w:t>106</w:t>
      </w:r>
      <w:r w:rsidRPr="00190ECE">
        <w:t>(10): 1177-1185.</w:t>
      </w:r>
    </w:p>
    <w:p w14:paraId="3894E55B" w14:textId="77777777" w:rsidR="00190ECE" w:rsidRPr="00190ECE" w:rsidRDefault="00190ECE" w:rsidP="00FF5308">
      <w:pPr>
        <w:pStyle w:val="EndNoteBibliography"/>
        <w:ind w:left="720" w:hanging="720"/>
      </w:pPr>
      <w:r w:rsidRPr="00190ECE">
        <w:lastRenderedPageBreak/>
        <w:t xml:space="preserve">Giraud, T., D. Fortini, C. Levis, C. Lamarque, P. Leroux, K. LoBuglio and Y. Brygoo (1999). "Two sibling species of the Botrytis cinerea complex, transposa and vacuma, are found in sympatry on numerous host plants." </w:t>
      </w:r>
      <w:r w:rsidRPr="00190ECE">
        <w:rPr>
          <w:u w:val="single"/>
        </w:rPr>
        <w:t>Phytopathology</w:t>
      </w:r>
      <w:r w:rsidRPr="00190ECE">
        <w:t xml:space="preserve"> </w:t>
      </w:r>
      <w:r w:rsidRPr="00190ECE">
        <w:rPr>
          <w:b/>
        </w:rPr>
        <w:t>89</w:t>
      </w:r>
      <w:r w:rsidRPr="00190ECE">
        <w:t>(10): 967-973.</w:t>
      </w:r>
    </w:p>
    <w:p w14:paraId="19E15EA3" w14:textId="77777777" w:rsidR="00190ECE" w:rsidRPr="00190ECE" w:rsidRDefault="00190ECE" w:rsidP="00FF5308">
      <w:pPr>
        <w:pStyle w:val="EndNoteBibliography"/>
        <w:ind w:left="720" w:hanging="720"/>
      </w:pPr>
      <w:r w:rsidRPr="00190ECE">
        <w:t xml:space="preserve">Glazebrook, J. (2005). "Contrasting mechanisms of defense against biotrophic and necrotrophic pathogens." </w:t>
      </w:r>
      <w:r w:rsidRPr="00190ECE">
        <w:rPr>
          <w:u w:val="single"/>
        </w:rPr>
        <w:t>Annu. Rev. Phytopathol.</w:t>
      </w:r>
      <w:r w:rsidRPr="00190ECE">
        <w:t xml:space="preserve"> </w:t>
      </w:r>
      <w:r w:rsidRPr="00190ECE">
        <w:rPr>
          <w:b/>
        </w:rPr>
        <w:t>43</w:t>
      </w:r>
      <w:r w:rsidRPr="00190ECE">
        <w:t>: 205-227.</w:t>
      </w:r>
    </w:p>
    <w:p w14:paraId="50F64363" w14:textId="77777777" w:rsidR="00190ECE" w:rsidRPr="00190ECE" w:rsidRDefault="00190ECE" w:rsidP="00FF5308">
      <w:pPr>
        <w:pStyle w:val="EndNoteBibliography"/>
        <w:ind w:left="720" w:hanging="720"/>
      </w:pPr>
      <w:r w:rsidRPr="00190ECE">
        <w:t xml:space="preserve">Goss, E. M. and J. Bergelson (2006). "Variation in resistance and virulence in the interaction between Arabidopsis thaliana and a bacterial pathogen." </w:t>
      </w:r>
      <w:r w:rsidRPr="00190ECE">
        <w:rPr>
          <w:u w:val="single"/>
        </w:rPr>
        <w:t>Evolution</w:t>
      </w:r>
      <w:r w:rsidRPr="00190ECE">
        <w:t xml:space="preserve"> </w:t>
      </w:r>
      <w:r w:rsidRPr="00190ECE">
        <w:rPr>
          <w:b/>
        </w:rPr>
        <w:t>60</w:t>
      </w:r>
      <w:r w:rsidRPr="00190ECE">
        <w:t>(8): 1562-1573.</w:t>
      </w:r>
    </w:p>
    <w:p w14:paraId="7C34E35C" w14:textId="77777777" w:rsidR="00190ECE" w:rsidRPr="00190ECE" w:rsidRDefault="00190ECE" w:rsidP="00FF5308">
      <w:pPr>
        <w:pStyle w:val="EndNoteBibliography"/>
        <w:ind w:left="720" w:hanging="720"/>
      </w:pPr>
      <w:r w:rsidRPr="00190ECE">
        <w:t xml:space="preserve">Guimaraes, R. L., R. T. Chetelat and H. U. Stotz (2004). "Resistance to Botrytis cinerea in Solanum lycopersicoides is dominant in hybrids with tomato, and involves induced hyphal death." </w:t>
      </w:r>
      <w:r w:rsidRPr="00190ECE">
        <w:rPr>
          <w:u w:val="single"/>
        </w:rPr>
        <w:t>European journal of plant pathology</w:t>
      </w:r>
      <w:r w:rsidRPr="00190ECE">
        <w:t xml:space="preserve"> </w:t>
      </w:r>
      <w:r w:rsidRPr="00190ECE">
        <w:rPr>
          <w:b/>
        </w:rPr>
        <w:t>110</w:t>
      </w:r>
      <w:r w:rsidRPr="00190ECE">
        <w:t>(1): 13-23.</w:t>
      </w:r>
    </w:p>
    <w:p w14:paraId="6C5BC019" w14:textId="77777777" w:rsidR="00190ECE" w:rsidRPr="00190ECE" w:rsidRDefault="00190ECE" w:rsidP="00FF5308">
      <w:pPr>
        <w:pStyle w:val="EndNoteBibliography"/>
        <w:ind w:left="720" w:hanging="720"/>
      </w:pPr>
      <w:r w:rsidRPr="00190ECE">
        <w:t xml:space="preserve">Hacquard, S., B. Kracher, T. Maekawa, S. Vernaldi, P. Schulze-Lefert and E. V. L. van Themaat (2013). "Mosaic genome structure of the barley powdery mildew pathogen and conservation of transcriptional programs in divergent hosts." </w:t>
      </w:r>
      <w:r w:rsidRPr="00190ECE">
        <w:rPr>
          <w:u w:val="single"/>
        </w:rPr>
        <w:t>Proceedings of the National Academy of Sciences</w:t>
      </w:r>
      <w:r w:rsidRPr="00190ECE">
        <w:t xml:space="preserve"> </w:t>
      </w:r>
      <w:r w:rsidRPr="00190ECE">
        <w:rPr>
          <w:b/>
        </w:rPr>
        <w:t>110</w:t>
      </w:r>
      <w:r w:rsidRPr="00190ECE">
        <w:t>(24): E2219-E2228.</w:t>
      </w:r>
    </w:p>
    <w:p w14:paraId="7A6E2693" w14:textId="77777777" w:rsidR="00190ECE" w:rsidRPr="00190ECE" w:rsidRDefault="00190ECE" w:rsidP="00FF5308">
      <w:pPr>
        <w:pStyle w:val="EndNoteBibliography"/>
        <w:ind w:left="720" w:hanging="720"/>
      </w:pPr>
      <w:r w:rsidRPr="00190ECE">
        <w:t xml:space="preserve">Hahn, M. (2014). "The rising threat of fungicide resistance in plant pathogenic fungi: Botrytis as a case study." </w:t>
      </w:r>
      <w:r w:rsidRPr="00190ECE">
        <w:rPr>
          <w:u w:val="single"/>
        </w:rPr>
        <w:t>Journal of chemical biology</w:t>
      </w:r>
      <w:r w:rsidRPr="00190ECE">
        <w:t xml:space="preserve"> </w:t>
      </w:r>
      <w:r w:rsidRPr="00190ECE">
        <w:rPr>
          <w:b/>
        </w:rPr>
        <w:t>7</w:t>
      </w:r>
      <w:r w:rsidRPr="00190ECE">
        <w:t>(4): 133-141.</w:t>
      </w:r>
    </w:p>
    <w:p w14:paraId="6CADC2AF" w14:textId="77777777" w:rsidR="00190ECE" w:rsidRPr="00190ECE" w:rsidRDefault="00190ECE" w:rsidP="00FF5308">
      <w:pPr>
        <w:pStyle w:val="EndNoteBibliography"/>
        <w:ind w:left="720" w:hanging="720"/>
      </w:pPr>
      <w:r w:rsidRPr="00190ECE">
        <w:t xml:space="preserve">Harren, K., B. Brandhoff, M. Knödler and B. Tudzynski (2013). "The high-affinity phosphodiesterase BcPde2 has impact on growth, differentiation and virulence of the phytopathogenic ascomycete Botrytis cinerea." </w:t>
      </w:r>
      <w:r w:rsidRPr="00190ECE">
        <w:rPr>
          <w:u w:val="single"/>
        </w:rPr>
        <w:t>PLOS one</w:t>
      </w:r>
      <w:r w:rsidRPr="00190ECE">
        <w:t xml:space="preserve"> </w:t>
      </w:r>
      <w:r w:rsidRPr="00190ECE">
        <w:rPr>
          <w:b/>
        </w:rPr>
        <w:t>8</w:t>
      </w:r>
      <w:r w:rsidRPr="00190ECE">
        <w:t>(11): e78525.</w:t>
      </w:r>
    </w:p>
    <w:p w14:paraId="7CCF552A" w14:textId="77777777" w:rsidR="00190ECE" w:rsidRPr="00190ECE" w:rsidRDefault="00190ECE" w:rsidP="00FF5308">
      <w:pPr>
        <w:pStyle w:val="EndNoteBibliography"/>
        <w:ind w:left="720" w:hanging="720"/>
      </w:pPr>
      <w:r w:rsidRPr="00190ECE">
        <w:t xml:space="preserve">Hevia, M. A., P. Canessa, H. Müller-Esparza and L. F. Larrondo (2015). "A circadian oscillator in the fungus Botrytis cinerea regulates virulence when infecting Arabidopsis thaliana." </w:t>
      </w:r>
      <w:r w:rsidRPr="00190ECE">
        <w:rPr>
          <w:u w:val="single"/>
        </w:rPr>
        <w:t>Proceedings of the National Academy of Sciences</w:t>
      </w:r>
      <w:r w:rsidRPr="00190ECE">
        <w:t xml:space="preserve"> </w:t>
      </w:r>
      <w:r w:rsidRPr="00190ECE">
        <w:rPr>
          <w:b/>
        </w:rPr>
        <w:t>112</w:t>
      </w:r>
      <w:r w:rsidRPr="00190ECE">
        <w:t>(28): 8744-8749.</w:t>
      </w:r>
    </w:p>
    <w:p w14:paraId="28581D4D" w14:textId="77777777" w:rsidR="00190ECE" w:rsidRPr="00190ECE" w:rsidRDefault="00190ECE" w:rsidP="00FF5308">
      <w:pPr>
        <w:pStyle w:val="EndNoteBibliography"/>
        <w:ind w:left="720" w:hanging="720"/>
      </w:pPr>
      <w:r w:rsidRPr="00190ECE">
        <w:t xml:space="preserve">Hyten, D. L., Q. Song, Y. Zhu, I.-Y. Choi, R. L. Nelson, J. M. Costa, J. E. Specht, R. C. Shoemaker and P. B. Cregan (2006). "Impacts of genetic bottlenecks on soybean genome diversity." </w:t>
      </w:r>
      <w:r w:rsidRPr="00190ECE">
        <w:rPr>
          <w:u w:val="single"/>
        </w:rPr>
        <w:t>Proceedings of the National Academy of Sciences</w:t>
      </w:r>
      <w:r w:rsidRPr="00190ECE">
        <w:t xml:space="preserve"> </w:t>
      </w:r>
      <w:r w:rsidRPr="00190ECE">
        <w:rPr>
          <w:b/>
        </w:rPr>
        <w:t>103</w:t>
      </w:r>
      <w:r w:rsidRPr="00190ECE">
        <w:t>(45): 16666-16671.</w:t>
      </w:r>
    </w:p>
    <w:p w14:paraId="693580AA" w14:textId="77777777" w:rsidR="00190ECE" w:rsidRPr="00190ECE" w:rsidRDefault="00190ECE" w:rsidP="00FF5308">
      <w:pPr>
        <w:pStyle w:val="EndNoteBibliography"/>
        <w:ind w:left="720" w:hanging="720"/>
      </w:pPr>
      <w:r w:rsidRPr="00190ECE">
        <w:t xml:space="preserve">Jombart, T. (2008). "adegenet: a R package for the multivariate analysis of genetic markers." </w:t>
      </w:r>
      <w:r w:rsidRPr="00190ECE">
        <w:rPr>
          <w:u w:val="single"/>
        </w:rPr>
        <w:t>Bioinformatics</w:t>
      </w:r>
      <w:r w:rsidRPr="00190ECE">
        <w:t xml:space="preserve"> </w:t>
      </w:r>
      <w:r w:rsidRPr="00190ECE">
        <w:rPr>
          <w:b/>
        </w:rPr>
        <w:t>24</w:t>
      </w:r>
      <w:r w:rsidRPr="00190ECE">
        <w:t>(11): 1403-1405.</w:t>
      </w:r>
    </w:p>
    <w:p w14:paraId="48B18364" w14:textId="77777777" w:rsidR="00190ECE" w:rsidRPr="00190ECE" w:rsidRDefault="00190ECE" w:rsidP="00FF5308">
      <w:pPr>
        <w:pStyle w:val="EndNoteBibliography"/>
        <w:ind w:left="720" w:hanging="720"/>
      </w:pPr>
      <w:r w:rsidRPr="00190ECE">
        <w:t xml:space="preserve">Jones, J. D. and J. L. Dangl (2006). "The plant immune system." </w:t>
      </w:r>
      <w:r w:rsidRPr="00190ECE">
        <w:rPr>
          <w:u w:val="single"/>
        </w:rPr>
        <w:t>Nature</w:t>
      </w:r>
      <w:r w:rsidRPr="00190ECE">
        <w:t xml:space="preserve"> </w:t>
      </w:r>
      <w:r w:rsidRPr="00190ECE">
        <w:rPr>
          <w:b/>
        </w:rPr>
        <w:t>444</w:t>
      </w:r>
      <w:r w:rsidRPr="00190ECE">
        <w:t>(7117): 323-329.</w:t>
      </w:r>
    </w:p>
    <w:p w14:paraId="613B8F61" w14:textId="77777777" w:rsidR="00190ECE" w:rsidRPr="00190ECE" w:rsidRDefault="00190ECE" w:rsidP="00FF5308">
      <w:pPr>
        <w:pStyle w:val="EndNoteBibliography"/>
        <w:ind w:left="720" w:hanging="720"/>
      </w:pPr>
      <w:r w:rsidRPr="00190ECE">
        <w:t xml:space="preserve">Karasov, T. L., E. Chae, J. J. Herman and J. Bergelson (2017). "Mechanisms to mitigate the trade-off between growth and defense." </w:t>
      </w:r>
      <w:r w:rsidRPr="00190ECE">
        <w:rPr>
          <w:u w:val="single"/>
        </w:rPr>
        <w:t>The Plant Cell</w:t>
      </w:r>
      <w:r w:rsidRPr="00190ECE">
        <w:t xml:space="preserve"> </w:t>
      </w:r>
      <w:r w:rsidRPr="00190ECE">
        <w:rPr>
          <w:b/>
        </w:rPr>
        <w:t>29</w:t>
      </w:r>
      <w:r w:rsidRPr="00190ECE">
        <w:t>(4): 666-680.</w:t>
      </w:r>
    </w:p>
    <w:p w14:paraId="05C6120C" w14:textId="77777777" w:rsidR="00190ECE" w:rsidRPr="00190ECE" w:rsidRDefault="00190ECE" w:rsidP="00FF5308">
      <w:pPr>
        <w:pStyle w:val="EndNoteBibliography"/>
        <w:ind w:left="720" w:hanging="720"/>
      </w:pPr>
      <w:r w:rsidRPr="00190ECE">
        <w:t xml:space="preserve">Katan, T. (1999). "Current status of vegetative compatibility groups in Fusarium oxysporum." </w:t>
      </w:r>
      <w:r w:rsidRPr="00190ECE">
        <w:rPr>
          <w:u w:val="single"/>
        </w:rPr>
        <w:t>Phytoparasitica</w:t>
      </w:r>
      <w:r w:rsidRPr="00190ECE">
        <w:t xml:space="preserve"> </w:t>
      </w:r>
      <w:r w:rsidRPr="00190ECE">
        <w:rPr>
          <w:b/>
        </w:rPr>
        <w:t>27</w:t>
      </w:r>
      <w:r w:rsidRPr="00190ECE">
        <w:t>(1): 51-64.</w:t>
      </w:r>
    </w:p>
    <w:p w14:paraId="459B0520" w14:textId="77777777" w:rsidR="00190ECE" w:rsidRPr="00190ECE" w:rsidRDefault="00190ECE" w:rsidP="00FF5308">
      <w:pPr>
        <w:pStyle w:val="EndNoteBibliography"/>
        <w:ind w:left="720" w:hanging="720"/>
      </w:pPr>
      <w:r w:rsidRPr="00190ECE">
        <w:t xml:space="preserve">Keen, N. (1992). "The molecular biology of disease resistance." </w:t>
      </w:r>
      <w:r w:rsidRPr="00190ECE">
        <w:rPr>
          <w:u w:val="single"/>
        </w:rPr>
        <w:t>Plant molecular biology</w:t>
      </w:r>
      <w:r w:rsidRPr="00190ECE">
        <w:t xml:space="preserve"> </w:t>
      </w:r>
      <w:r w:rsidRPr="00190ECE">
        <w:rPr>
          <w:b/>
        </w:rPr>
        <w:t>19</w:t>
      </w:r>
      <w:r w:rsidRPr="00190ECE">
        <w:t>(1): 109-122.</w:t>
      </w:r>
    </w:p>
    <w:p w14:paraId="4C75AC7E" w14:textId="77777777" w:rsidR="00190ECE" w:rsidRPr="00190ECE" w:rsidRDefault="00190ECE" w:rsidP="00FF5308">
      <w:pPr>
        <w:pStyle w:val="EndNoteBibliography"/>
        <w:ind w:left="720" w:hanging="720"/>
      </w:pPr>
      <w:r w:rsidRPr="00190ECE">
        <w:t xml:space="preserve">Kliebenstein, D. J., H. C. Rowe and K. J. Denby (2005). "Secondary metabolites influence Arabidopsis/Botrytis interactions: variation in host production and pathogen sensitivity." </w:t>
      </w:r>
      <w:r w:rsidRPr="00190ECE">
        <w:rPr>
          <w:u w:val="single"/>
        </w:rPr>
        <w:t>The Plant Journal</w:t>
      </w:r>
      <w:r w:rsidRPr="00190ECE">
        <w:t xml:space="preserve"> </w:t>
      </w:r>
      <w:r w:rsidRPr="00190ECE">
        <w:rPr>
          <w:b/>
        </w:rPr>
        <w:t>44</w:t>
      </w:r>
      <w:r w:rsidRPr="00190ECE">
        <w:t>(1): 25-36.</w:t>
      </w:r>
    </w:p>
    <w:p w14:paraId="27BD1109" w14:textId="77777777" w:rsidR="00190ECE" w:rsidRPr="00190ECE" w:rsidRDefault="00190ECE" w:rsidP="00FF5308">
      <w:pPr>
        <w:pStyle w:val="EndNoteBibliography"/>
        <w:ind w:left="720" w:hanging="720"/>
      </w:pPr>
      <w:r w:rsidRPr="00190ECE">
        <w:t xml:space="preserve">Koenig, D., J. M. Jiménez-Gómez, S. Kimura, D. Fulop, D. H. Chitwood, L. R. Headland, R. Kumar, M. F. Covington, U. K. Devisetty and A. V. Tat (2013). "Comparative transcriptomics reveals patterns of selection in domesticated and wild tomato." </w:t>
      </w:r>
      <w:r w:rsidRPr="00190ECE">
        <w:rPr>
          <w:u w:val="single"/>
        </w:rPr>
        <w:t>Proceedings of the National Academy of Sciences</w:t>
      </w:r>
      <w:r w:rsidRPr="00190ECE">
        <w:t xml:space="preserve"> </w:t>
      </w:r>
      <w:r w:rsidRPr="00190ECE">
        <w:rPr>
          <w:b/>
        </w:rPr>
        <w:t>110</w:t>
      </w:r>
      <w:r w:rsidRPr="00190ECE">
        <w:t>(28): E2655-E2662.</w:t>
      </w:r>
    </w:p>
    <w:p w14:paraId="7A8CBCEB" w14:textId="77777777" w:rsidR="00190ECE" w:rsidRPr="00190ECE" w:rsidRDefault="00190ECE" w:rsidP="00FF5308">
      <w:pPr>
        <w:pStyle w:val="EndNoteBibliography"/>
        <w:ind w:left="720" w:hanging="720"/>
      </w:pPr>
      <w:r w:rsidRPr="00190ECE">
        <w:t xml:space="preserve">Kooke, R., W. Kruijer, R. Bours, F. F. Becker, A. Kuhn, J. Buntjer, T. Doeswijk, J. Guerra, H. J. Bouwmeester and D. Vreugdenhil (2016). "Genome-wide association mapping and genomic prediction elucidate the genetic architecture of morphological traits in Arabidopsis thaliana." </w:t>
      </w:r>
      <w:r w:rsidRPr="00190ECE">
        <w:rPr>
          <w:u w:val="single"/>
        </w:rPr>
        <w:t>Plant Physiology</w:t>
      </w:r>
      <w:r w:rsidRPr="00190ECE">
        <w:t>: pp. 00997.02015.</w:t>
      </w:r>
    </w:p>
    <w:p w14:paraId="5D437254" w14:textId="77777777" w:rsidR="00190ECE" w:rsidRPr="00190ECE" w:rsidRDefault="00190ECE" w:rsidP="00FF5308">
      <w:pPr>
        <w:pStyle w:val="EndNoteBibliography"/>
        <w:ind w:left="720" w:hanging="720"/>
      </w:pPr>
      <w:r w:rsidRPr="00190ECE">
        <w:t xml:space="preserve">Kover, P. X. and B. A. Schaal (2002). "Genetic variation for disease resistance and tolerance among Arabidopsis thaliana accessions." </w:t>
      </w:r>
      <w:r w:rsidRPr="00190ECE">
        <w:rPr>
          <w:u w:val="single"/>
        </w:rPr>
        <w:t>Proceedings of the National Academy of Sciences</w:t>
      </w:r>
      <w:r w:rsidRPr="00190ECE">
        <w:t xml:space="preserve"> </w:t>
      </w:r>
      <w:r w:rsidRPr="00190ECE">
        <w:rPr>
          <w:b/>
        </w:rPr>
        <w:t>99</w:t>
      </w:r>
      <w:r w:rsidRPr="00190ECE">
        <w:t>(17): 11270-11274.</w:t>
      </w:r>
    </w:p>
    <w:p w14:paraId="4EAED45E" w14:textId="77777777" w:rsidR="00190ECE" w:rsidRPr="00190ECE" w:rsidRDefault="00190ECE" w:rsidP="00FF5308">
      <w:pPr>
        <w:pStyle w:val="EndNoteBibliography"/>
        <w:ind w:left="720" w:hanging="720"/>
      </w:pPr>
      <w:r w:rsidRPr="00190ECE">
        <w:t xml:space="preserve">Kretschmer, M. and M. Hahn (2008). "Fungicide resistance and genetic diversity of Botrytis cinerea isolates from a vineyard in Germany." </w:t>
      </w:r>
      <w:r w:rsidRPr="00190ECE">
        <w:rPr>
          <w:u w:val="single"/>
        </w:rPr>
        <w:t>Journal of Plant Diseases and Protection</w:t>
      </w:r>
      <w:r w:rsidRPr="00190ECE">
        <w:t>: 214-219.</w:t>
      </w:r>
    </w:p>
    <w:p w14:paraId="458DA663" w14:textId="77777777" w:rsidR="00190ECE" w:rsidRPr="00190ECE" w:rsidRDefault="00190ECE" w:rsidP="00FF5308">
      <w:pPr>
        <w:pStyle w:val="EndNoteBibliography"/>
        <w:ind w:left="720" w:hanging="720"/>
      </w:pPr>
      <w:r w:rsidRPr="00190ECE">
        <w:t xml:space="preserve">Kurtz, S., A. Phillippy, A. L. Delcher, M. Smoot, M. Shumway, C. Antonescu and S. L. Salzberg (2004). "Versatile and open software for comparing large genomes." </w:t>
      </w:r>
      <w:r w:rsidRPr="00190ECE">
        <w:rPr>
          <w:u w:val="single"/>
        </w:rPr>
        <w:t>Genome biology</w:t>
      </w:r>
      <w:r w:rsidRPr="00190ECE">
        <w:t xml:space="preserve"> </w:t>
      </w:r>
      <w:r w:rsidRPr="00190ECE">
        <w:rPr>
          <w:b/>
        </w:rPr>
        <w:t>5</w:t>
      </w:r>
      <w:r w:rsidRPr="00190ECE">
        <w:t>(2): R12.</w:t>
      </w:r>
    </w:p>
    <w:p w14:paraId="6FC580D7" w14:textId="77777777" w:rsidR="00190ECE" w:rsidRPr="00190ECE" w:rsidRDefault="00190ECE" w:rsidP="00FF5308">
      <w:pPr>
        <w:pStyle w:val="EndNoteBibliography"/>
        <w:ind w:left="720" w:hanging="720"/>
      </w:pPr>
      <w:r w:rsidRPr="00190ECE">
        <w:t xml:space="preserve">Lin, T., G. Zhu, J. Zhang, X. Xu, Q. Yu, Z. Zheng, Z. Zhang, Y. Lun, S. Li and X. Wang (2014). "Genomic analyses provide insights into the history of tomato breeding." </w:t>
      </w:r>
      <w:r w:rsidRPr="00190ECE">
        <w:rPr>
          <w:u w:val="single"/>
        </w:rPr>
        <w:t>Nature genetics</w:t>
      </w:r>
      <w:r w:rsidRPr="00190ECE">
        <w:t xml:space="preserve"> </w:t>
      </w:r>
      <w:r w:rsidRPr="00190ECE">
        <w:rPr>
          <w:b/>
        </w:rPr>
        <w:t>46</w:t>
      </w:r>
      <w:r w:rsidRPr="00190ECE">
        <w:t>(11): 1220.</w:t>
      </w:r>
    </w:p>
    <w:p w14:paraId="72BD9CAE" w14:textId="77777777" w:rsidR="00190ECE" w:rsidRPr="00190ECE" w:rsidRDefault="00190ECE" w:rsidP="00FF5308">
      <w:pPr>
        <w:pStyle w:val="EndNoteBibliography"/>
        <w:ind w:left="720" w:hanging="720"/>
      </w:pPr>
      <w:r w:rsidRPr="00190ECE">
        <w:t xml:space="preserve">Liu, B., Y.-B. Hong, Y.-F. Zhang, X.-H. Li, L. Huang, H.-J. Zhang, D.-Y. Li and F.-M. Song (2014). "Tomato WRKY transcriptional factor SlDRW1 is required for disease resistance against Botrytis cinerea and tolerance to oxidative stress." </w:t>
      </w:r>
      <w:r w:rsidRPr="00190ECE">
        <w:rPr>
          <w:u w:val="single"/>
        </w:rPr>
        <w:t>Plant Science</w:t>
      </w:r>
      <w:r w:rsidRPr="00190ECE">
        <w:t xml:space="preserve"> </w:t>
      </w:r>
      <w:r w:rsidRPr="00190ECE">
        <w:rPr>
          <w:b/>
        </w:rPr>
        <w:t>227</w:t>
      </w:r>
      <w:r w:rsidRPr="00190ECE">
        <w:t>: 145-156.</w:t>
      </w:r>
    </w:p>
    <w:p w14:paraId="3C594F40" w14:textId="77777777" w:rsidR="00190ECE" w:rsidRPr="00190ECE" w:rsidRDefault="00190ECE" w:rsidP="00FF5308">
      <w:pPr>
        <w:pStyle w:val="EndNoteBibliography"/>
        <w:ind w:left="720" w:hanging="720"/>
      </w:pPr>
      <w:r w:rsidRPr="00190ECE">
        <w:t xml:space="preserve">Lo Presti, L., C. López Díaz, D. Turrà, A. Di Pietro, M. Hampel, K. Heimel and R. Kahmann (2016). "A conserved co‐chaperone is required for virulence in fungal plant pathogens." </w:t>
      </w:r>
      <w:r w:rsidRPr="00190ECE">
        <w:rPr>
          <w:u w:val="single"/>
        </w:rPr>
        <w:t>New Phytologist</w:t>
      </w:r>
      <w:r w:rsidRPr="00190ECE">
        <w:t xml:space="preserve"> </w:t>
      </w:r>
      <w:r w:rsidRPr="00190ECE">
        <w:rPr>
          <w:b/>
        </w:rPr>
        <w:t>209</w:t>
      </w:r>
      <w:r w:rsidRPr="00190ECE">
        <w:t>(3): 1135-1148.</w:t>
      </w:r>
    </w:p>
    <w:p w14:paraId="097237E7" w14:textId="77777777" w:rsidR="00190ECE" w:rsidRPr="00190ECE" w:rsidRDefault="00190ECE" w:rsidP="00FF5308">
      <w:pPr>
        <w:pStyle w:val="EndNoteBibliography"/>
        <w:ind w:left="720" w:hanging="720"/>
      </w:pPr>
      <w:r w:rsidRPr="00190ECE">
        <w:t xml:space="preserve">Loxdale, H. D., G. Lushai and J. A. Harvey (2011). "The evolutionary improbability of ‘generalism’in nature, with special reference to insects." </w:t>
      </w:r>
      <w:r w:rsidRPr="00190ECE">
        <w:rPr>
          <w:u w:val="single"/>
        </w:rPr>
        <w:t>Biological Journal of the Linnean Society</w:t>
      </w:r>
      <w:r w:rsidRPr="00190ECE">
        <w:t xml:space="preserve"> </w:t>
      </w:r>
      <w:r w:rsidRPr="00190ECE">
        <w:rPr>
          <w:b/>
        </w:rPr>
        <w:t>103</w:t>
      </w:r>
      <w:r w:rsidRPr="00190ECE">
        <w:t>(1): 1-18.</w:t>
      </w:r>
    </w:p>
    <w:p w14:paraId="48D9DDEB" w14:textId="77777777" w:rsidR="00190ECE" w:rsidRPr="00190ECE" w:rsidRDefault="00190ECE" w:rsidP="00FF5308">
      <w:pPr>
        <w:pStyle w:val="EndNoteBibliography"/>
        <w:ind w:left="720" w:hanging="720"/>
      </w:pPr>
      <w:r w:rsidRPr="00190ECE">
        <w:t xml:space="preserve">Ma, Z. and T. J. Michailides (2005). "Genetic structure of Botrytis cinerea populations from different host plants in California." </w:t>
      </w:r>
      <w:r w:rsidRPr="00190ECE">
        <w:rPr>
          <w:u w:val="single"/>
        </w:rPr>
        <w:t>Plant disease</w:t>
      </w:r>
      <w:r w:rsidRPr="00190ECE">
        <w:t xml:space="preserve"> </w:t>
      </w:r>
      <w:r w:rsidRPr="00190ECE">
        <w:rPr>
          <w:b/>
        </w:rPr>
        <w:t>89</w:t>
      </w:r>
      <w:r w:rsidRPr="00190ECE">
        <w:t>(10): 1083-1089.</w:t>
      </w:r>
    </w:p>
    <w:p w14:paraId="4E5C396B" w14:textId="77777777" w:rsidR="00190ECE" w:rsidRPr="00190ECE" w:rsidRDefault="00190ECE" w:rsidP="00FF5308">
      <w:pPr>
        <w:pStyle w:val="EndNoteBibliography"/>
        <w:ind w:left="720" w:hanging="720"/>
      </w:pPr>
      <w:r w:rsidRPr="00190ECE">
        <w:t xml:space="preserve">Martinez, F., D. Blancard, P. Lecomte, C. Levis, B. Dubos and M. Fermaud (2003). "Phenotypic differences between vacuma and transposa subpopulations of Botrytis cinerea." </w:t>
      </w:r>
      <w:r w:rsidRPr="00190ECE">
        <w:rPr>
          <w:u w:val="single"/>
        </w:rPr>
        <w:t>European Journal of Plant Pathology</w:t>
      </w:r>
      <w:r w:rsidRPr="00190ECE">
        <w:t xml:space="preserve"> </w:t>
      </w:r>
      <w:r w:rsidRPr="00190ECE">
        <w:rPr>
          <w:b/>
        </w:rPr>
        <w:t>109</w:t>
      </w:r>
      <w:r w:rsidRPr="00190ECE">
        <w:t>(5): 479-488.</w:t>
      </w:r>
    </w:p>
    <w:p w14:paraId="31F6066F" w14:textId="77777777" w:rsidR="00190ECE" w:rsidRPr="00190ECE" w:rsidRDefault="00190ECE" w:rsidP="00FF5308">
      <w:pPr>
        <w:pStyle w:val="EndNoteBibliography"/>
        <w:ind w:left="720" w:hanging="720"/>
      </w:pPr>
      <w:r w:rsidRPr="00190ECE">
        <w:t xml:space="preserve">Miller, J. and S. Tanksley (1990). "RFLP analysis of phylogenetic relationships and genetic variation in the genus Lycopersicon." </w:t>
      </w:r>
      <w:r w:rsidRPr="00190ECE">
        <w:rPr>
          <w:u w:val="single"/>
        </w:rPr>
        <w:t>TAG Theoretical and Applied Genetics</w:t>
      </w:r>
      <w:r w:rsidRPr="00190ECE">
        <w:t xml:space="preserve"> </w:t>
      </w:r>
      <w:r w:rsidRPr="00190ECE">
        <w:rPr>
          <w:b/>
        </w:rPr>
        <w:t>80</w:t>
      </w:r>
      <w:r w:rsidRPr="00190ECE">
        <w:t>(4): 437-448.</w:t>
      </w:r>
    </w:p>
    <w:p w14:paraId="14C83913" w14:textId="77777777" w:rsidR="00190ECE" w:rsidRPr="00190ECE" w:rsidRDefault="00190ECE" w:rsidP="00FF5308">
      <w:pPr>
        <w:pStyle w:val="EndNoteBibliography"/>
        <w:ind w:left="720" w:hanging="720"/>
      </w:pPr>
      <w:r w:rsidRPr="00190ECE">
        <w:t xml:space="preserve">Müller, N. A., C. L. Wijnen, A. Srinivasan, M. Ryngajllo, I. Ofner, T. Lin, A. Ranjan, D. West, J. N. Maloof and N. R. Sinha (2016). "Domestication selected for deceleration of the circadian clock in cultivated tomato." </w:t>
      </w:r>
      <w:r w:rsidRPr="00190ECE">
        <w:rPr>
          <w:u w:val="single"/>
        </w:rPr>
        <w:t>Nature genetics</w:t>
      </w:r>
      <w:r w:rsidRPr="00190ECE">
        <w:t xml:space="preserve"> </w:t>
      </w:r>
      <w:r w:rsidRPr="00190ECE">
        <w:rPr>
          <w:b/>
        </w:rPr>
        <w:t>48</w:t>
      </w:r>
      <w:r w:rsidRPr="00190ECE">
        <w:t>(1): 89-93.</w:t>
      </w:r>
    </w:p>
    <w:p w14:paraId="72B0CE28" w14:textId="77777777" w:rsidR="00190ECE" w:rsidRPr="00190ECE" w:rsidRDefault="00190ECE" w:rsidP="00FF5308">
      <w:pPr>
        <w:pStyle w:val="EndNoteBibliography"/>
        <w:ind w:left="720" w:hanging="720"/>
      </w:pPr>
      <w:r w:rsidRPr="00190ECE">
        <w:t xml:space="preserve">Nicot, P., A. Moretti, C. Romiti, M. Bardin, C. Caranta and H. Ferriere (2002). "Differences in susceptibility of pruning wounds and leaves to infection by Botrytis cinerea among wild tomato accessions." </w:t>
      </w:r>
      <w:r w:rsidRPr="00190ECE">
        <w:rPr>
          <w:u w:val="single"/>
        </w:rPr>
        <w:t>TGC Report</w:t>
      </w:r>
      <w:r w:rsidRPr="00190ECE">
        <w:t xml:space="preserve"> </w:t>
      </w:r>
      <w:r w:rsidRPr="00190ECE">
        <w:rPr>
          <w:b/>
        </w:rPr>
        <w:t>52</w:t>
      </w:r>
      <w:r w:rsidRPr="00190ECE">
        <w:t>: 24-26.</w:t>
      </w:r>
    </w:p>
    <w:p w14:paraId="086070D8" w14:textId="77777777" w:rsidR="00190ECE" w:rsidRPr="00190ECE" w:rsidRDefault="00190ECE" w:rsidP="00FF5308">
      <w:pPr>
        <w:pStyle w:val="EndNoteBibliography"/>
        <w:ind w:left="720" w:hanging="720"/>
      </w:pPr>
      <w:r w:rsidRPr="00190ECE">
        <w:t xml:space="preserve">Nicot, P. C. and A. Baille (1996). Integrated control of Botrytis cinerea on greenhouse tomatoes. </w:t>
      </w:r>
      <w:r w:rsidRPr="00190ECE">
        <w:rPr>
          <w:u w:val="single"/>
        </w:rPr>
        <w:t>Aerial Plant Surface Microbiology</w:t>
      </w:r>
      <w:r w:rsidRPr="00190ECE">
        <w:t>, Springer</w:t>
      </w:r>
      <w:r w:rsidRPr="00190ECE">
        <w:rPr>
          <w:b/>
        </w:rPr>
        <w:t xml:space="preserve">: </w:t>
      </w:r>
      <w:r w:rsidRPr="00190ECE">
        <w:t>169-189.</w:t>
      </w:r>
    </w:p>
    <w:p w14:paraId="4389E0D3" w14:textId="77777777" w:rsidR="00190ECE" w:rsidRPr="00190ECE" w:rsidRDefault="00190ECE" w:rsidP="00FF5308">
      <w:pPr>
        <w:pStyle w:val="EndNoteBibliography"/>
        <w:ind w:left="720" w:hanging="720"/>
      </w:pPr>
      <w:r w:rsidRPr="00190ECE">
        <w:t xml:space="preserve">Nomura, K., M. Melotto and S.-Y. He (2005). "Suppression of host defense in compatible plant–Pseudomonas syringae interactions." </w:t>
      </w:r>
      <w:r w:rsidRPr="00190ECE">
        <w:rPr>
          <w:u w:val="single"/>
        </w:rPr>
        <w:t>Current opinion in plant biology</w:t>
      </w:r>
      <w:r w:rsidRPr="00190ECE">
        <w:t xml:space="preserve"> </w:t>
      </w:r>
      <w:r w:rsidRPr="00190ECE">
        <w:rPr>
          <w:b/>
        </w:rPr>
        <w:t>8</w:t>
      </w:r>
      <w:r w:rsidRPr="00190ECE">
        <w:t>(4): 361-368.</w:t>
      </w:r>
    </w:p>
    <w:p w14:paraId="215E46E0" w14:textId="77777777" w:rsidR="00190ECE" w:rsidRPr="00190ECE" w:rsidRDefault="00190ECE" w:rsidP="00FF5308">
      <w:pPr>
        <w:pStyle w:val="EndNoteBibliography"/>
        <w:ind w:left="720" w:hanging="720"/>
      </w:pPr>
      <w:r w:rsidRPr="00190ECE">
        <w:t xml:space="preserve">Ober, U., W. Huang, M. Magwire, M. Schlather, H. Simianer and T. F. Mackay (2015). "Accounting for genetic architecture improves sequence based genomic prediction for a Drosophila fitness trait." </w:t>
      </w:r>
      <w:r w:rsidRPr="00190ECE">
        <w:rPr>
          <w:u w:val="single"/>
        </w:rPr>
        <w:t>PLoS One</w:t>
      </w:r>
      <w:r w:rsidRPr="00190ECE">
        <w:t xml:space="preserve"> </w:t>
      </w:r>
      <w:r w:rsidRPr="00190ECE">
        <w:rPr>
          <w:b/>
        </w:rPr>
        <w:t>10</w:t>
      </w:r>
      <w:r w:rsidRPr="00190ECE">
        <w:t>(5): e0126880.</w:t>
      </w:r>
    </w:p>
    <w:p w14:paraId="63D5C464" w14:textId="77777777" w:rsidR="00190ECE" w:rsidRPr="00190ECE" w:rsidRDefault="00190ECE" w:rsidP="00FF5308">
      <w:pPr>
        <w:pStyle w:val="EndNoteBibliography"/>
        <w:ind w:left="720" w:hanging="720"/>
      </w:pPr>
      <w:r w:rsidRPr="00190ECE">
        <w:t xml:space="preserve">Ormond, E. L., A. P. Thomas, P. J. Pugh, J. K. Pell and H. E. Roy (2010). "A fungal pathogen in time and space: the population dynamics of Beauveria bassiana in a conifer forest." </w:t>
      </w:r>
      <w:r w:rsidRPr="00190ECE">
        <w:rPr>
          <w:u w:val="single"/>
        </w:rPr>
        <w:t>FEMS microbiology ecology</w:t>
      </w:r>
      <w:r w:rsidRPr="00190ECE">
        <w:t xml:space="preserve"> </w:t>
      </w:r>
      <w:r w:rsidRPr="00190ECE">
        <w:rPr>
          <w:b/>
        </w:rPr>
        <w:t>74</w:t>
      </w:r>
      <w:r w:rsidRPr="00190ECE">
        <w:t>(1): 146-154.</w:t>
      </w:r>
    </w:p>
    <w:p w14:paraId="0B8F4AF8" w14:textId="77777777" w:rsidR="00190ECE" w:rsidRPr="00190ECE" w:rsidRDefault="00190ECE" w:rsidP="00FF5308">
      <w:pPr>
        <w:pStyle w:val="EndNoteBibliography"/>
        <w:ind w:left="720" w:hanging="720"/>
      </w:pPr>
      <w:r w:rsidRPr="00190ECE">
        <w:t xml:space="preserve">Panthee, D. R. and F. Chen (2010). "Genomics of fungal disease resistance in tomato." </w:t>
      </w:r>
      <w:r w:rsidRPr="00190ECE">
        <w:rPr>
          <w:u w:val="single"/>
        </w:rPr>
        <w:t>Current genomics</w:t>
      </w:r>
      <w:r w:rsidRPr="00190ECE">
        <w:t xml:space="preserve"> </w:t>
      </w:r>
      <w:r w:rsidRPr="00190ECE">
        <w:rPr>
          <w:b/>
        </w:rPr>
        <w:t>11</w:t>
      </w:r>
      <w:r w:rsidRPr="00190ECE">
        <w:t>(1): 30-39.</w:t>
      </w:r>
    </w:p>
    <w:p w14:paraId="264B5439" w14:textId="77777777" w:rsidR="00190ECE" w:rsidRPr="00190ECE" w:rsidRDefault="00190ECE" w:rsidP="00FF5308">
      <w:pPr>
        <w:pStyle w:val="EndNoteBibliography"/>
        <w:ind w:left="720" w:hanging="720"/>
      </w:pPr>
      <w:r w:rsidRPr="00190ECE">
        <w:t xml:space="preserve">Parlevliet, J. E. (2002). "Durability of resistance against fungal, bacterial and viral pathogens; present situation." </w:t>
      </w:r>
      <w:r w:rsidRPr="00190ECE">
        <w:rPr>
          <w:u w:val="single"/>
        </w:rPr>
        <w:t>Euphytica</w:t>
      </w:r>
      <w:r w:rsidRPr="00190ECE">
        <w:t xml:space="preserve"> </w:t>
      </w:r>
      <w:r w:rsidRPr="00190ECE">
        <w:rPr>
          <w:b/>
        </w:rPr>
        <w:t>124</w:t>
      </w:r>
      <w:r w:rsidRPr="00190ECE">
        <w:t>(2): 147-156.</w:t>
      </w:r>
    </w:p>
    <w:p w14:paraId="757E3BD8" w14:textId="77777777" w:rsidR="00190ECE" w:rsidRPr="00190ECE" w:rsidRDefault="00190ECE" w:rsidP="00FF5308">
      <w:pPr>
        <w:pStyle w:val="EndNoteBibliography"/>
        <w:ind w:left="720" w:hanging="720"/>
      </w:pPr>
      <w:r w:rsidRPr="00190ECE">
        <w:t xml:space="preserve">Pau, G., F. Fuchs, O. Sklyar, M. Boutros and W. Huber (2010). "EBImage—an R package for image processing with applications to cellular phenotypes." </w:t>
      </w:r>
      <w:r w:rsidRPr="00190ECE">
        <w:rPr>
          <w:u w:val="single"/>
        </w:rPr>
        <w:t>Bioinformatics</w:t>
      </w:r>
      <w:r w:rsidRPr="00190ECE">
        <w:t xml:space="preserve"> </w:t>
      </w:r>
      <w:r w:rsidRPr="00190ECE">
        <w:rPr>
          <w:b/>
        </w:rPr>
        <w:t>26</w:t>
      </w:r>
      <w:r w:rsidRPr="00190ECE">
        <w:t>(7): 979-981.</w:t>
      </w:r>
    </w:p>
    <w:p w14:paraId="4E2F9CB1" w14:textId="77777777" w:rsidR="00190ECE" w:rsidRPr="00190ECE" w:rsidRDefault="00190ECE" w:rsidP="00FF5308">
      <w:pPr>
        <w:pStyle w:val="EndNoteBibliography"/>
        <w:ind w:left="720" w:hanging="720"/>
      </w:pPr>
      <w:r w:rsidRPr="00190ECE">
        <w:t xml:space="preserve">Pedras, M. S. C. and P. W. Ahiahonu (2005). "Metabolism and detoxification of phytoalexins and analogs by phytopathogenic fungi." </w:t>
      </w:r>
      <w:r w:rsidRPr="00190ECE">
        <w:rPr>
          <w:u w:val="single"/>
        </w:rPr>
        <w:t>Phytochemistry</w:t>
      </w:r>
      <w:r w:rsidRPr="00190ECE">
        <w:t xml:space="preserve"> </w:t>
      </w:r>
      <w:r w:rsidRPr="00190ECE">
        <w:rPr>
          <w:b/>
        </w:rPr>
        <w:t>66</w:t>
      </w:r>
      <w:r w:rsidRPr="00190ECE">
        <w:t>(4): 391-411.</w:t>
      </w:r>
    </w:p>
    <w:p w14:paraId="1AFBF3A3" w14:textId="77777777" w:rsidR="00190ECE" w:rsidRPr="00190ECE" w:rsidRDefault="00190ECE" w:rsidP="00FF5308">
      <w:pPr>
        <w:pStyle w:val="EndNoteBibliography"/>
        <w:ind w:left="720" w:hanging="720"/>
      </w:pPr>
      <w:r w:rsidRPr="00190ECE">
        <w:t xml:space="preserve">Pedras, M. S. C., S. Hossain and R. B. Snitynsky (2011). "Detoxification of cruciferous phytoalexins in Botrytis cinerea: Spontaneous dimerization of a camalexin metabolite." </w:t>
      </w:r>
      <w:r w:rsidRPr="00190ECE">
        <w:rPr>
          <w:u w:val="single"/>
        </w:rPr>
        <w:t>Phytochemistry</w:t>
      </w:r>
      <w:r w:rsidRPr="00190ECE">
        <w:t xml:space="preserve"> </w:t>
      </w:r>
      <w:r w:rsidRPr="00190ECE">
        <w:rPr>
          <w:b/>
        </w:rPr>
        <w:t>72</w:t>
      </w:r>
      <w:r w:rsidRPr="00190ECE">
        <w:t>(2): 199-206.</w:t>
      </w:r>
    </w:p>
    <w:p w14:paraId="1EEF8B51" w14:textId="77777777" w:rsidR="00190ECE" w:rsidRPr="00190ECE" w:rsidRDefault="00190ECE" w:rsidP="00FF5308">
      <w:pPr>
        <w:pStyle w:val="EndNoteBibliography"/>
        <w:ind w:left="720" w:hanging="720"/>
      </w:pPr>
      <w:r w:rsidRPr="00190ECE">
        <w:t xml:space="preserve">Peralta, I., D. Spooner and S. Knapp (2008). "The taxonomy of tomatoes: a revision of wild tomatoes (Solanum section Lycopersicon) and their outgroup relatives in sections Juglandifolium and Lycopersicoides." </w:t>
      </w:r>
      <w:r w:rsidRPr="00190ECE">
        <w:rPr>
          <w:u w:val="single"/>
        </w:rPr>
        <w:t>Syst Bot Monogr</w:t>
      </w:r>
      <w:r w:rsidRPr="00190ECE">
        <w:t xml:space="preserve"> </w:t>
      </w:r>
      <w:r w:rsidRPr="00190ECE">
        <w:rPr>
          <w:b/>
        </w:rPr>
        <w:t>84</w:t>
      </w:r>
      <w:r w:rsidRPr="00190ECE">
        <w:t>: 1-186.</w:t>
      </w:r>
    </w:p>
    <w:p w14:paraId="63066E41" w14:textId="77777777" w:rsidR="00190ECE" w:rsidRPr="00190ECE" w:rsidRDefault="00190ECE" w:rsidP="00FF5308">
      <w:pPr>
        <w:pStyle w:val="EndNoteBibliography"/>
        <w:ind w:left="720" w:hanging="720"/>
      </w:pPr>
      <w:r w:rsidRPr="00190ECE">
        <w:t xml:space="preserve">Persoons, A., E. Morin, C. Delaruelle, T. Payen, F. Halkett, P. Frey, S. De Mita and S. Duplessis (2014). "Patterns of genomic variation in the poplar rust fungus Melampsora larici-populina identify pathogenesis-related factors." </w:t>
      </w:r>
      <w:r w:rsidRPr="00190ECE">
        <w:rPr>
          <w:u w:val="single"/>
        </w:rPr>
        <w:t>Frontiers in plant science</w:t>
      </w:r>
      <w:r w:rsidRPr="00190ECE">
        <w:t xml:space="preserve"> </w:t>
      </w:r>
      <w:r w:rsidRPr="00190ECE">
        <w:rPr>
          <w:b/>
        </w:rPr>
        <w:t>5</w:t>
      </w:r>
      <w:r w:rsidRPr="00190ECE">
        <w:t>.</w:t>
      </w:r>
    </w:p>
    <w:p w14:paraId="5F249F9F" w14:textId="77777777" w:rsidR="00190ECE" w:rsidRPr="00190ECE" w:rsidRDefault="00190ECE" w:rsidP="00FF5308">
      <w:pPr>
        <w:pStyle w:val="EndNoteBibliography"/>
        <w:ind w:left="720" w:hanging="720"/>
      </w:pPr>
      <w:r w:rsidRPr="00190ECE">
        <w:t xml:space="preserve">Pieterse, C. M., D. Van der Does, C. Zamioudis, A. Leon-Reyes and S. C. Van Wees (2012). "Hormonal modulation of plant immunity." </w:t>
      </w:r>
      <w:r w:rsidRPr="00190ECE">
        <w:rPr>
          <w:u w:val="single"/>
        </w:rPr>
        <w:t>Annual review of cell and developmental biology</w:t>
      </w:r>
      <w:r w:rsidRPr="00190ECE">
        <w:t xml:space="preserve"> </w:t>
      </w:r>
      <w:r w:rsidRPr="00190ECE">
        <w:rPr>
          <w:b/>
        </w:rPr>
        <w:t>28</w:t>
      </w:r>
      <w:r w:rsidRPr="00190ECE">
        <w:t>: 489-521.</w:t>
      </w:r>
    </w:p>
    <w:p w14:paraId="2B07460A" w14:textId="77777777" w:rsidR="00190ECE" w:rsidRPr="00190ECE" w:rsidRDefault="00190ECE" w:rsidP="00FF5308">
      <w:pPr>
        <w:pStyle w:val="EndNoteBibliography"/>
        <w:ind w:left="720" w:hanging="720"/>
      </w:pPr>
      <w:r w:rsidRPr="00190ECE">
        <w:t xml:space="preserve">Poland, J. A., P. J. Balint-Kurti, R. J. Wisser, R. C. Pratt and R. J. Nelson (2009). "Shades of gray: the world of quantitative disease resistance." </w:t>
      </w:r>
      <w:r w:rsidRPr="00190ECE">
        <w:rPr>
          <w:u w:val="single"/>
        </w:rPr>
        <w:t>Trends in plant science</w:t>
      </w:r>
      <w:r w:rsidRPr="00190ECE">
        <w:t xml:space="preserve"> </w:t>
      </w:r>
      <w:r w:rsidRPr="00190ECE">
        <w:rPr>
          <w:b/>
        </w:rPr>
        <w:t>14</w:t>
      </w:r>
      <w:r w:rsidRPr="00190ECE">
        <w:t>(1): 21-29.</w:t>
      </w:r>
    </w:p>
    <w:p w14:paraId="33A17A14" w14:textId="77777777" w:rsidR="00190ECE" w:rsidRPr="00190ECE" w:rsidRDefault="00190ECE" w:rsidP="00FF5308">
      <w:pPr>
        <w:pStyle w:val="EndNoteBibliography"/>
        <w:ind w:left="720" w:hanging="720"/>
      </w:pPr>
      <w:r w:rsidRPr="00190ECE">
        <w:t xml:space="preserve">Power, R. A., J. Parkhill and T. de Oliveira (2017). "Microbial genome-wide association studies: lessons from human GWAS." </w:t>
      </w:r>
      <w:r w:rsidRPr="00190ECE">
        <w:rPr>
          <w:u w:val="single"/>
        </w:rPr>
        <w:t>Nature Reviews Genetics</w:t>
      </w:r>
      <w:r w:rsidRPr="00190ECE">
        <w:t xml:space="preserve"> </w:t>
      </w:r>
      <w:r w:rsidRPr="00190ECE">
        <w:rPr>
          <w:b/>
        </w:rPr>
        <w:t>18</w:t>
      </w:r>
      <w:r w:rsidRPr="00190ECE">
        <w:t>(1): 41-50.</w:t>
      </w:r>
    </w:p>
    <w:p w14:paraId="1DC4B5D3" w14:textId="77777777" w:rsidR="00190ECE" w:rsidRPr="00190ECE" w:rsidRDefault="00190ECE" w:rsidP="00FF5308">
      <w:pPr>
        <w:pStyle w:val="EndNoteBibliography"/>
        <w:ind w:left="720" w:hanging="720"/>
      </w:pPr>
      <w:r w:rsidRPr="00190ECE">
        <w:t xml:space="preserve">Quidde, T., P. Büttner and P. Tudzynski (1999). "Evidence for three different specific saponin-detoxifying activities in Botrytis cinerea and cloning and functional analysis of a gene coding for a putative avenacinase." </w:t>
      </w:r>
      <w:r w:rsidRPr="00190ECE">
        <w:rPr>
          <w:u w:val="single"/>
        </w:rPr>
        <w:t>European Journal of Plant Pathology</w:t>
      </w:r>
      <w:r w:rsidRPr="00190ECE">
        <w:t xml:space="preserve"> </w:t>
      </w:r>
      <w:r w:rsidRPr="00190ECE">
        <w:rPr>
          <w:b/>
        </w:rPr>
        <w:t>105</w:t>
      </w:r>
      <w:r w:rsidRPr="00190ECE">
        <w:t>(3): 273-283.</w:t>
      </w:r>
    </w:p>
    <w:p w14:paraId="3586E6D6" w14:textId="77777777" w:rsidR="00190ECE" w:rsidRPr="00190ECE" w:rsidRDefault="00190ECE" w:rsidP="00FF5308">
      <w:pPr>
        <w:pStyle w:val="EndNoteBibliography"/>
        <w:ind w:left="720" w:hanging="720"/>
      </w:pPr>
      <w:r w:rsidRPr="00190ECE">
        <w:t xml:space="preserve">Quidde, T., A. Osbourn and P. Tudzynski (1998). "Detoxification of α-tomatine by Botrytis cinerea." </w:t>
      </w:r>
      <w:r w:rsidRPr="00190ECE">
        <w:rPr>
          <w:u w:val="single"/>
        </w:rPr>
        <w:t>Physiological and Molecular Plant Pathology</w:t>
      </w:r>
      <w:r w:rsidRPr="00190ECE">
        <w:t xml:space="preserve"> </w:t>
      </w:r>
      <w:r w:rsidRPr="00190ECE">
        <w:rPr>
          <w:b/>
        </w:rPr>
        <w:t>52</w:t>
      </w:r>
      <w:r w:rsidRPr="00190ECE">
        <w:t>(3): 151-165.</w:t>
      </w:r>
    </w:p>
    <w:p w14:paraId="5F652B69" w14:textId="77777777" w:rsidR="00190ECE" w:rsidRPr="00190ECE" w:rsidRDefault="00190ECE" w:rsidP="00FF5308">
      <w:pPr>
        <w:pStyle w:val="EndNoteBibliography"/>
        <w:ind w:left="720" w:hanging="720"/>
      </w:pPr>
      <w:r w:rsidRPr="00190ECE">
        <w:t xml:space="preserve">R Development Core Team (2008). "R: A language and environment for statistical computing." </w:t>
      </w:r>
      <w:r w:rsidRPr="00190ECE">
        <w:rPr>
          <w:u w:val="single"/>
        </w:rPr>
        <w:t>R Foundation for Statistical Computing,Vienna, Austria. ISBN 3-900051-07-0</w:t>
      </w:r>
      <w:r w:rsidRPr="00190ECE">
        <w:t>.</w:t>
      </w:r>
    </w:p>
    <w:p w14:paraId="1F78A141" w14:textId="77777777" w:rsidR="00190ECE" w:rsidRPr="00190ECE" w:rsidRDefault="00190ECE" w:rsidP="00FF5308">
      <w:pPr>
        <w:pStyle w:val="EndNoteBibliography"/>
        <w:ind w:left="720" w:hanging="720"/>
      </w:pPr>
      <w:r w:rsidRPr="00190ECE">
        <w:t xml:space="preserve">Romanazzi, G. and S. Droby (2016). Control Strategies for Postharvest Grey Mould on Fruit Crops. </w:t>
      </w:r>
      <w:r w:rsidRPr="00190ECE">
        <w:rPr>
          <w:u w:val="single"/>
        </w:rPr>
        <w:t>Botrytis–the Fungus, the Pathogen and its Management in Agricultural Systems</w:t>
      </w:r>
      <w:r w:rsidRPr="00190ECE">
        <w:t>, Springer</w:t>
      </w:r>
      <w:r w:rsidRPr="00190ECE">
        <w:rPr>
          <w:b/>
        </w:rPr>
        <w:t xml:space="preserve">: </w:t>
      </w:r>
      <w:r w:rsidRPr="00190ECE">
        <w:t>217-228.</w:t>
      </w:r>
    </w:p>
    <w:p w14:paraId="6F02837A" w14:textId="77777777" w:rsidR="00190ECE" w:rsidRPr="00190ECE" w:rsidRDefault="00190ECE" w:rsidP="00FF5308">
      <w:pPr>
        <w:pStyle w:val="EndNoteBibliography"/>
        <w:ind w:left="720" w:hanging="720"/>
      </w:pPr>
      <w:r w:rsidRPr="00190ECE">
        <w:t xml:space="preserve">Rosenthal, J. P. and R. Dirzo (1997). "Effects of life history, domestication and agronomic selection on plant defence against insects: evidence from maizes and wild relatives." </w:t>
      </w:r>
      <w:r w:rsidRPr="00190ECE">
        <w:rPr>
          <w:u w:val="single"/>
        </w:rPr>
        <w:t>Evolutionary Ecology</w:t>
      </w:r>
      <w:r w:rsidRPr="00190ECE">
        <w:t xml:space="preserve"> </w:t>
      </w:r>
      <w:r w:rsidRPr="00190ECE">
        <w:rPr>
          <w:b/>
        </w:rPr>
        <w:t>11</w:t>
      </w:r>
      <w:r w:rsidRPr="00190ECE">
        <w:t>(3): 337-355.</w:t>
      </w:r>
    </w:p>
    <w:p w14:paraId="7F3BB76B" w14:textId="77777777" w:rsidR="00190ECE" w:rsidRPr="00190ECE" w:rsidRDefault="00190ECE" w:rsidP="00FF5308">
      <w:pPr>
        <w:pStyle w:val="EndNoteBibliography"/>
        <w:ind w:left="720" w:hanging="720"/>
      </w:pPr>
      <w:r w:rsidRPr="00190ECE">
        <w:t xml:space="preserve">Rowe, H. C. and D. J. Kliebenstein (2007). "Elevated genetic variation within virulence-associated Botrytis cinerea polygalacturonase loci." </w:t>
      </w:r>
      <w:r w:rsidRPr="00190ECE">
        <w:rPr>
          <w:u w:val="single"/>
        </w:rPr>
        <w:t>Molecular Plant-Microbe Interactions</w:t>
      </w:r>
      <w:r w:rsidRPr="00190ECE">
        <w:t xml:space="preserve"> </w:t>
      </w:r>
      <w:r w:rsidRPr="00190ECE">
        <w:rPr>
          <w:b/>
        </w:rPr>
        <w:t>20</w:t>
      </w:r>
      <w:r w:rsidRPr="00190ECE">
        <w:t>(9): 1126-1137.</w:t>
      </w:r>
    </w:p>
    <w:p w14:paraId="49235C52" w14:textId="77777777" w:rsidR="00190ECE" w:rsidRPr="00190ECE" w:rsidRDefault="00190ECE" w:rsidP="00FF5308">
      <w:pPr>
        <w:pStyle w:val="EndNoteBibliography"/>
        <w:ind w:left="720" w:hanging="720"/>
      </w:pPr>
      <w:r w:rsidRPr="00190ECE">
        <w:t xml:space="preserve">Rowe, H. C. and D. J. Kliebenstein (2008). "Complex genetics control natural variation in Arabidopsis thaliana resistance to Botrytis cinerea." </w:t>
      </w:r>
      <w:r w:rsidRPr="00190ECE">
        <w:rPr>
          <w:u w:val="single"/>
        </w:rPr>
        <w:t>Genetics</w:t>
      </w:r>
      <w:r w:rsidRPr="00190ECE">
        <w:t xml:space="preserve"> </w:t>
      </w:r>
      <w:r w:rsidRPr="00190ECE">
        <w:rPr>
          <w:b/>
        </w:rPr>
        <w:t>180</w:t>
      </w:r>
      <w:r w:rsidRPr="00190ECE">
        <w:t>(4): 2237-2250.</w:t>
      </w:r>
    </w:p>
    <w:p w14:paraId="66D73C21" w14:textId="77777777" w:rsidR="00190ECE" w:rsidRPr="00190ECE" w:rsidRDefault="00190ECE" w:rsidP="00FF5308">
      <w:pPr>
        <w:pStyle w:val="EndNoteBibliography"/>
        <w:ind w:left="720" w:hanging="720"/>
      </w:pPr>
      <w:r w:rsidRPr="00190ECE">
        <w:t xml:space="preserve">Samuel, S., T. Veloukas, A. Papavasileiou and G. S. Karaoglanidis (2012). "Differences in frequency of transposable elements presence in Botrytis cinerea populations from several hosts in Greece." </w:t>
      </w:r>
      <w:r w:rsidRPr="00190ECE">
        <w:rPr>
          <w:u w:val="single"/>
        </w:rPr>
        <w:t>Plant disease</w:t>
      </w:r>
      <w:r w:rsidRPr="00190ECE">
        <w:t xml:space="preserve"> </w:t>
      </w:r>
      <w:r w:rsidRPr="00190ECE">
        <w:rPr>
          <w:b/>
        </w:rPr>
        <w:t>96</w:t>
      </w:r>
      <w:r w:rsidRPr="00190ECE">
        <w:t>(9): 1286-1290.</w:t>
      </w:r>
    </w:p>
    <w:p w14:paraId="691018EF" w14:textId="77777777" w:rsidR="00190ECE" w:rsidRPr="00190ECE" w:rsidRDefault="00190ECE" w:rsidP="00FF5308">
      <w:pPr>
        <w:pStyle w:val="EndNoteBibliography"/>
        <w:ind w:left="720" w:hanging="720"/>
      </w:pPr>
      <w:r w:rsidRPr="00190ECE">
        <w:t xml:space="preserve">Sauerbrunn, N. and N. L. Schlaich (2004). "PCC1: a merging point for pathogen defence and circadian signalling in Arabidopsis." </w:t>
      </w:r>
      <w:r w:rsidRPr="00190ECE">
        <w:rPr>
          <w:u w:val="single"/>
        </w:rPr>
        <w:t>Planta</w:t>
      </w:r>
      <w:r w:rsidRPr="00190ECE">
        <w:t xml:space="preserve"> </w:t>
      </w:r>
      <w:r w:rsidRPr="00190ECE">
        <w:rPr>
          <w:b/>
        </w:rPr>
        <w:t>218</w:t>
      </w:r>
      <w:r w:rsidRPr="00190ECE">
        <w:t>(4): 552-561.</w:t>
      </w:r>
    </w:p>
    <w:p w14:paraId="38C44E5F" w14:textId="77777777" w:rsidR="00190ECE" w:rsidRPr="00190ECE" w:rsidRDefault="00190ECE" w:rsidP="00FF5308">
      <w:pPr>
        <w:pStyle w:val="EndNoteBibliography"/>
        <w:ind w:left="720" w:hanging="720"/>
      </w:pPr>
      <w:r w:rsidRPr="00190ECE">
        <w:t xml:space="preserve">Schumacher, J., J.-M. Pradier, A. Simon, S. Traeger, J. Moraga, I. G. Collado, M. Viaud and B. Tudzynski (2012). "Natural variation in the VELVET gene bcvel1 affects virulence and light-dependent differentiation in Botrytis cinerea." </w:t>
      </w:r>
      <w:r w:rsidRPr="00190ECE">
        <w:rPr>
          <w:u w:val="single"/>
        </w:rPr>
        <w:t>PLoS One</w:t>
      </w:r>
      <w:r w:rsidRPr="00190ECE">
        <w:t xml:space="preserve"> </w:t>
      </w:r>
      <w:r w:rsidRPr="00190ECE">
        <w:rPr>
          <w:b/>
        </w:rPr>
        <w:t>7</w:t>
      </w:r>
      <w:r w:rsidRPr="00190ECE">
        <w:t>(10): e47840.</w:t>
      </w:r>
    </w:p>
    <w:p w14:paraId="292F156B" w14:textId="77777777" w:rsidR="00190ECE" w:rsidRPr="00190ECE" w:rsidRDefault="00190ECE" w:rsidP="00FF5308">
      <w:pPr>
        <w:pStyle w:val="EndNoteBibliography"/>
        <w:ind w:left="720" w:hanging="720"/>
      </w:pPr>
      <w:r w:rsidRPr="00190ECE">
        <w:t xml:space="preserve">Shen, X., M. Alam, F. Fikse and L. Rönnegård (2013). "A novel generalized ridge regression method for quantitative genetics." </w:t>
      </w:r>
      <w:r w:rsidRPr="00190ECE">
        <w:rPr>
          <w:u w:val="single"/>
        </w:rPr>
        <w:t>Genetics</w:t>
      </w:r>
      <w:r w:rsidRPr="00190ECE">
        <w:t xml:space="preserve"> </w:t>
      </w:r>
      <w:r w:rsidRPr="00190ECE">
        <w:rPr>
          <w:b/>
        </w:rPr>
        <w:t>193</w:t>
      </w:r>
      <w:r w:rsidRPr="00190ECE">
        <w:t>(4): 1255-1268.</w:t>
      </w:r>
    </w:p>
    <w:p w14:paraId="12892030" w14:textId="77777777" w:rsidR="00190ECE" w:rsidRPr="00190ECE" w:rsidRDefault="00190ECE" w:rsidP="00FF5308">
      <w:pPr>
        <w:pStyle w:val="EndNoteBibliography"/>
        <w:ind w:left="720" w:hanging="720"/>
      </w:pPr>
      <w:r w:rsidRPr="00190ECE">
        <w:t xml:space="preserve">Siewers, V., M. Viaud, D. Jimenez-Teja, I. G. Collado, C. S. Gronover, J.-M. Pradier, B. Tudzynsk and P. Tudzynski (2005). "Functional analysis of the cytochrome P450 monooxygenase gene bcbot1 of Botrytis cinerea indicates that botrydial is a strain-specific virulence factor." </w:t>
      </w:r>
      <w:r w:rsidRPr="00190ECE">
        <w:rPr>
          <w:u w:val="single"/>
        </w:rPr>
        <w:t>Molecular plant-microbe interactions</w:t>
      </w:r>
      <w:r w:rsidRPr="00190ECE">
        <w:t xml:space="preserve"> </w:t>
      </w:r>
      <w:r w:rsidRPr="00190ECE">
        <w:rPr>
          <w:b/>
        </w:rPr>
        <w:t>18</w:t>
      </w:r>
      <w:r w:rsidRPr="00190ECE">
        <w:t>(6): 602-612.</w:t>
      </w:r>
    </w:p>
    <w:p w14:paraId="673D65F5" w14:textId="77777777" w:rsidR="00190ECE" w:rsidRPr="00190ECE" w:rsidRDefault="00190ECE" w:rsidP="00FF5308">
      <w:pPr>
        <w:pStyle w:val="EndNoteBibliography"/>
        <w:ind w:left="720" w:hanging="720"/>
      </w:pPr>
      <w:r w:rsidRPr="00190ECE">
        <w:t xml:space="preserve">Sim, S.-C., G. Durstewitz, J. Plieske, R. Wieseke, M. W. Ganal, A. Van Deynze, J. P. Hamilton, C. R. Buell, M. Causse and S. Wijeratne (2012). "Development of a large SNP genotyping array and generation of high-density genetic maps in tomato." </w:t>
      </w:r>
      <w:r w:rsidRPr="00190ECE">
        <w:rPr>
          <w:u w:val="single"/>
        </w:rPr>
        <w:t>PloS one</w:t>
      </w:r>
      <w:r w:rsidRPr="00190ECE">
        <w:t xml:space="preserve"> </w:t>
      </w:r>
      <w:r w:rsidRPr="00190ECE">
        <w:rPr>
          <w:b/>
        </w:rPr>
        <w:t>7</w:t>
      </w:r>
      <w:r w:rsidRPr="00190ECE">
        <w:t>(7): e40563.</w:t>
      </w:r>
    </w:p>
    <w:p w14:paraId="1695BEA9" w14:textId="77777777" w:rsidR="00190ECE" w:rsidRPr="00190ECE" w:rsidRDefault="00190ECE" w:rsidP="00FF5308">
      <w:pPr>
        <w:pStyle w:val="EndNoteBibliography"/>
        <w:ind w:left="720" w:hanging="720"/>
      </w:pPr>
      <w:r w:rsidRPr="00190ECE">
        <w:t>Smale, M. (1996). "Understanding global trends in the use of wheat diversity and international flows of wheat genetic resources."</w:t>
      </w:r>
    </w:p>
    <w:p w14:paraId="4273315F" w14:textId="77777777" w:rsidR="00190ECE" w:rsidRPr="00190ECE" w:rsidRDefault="00190ECE" w:rsidP="00FF5308">
      <w:pPr>
        <w:pStyle w:val="EndNoteBibliography"/>
        <w:ind w:left="720" w:hanging="720"/>
      </w:pPr>
      <w:r w:rsidRPr="00190ECE">
        <w:t xml:space="preserve">Staats, M. and J. A. van Kan (2012). "Genome update of Botrytis cinerea strains B05. 10 and T4." </w:t>
      </w:r>
      <w:r w:rsidRPr="00190ECE">
        <w:rPr>
          <w:u w:val="single"/>
        </w:rPr>
        <w:t>Eukaryotic cell</w:t>
      </w:r>
      <w:r w:rsidRPr="00190ECE">
        <w:t xml:space="preserve"> </w:t>
      </w:r>
      <w:r w:rsidRPr="00190ECE">
        <w:rPr>
          <w:b/>
        </w:rPr>
        <w:t>11</w:t>
      </w:r>
      <w:r w:rsidRPr="00190ECE">
        <w:t>(11): 1413-1414.</w:t>
      </w:r>
    </w:p>
    <w:p w14:paraId="1363E384" w14:textId="77777777" w:rsidR="00190ECE" w:rsidRPr="00190ECE" w:rsidRDefault="00190ECE" w:rsidP="00FF5308">
      <w:pPr>
        <w:pStyle w:val="EndNoteBibliography"/>
        <w:ind w:left="720" w:hanging="720"/>
      </w:pPr>
      <w:r w:rsidRPr="00190ECE">
        <w:t xml:space="preserve">Stefanato, F. L., E. Abou‐Mansour, A. Buchala, M. Kretschmer, A. Mosbach, M. Hahn, C. G. Bochet, J. P. Métraux and H. j. Schoonbeek (2009). "The ABC transporter BcatrB from Botrytis cinerea exports camalexin and is a virulence factor on Arabidopsis thaliana." </w:t>
      </w:r>
      <w:r w:rsidRPr="00190ECE">
        <w:rPr>
          <w:u w:val="single"/>
        </w:rPr>
        <w:t>The Plant Journal</w:t>
      </w:r>
      <w:r w:rsidRPr="00190ECE">
        <w:t xml:space="preserve"> </w:t>
      </w:r>
      <w:r w:rsidRPr="00190ECE">
        <w:rPr>
          <w:b/>
        </w:rPr>
        <w:t>58</w:t>
      </w:r>
      <w:r w:rsidRPr="00190ECE">
        <w:t>(3): 499-510.</w:t>
      </w:r>
    </w:p>
    <w:p w14:paraId="1DD13065" w14:textId="77777777" w:rsidR="00190ECE" w:rsidRPr="00190ECE" w:rsidRDefault="00190ECE" w:rsidP="00FF5308">
      <w:pPr>
        <w:pStyle w:val="EndNoteBibliography"/>
        <w:ind w:left="720" w:hanging="720"/>
      </w:pPr>
      <w:r w:rsidRPr="00190ECE">
        <w:t xml:space="preserve">Stukenbrock, E. H. and B. A. McDonald (2008). "The origins of plant pathogens in agro-ecosystems." </w:t>
      </w:r>
      <w:r w:rsidRPr="00190ECE">
        <w:rPr>
          <w:u w:val="single"/>
        </w:rPr>
        <w:t>Annu. Rev. Phytopathol.</w:t>
      </w:r>
      <w:r w:rsidRPr="00190ECE">
        <w:t xml:space="preserve"> </w:t>
      </w:r>
      <w:r w:rsidRPr="00190ECE">
        <w:rPr>
          <w:b/>
        </w:rPr>
        <w:t>46</w:t>
      </w:r>
      <w:r w:rsidRPr="00190ECE">
        <w:t>: 75-100.</w:t>
      </w:r>
    </w:p>
    <w:p w14:paraId="01052FC1" w14:textId="77777777" w:rsidR="00190ECE" w:rsidRPr="00190ECE" w:rsidRDefault="00190ECE" w:rsidP="00FF5308">
      <w:pPr>
        <w:pStyle w:val="EndNoteBibliography"/>
        <w:ind w:left="720" w:hanging="720"/>
      </w:pPr>
      <w:r w:rsidRPr="00190ECE">
        <w:t xml:space="preserve">Talas, F., R. Kalih, T. Miedaner and B. A. McDonald (2016). "Genome-wide association study identifies novel candidate genes for aggressiveness, deoxynivalenol production, and azole sensitivity in natural field populations of Fusarium graminearum." </w:t>
      </w:r>
      <w:r w:rsidRPr="00190ECE">
        <w:rPr>
          <w:u w:val="single"/>
        </w:rPr>
        <w:t>Molecular Plant-Microbe Interactions</w:t>
      </w:r>
      <w:r w:rsidRPr="00190ECE">
        <w:t xml:space="preserve"> </w:t>
      </w:r>
      <w:r w:rsidRPr="00190ECE">
        <w:rPr>
          <w:b/>
        </w:rPr>
        <w:t>29</w:t>
      </w:r>
      <w:r w:rsidRPr="00190ECE">
        <w:t>(5): 417-430.</w:t>
      </w:r>
    </w:p>
    <w:p w14:paraId="55DDFC57" w14:textId="77777777" w:rsidR="00190ECE" w:rsidRPr="00190ECE" w:rsidRDefault="00190ECE" w:rsidP="00FF5308">
      <w:pPr>
        <w:pStyle w:val="EndNoteBibliography"/>
        <w:ind w:left="720" w:hanging="720"/>
      </w:pPr>
      <w:r w:rsidRPr="00190ECE">
        <w:t xml:space="preserve">Tanksley, S. D. (2004). "The genetic, developmental, and molecular bases of fruit size and shape variation in tomato." </w:t>
      </w:r>
      <w:r w:rsidRPr="00190ECE">
        <w:rPr>
          <w:u w:val="single"/>
        </w:rPr>
        <w:t>The plant cell</w:t>
      </w:r>
      <w:r w:rsidRPr="00190ECE">
        <w:t xml:space="preserve"> </w:t>
      </w:r>
      <w:r w:rsidRPr="00190ECE">
        <w:rPr>
          <w:b/>
        </w:rPr>
        <w:t>16</w:t>
      </w:r>
      <w:r w:rsidRPr="00190ECE">
        <w:t>(suppl 1): S181-S189.</w:t>
      </w:r>
    </w:p>
    <w:p w14:paraId="2EBC317A" w14:textId="77777777" w:rsidR="00190ECE" w:rsidRPr="00190ECE" w:rsidRDefault="00190ECE" w:rsidP="00FF5308">
      <w:pPr>
        <w:pStyle w:val="EndNoteBibliography"/>
        <w:ind w:left="720" w:hanging="720"/>
      </w:pPr>
      <w:r w:rsidRPr="00190ECE">
        <w:t xml:space="preserve">Tanksley, S. D. and S. R. McCouch (1997). "Seed banks and molecular maps: unlocking genetic potential from the wild." </w:t>
      </w:r>
      <w:r w:rsidRPr="00190ECE">
        <w:rPr>
          <w:u w:val="single"/>
        </w:rPr>
        <w:t>Science</w:t>
      </w:r>
      <w:r w:rsidRPr="00190ECE">
        <w:t xml:space="preserve"> </w:t>
      </w:r>
      <w:r w:rsidRPr="00190ECE">
        <w:rPr>
          <w:b/>
        </w:rPr>
        <w:t>277</w:t>
      </w:r>
      <w:r w:rsidRPr="00190ECE">
        <w:t>(5329): 1063-1066.</w:t>
      </w:r>
    </w:p>
    <w:p w14:paraId="66123E64" w14:textId="77777777" w:rsidR="00190ECE" w:rsidRPr="00190ECE" w:rsidRDefault="00190ECE" w:rsidP="00FF5308">
      <w:pPr>
        <w:pStyle w:val="EndNoteBibliography"/>
        <w:ind w:left="720" w:hanging="720"/>
      </w:pPr>
      <w:r w:rsidRPr="00190ECE">
        <w:t xml:space="preserve">ten Have, A., W. Mulder, J. Visser and J. A. van Kan (1998). "The endopolygalacturonase gene Bcpg1 is required for full virulence of Botrytis cinerea." </w:t>
      </w:r>
      <w:r w:rsidRPr="00190ECE">
        <w:rPr>
          <w:u w:val="single"/>
        </w:rPr>
        <w:t>Molecular Plant-Microbe Interactions</w:t>
      </w:r>
      <w:r w:rsidRPr="00190ECE">
        <w:t xml:space="preserve"> </w:t>
      </w:r>
      <w:r w:rsidRPr="00190ECE">
        <w:rPr>
          <w:b/>
        </w:rPr>
        <w:t>11</w:t>
      </w:r>
      <w:r w:rsidRPr="00190ECE">
        <w:t>(10): 1009-1016.</w:t>
      </w:r>
    </w:p>
    <w:p w14:paraId="79D50CB0" w14:textId="77777777" w:rsidR="00190ECE" w:rsidRPr="00190ECE" w:rsidRDefault="00190ECE" w:rsidP="00FF5308">
      <w:pPr>
        <w:pStyle w:val="EndNoteBibliography"/>
        <w:ind w:left="720" w:hanging="720"/>
      </w:pPr>
      <w:r w:rsidRPr="00190ECE">
        <w:t xml:space="preserve">Ten Have, A., R. van Berloo, P. Lindhout and J. A. van Kan (2007). "Partial stem and leaf resistance against the fungal pathogen Botrytis cinerea in wild relatives of tomato." </w:t>
      </w:r>
      <w:r w:rsidRPr="00190ECE">
        <w:rPr>
          <w:u w:val="single"/>
        </w:rPr>
        <w:t>European journal of plant pathology</w:t>
      </w:r>
      <w:r w:rsidRPr="00190ECE">
        <w:t xml:space="preserve"> </w:t>
      </w:r>
      <w:r w:rsidRPr="00190ECE">
        <w:rPr>
          <w:b/>
        </w:rPr>
        <w:t>117</w:t>
      </w:r>
      <w:r w:rsidRPr="00190ECE">
        <w:t>(2): 153-166.</w:t>
      </w:r>
    </w:p>
    <w:p w14:paraId="36161DE9" w14:textId="77777777" w:rsidR="00190ECE" w:rsidRPr="00190ECE" w:rsidRDefault="00190ECE" w:rsidP="00FF5308">
      <w:pPr>
        <w:pStyle w:val="EndNoteBibliography"/>
        <w:ind w:left="720" w:hanging="720"/>
      </w:pPr>
      <w:r w:rsidRPr="00190ECE">
        <w:t xml:space="preserve">Tiffin, P. and D. A. Moeller (2006). "Molecular evolution of plant immune system genes." </w:t>
      </w:r>
      <w:r w:rsidRPr="00190ECE">
        <w:rPr>
          <w:u w:val="single"/>
        </w:rPr>
        <w:t>Trends in genetics</w:t>
      </w:r>
      <w:r w:rsidRPr="00190ECE">
        <w:t xml:space="preserve"> </w:t>
      </w:r>
      <w:r w:rsidRPr="00190ECE">
        <w:rPr>
          <w:b/>
        </w:rPr>
        <w:t>22</w:t>
      </w:r>
      <w:r w:rsidRPr="00190ECE">
        <w:t>(12): 662-670.</w:t>
      </w:r>
    </w:p>
    <w:p w14:paraId="4A6E3189" w14:textId="77777777" w:rsidR="00190ECE" w:rsidRPr="00190ECE" w:rsidRDefault="00190ECE" w:rsidP="00FF5308">
      <w:pPr>
        <w:pStyle w:val="EndNoteBibliography"/>
        <w:ind w:left="720" w:hanging="720"/>
      </w:pPr>
      <w:r w:rsidRPr="00190ECE">
        <w:t xml:space="preserve">Upadhyaya, N. M., D. P. Garnica, H. Karaoglu, J. Sperschneider, A. Nemri, B. Xu, R. Mago, C. A. Cuomo, J. P. Rathjen and R. F. Park (2014). "Comparative genomics of Australian isolates of the wheat stem rust pathogen Puccinia graminis f. sp. tritici reveals extensive polymorphism in candidate effector genes." </w:t>
      </w:r>
      <w:r w:rsidRPr="00190ECE">
        <w:rPr>
          <w:u w:val="single"/>
        </w:rPr>
        <w:t>Frontiers in plant science</w:t>
      </w:r>
      <w:r w:rsidRPr="00190ECE">
        <w:t xml:space="preserve"> </w:t>
      </w:r>
      <w:r w:rsidRPr="00190ECE">
        <w:rPr>
          <w:b/>
        </w:rPr>
        <w:t>5</w:t>
      </w:r>
      <w:r w:rsidRPr="00190ECE">
        <w:t>.</w:t>
      </w:r>
    </w:p>
    <w:p w14:paraId="3A568401" w14:textId="77777777" w:rsidR="00190ECE" w:rsidRPr="00190ECE" w:rsidRDefault="00190ECE" w:rsidP="00FF5308">
      <w:pPr>
        <w:pStyle w:val="EndNoteBibliography"/>
        <w:ind w:left="720" w:hanging="720"/>
      </w:pPr>
      <w:r w:rsidRPr="00190ECE">
        <w:t xml:space="preserve">Uyttenhove, C., L. Pilotte, I. Théate, V. Stroobant, D. Colau, N. Parmentier, T. Boon and B. J. Van den Eynde (2003). "Evidence for a tumoral immune resistance mechanism based on tryptophan degradation by indoleamine 2, 3-dioxygenase." </w:t>
      </w:r>
      <w:r w:rsidRPr="00190ECE">
        <w:rPr>
          <w:u w:val="single"/>
        </w:rPr>
        <w:t>Nature medicine</w:t>
      </w:r>
      <w:r w:rsidRPr="00190ECE">
        <w:t xml:space="preserve"> </w:t>
      </w:r>
      <w:r w:rsidRPr="00190ECE">
        <w:rPr>
          <w:b/>
        </w:rPr>
        <w:t>9</w:t>
      </w:r>
      <w:r w:rsidRPr="00190ECE">
        <w:t>(10): 1269-1274.</w:t>
      </w:r>
    </w:p>
    <w:p w14:paraId="3E082C81" w14:textId="77777777" w:rsidR="00190ECE" w:rsidRPr="00190ECE" w:rsidRDefault="00190ECE" w:rsidP="00FF5308">
      <w:pPr>
        <w:pStyle w:val="EndNoteBibliography"/>
        <w:ind w:left="720" w:hanging="720"/>
      </w:pPr>
      <w:r w:rsidRPr="00190ECE">
        <w:t xml:space="preserve">Valette-Collet, O., A. Cimerman, P. Reignault, C. Levis and M. Boccara (2003). "Disruption of Botrytis cinerea pectin methylesterase gene Bcpme1 reduces virulence on several host plants." </w:t>
      </w:r>
      <w:r w:rsidRPr="00190ECE">
        <w:rPr>
          <w:u w:val="single"/>
        </w:rPr>
        <w:t>Molecular Plant-Microbe Interactions</w:t>
      </w:r>
      <w:r w:rsidRPr="00190ECE">
        <w:t xml:space="preserve"> </w:t>
      </w:r>
      <w:r w:rsidRPr="00190ECE">
        <w:rPr>
          <w:b/>
        </w:rPr>
        <w:t>16</w:t>
      </w:r>
      <w:r w:rsidRPr="00190ECE">
        <w:t>(4): 360-367.</w:t>
      </w:r>
    </w:p>
    <w:p w14:paraId="2D1C8D24" w14:textId="77777777" w:rsidR="00190ECE" w:rsidRPr="00190ECE" w:rsidRDefault="00190ECE" w:rsidP="00FF5308">
      <w:pPr>
        <w:pStyle w:val="EndNoteBibliography"/>
        <w:ind w:left="720" w:hanging="720"/>
      </w:pPr>
      <w:r w:rsidRPr="00190ECE">
        <w:t xml:space="preserve">Viaud, M., A.-F. Adam-Blondon, J. Amselem, P. Bally, A. Cimerman, B. Dalmais-Lenaers, N. Lapalu, M.-H. Lebrun, B. Poinssot and J. M. Pradier (2012). "Le génome de Botrytis décrypté." </w:t>
      </w:r>
      <w:r w:rsidRPr="00190ECE">
        <w:rPr>
          <w:u w:val="single"/>
        </w:rPr>
        <w:t>Revue des oenologues et des techniques vitivinicoles et oenologiques</w:t>
      </w:r>
      <w:r w:rsidRPr="00190ECE">
        <w:t>(142): 9-11.</w:t>
      </w:r>
    </w:p>
    <w:p w14:paraId="0886FF08" w14:textId="77777777" w:rsidR="00190ECE" w:rsidRPr="00190ECE" w:rsidRDefault="00190ECE" w:rsidP="00FF5308">
      <w:pPr>
        <w:pStyle w:val="EndNoteBibliography"/>
        <w:ind w:left="720" w:hanging="720"/>
      </w:pPr>
      <w:r w:rsidRPr="00190ECE">
        <w:t xml:space="preserve">Vleeshouwers, V. G. and R. P. Oliver (2014). "Effectors as tools in disease resistance breeding against biotrophic, hemibiotrophic, and necrotrophic plant pathogens." </w:t>
      </w:r>
      <w:r w:rsidRPr="00190ECE">
        <w:rPr>
          <w:u w:val="single"/>
        </w:rPr>
        <w:t>Molecular plant-microbe interactions</w:t>
      </w:r>
      <w:r w:rsidRPr="00190ECE">
        <w:t xml:space="preserve"> </w:t>
      </w:r>
      <w:r w:rsidRPr="00190ECE">
        <w:rPr>
          <w:b/>
        </w:rPr>
        <w:t>27</w:t>
      </w:r>
      <w:r w:rsidRPr="00190ECE">
        <w:t>(3): 196-206.</w:t>
      </w:r>
    </w:p>
    <w:p w14:paraId="5F8AA1F7" w14:textId="77777777" w:rsidR="00190ECE" w:rsidRPr="00190ECE" w:rsidRDefault="00190ECE" w:rsidP="00FF5308">
      <w:pPr>
        <w:pStyle w:val="EndNoteBibliography"/>
        <w:ind w:left="720" w:hanging="720"/>
      </w:pPr>
      <w:r w:rsidRPr="00190ECE">
        <w:t xml:space="preserve">Weyman, P. D., Z. Pan, Q. Feng, D. G. Gilchrist and R. M. Bostock (2006). "A circadian rhythm-regulated tomato gene is induced by arachidonic acid and Phythophthora infestans infection." </w:t>
      </w:r>
      <w:r w:rsidRPr="00190ECE">
        <w:rPr>
          <w:u w:val="single"/>
        </w:rPr>
        <w:t>Plant physiology</w:t>
      </w:r>
      <w:r w:rsidRPr="00190ECE">
        <w:t xml:space="preserve"> </w:t>
      </w:r>
      <w:r w:rsidRPr="00190ECE">
        <w:rPr>
          <w:b/>
        </w:rPr>
        <w:t>140</w:t>
      </w:r>
      <w:r w:rsidRPr="00190ECE">
        <w:t>(1): 235-248.</w:t>
      </w:r>
    </w:p>
    <w:p w14:paraId="0A850041" w14:textId="77777777" w:rsidR="00190ECE" w:rsidRPr="00190ECE" w:rsidRDefault="00190ECE" w:rsidP="00FF5308">
      <w:pPr>
        <w:pStyle w:val="EndNoteBibliography"/>
        <w:ind w:left="720" w:hanging="720"/>
      </w:pPr>
      <w:r w:rsidRPr="00190ECE">
        <w:t xml:space="preserve">Wicker, T., S. Oberhaensli, F. Parlange, J. P. Buchmann, M. Shatalina, S. Roffler, R. Ben-David, J. Doležel, H. Šimková and P. Schulze-Lefert (2013). "The wheat powdery mildew genome shows the unique evolution of an obligate biotroph." </w:t>
      </w:r>
      <w:r w:rsidRPr="00190ECE">
        <w:rPr>
          <w:u w:val="single"/>
        </w:rPr>
        <w:t>Nature Genetics</w:t>
      </w:r>
      <w:r w:rsidRPr="00190ECE">
        <w:t xml:space="preserve"> </w:t>
      </w:r>
      <w:r w:rsidRPr="00190ECE">
        <w:rPr>
          <w:b/>
        </w:rPr>
        <w:t>45</w:t>
      </w:r>
      <w:r w:rsidRPr="00190ECE">
        <w:t>(9): 1092-1096.</w:t>
      </w:r>
    </w:p>
    <w:p w14:paraId="4519658E" w14:textId="77777777" w:rsidR="00190ECE" w:rsidRPr="00190ECE" w:rsidRDefault="00190ECE" w:rsidP="00FF5308">
      <w:pPr>
        <w:pStyle w:val="EndNoteBibliography"/>
        <w:ind w:left="720" w:hanging="720"/>
      </w:pPr>
      <w:r w:rsidRPr="00190ECE">
        <w:t xml:space="preserve">Wu, J. Q., S. Sakthikumar, C. Dong, P. Zhang, C. A. Cuomo and R. F. Park (2017). "Comparative genomics integrated with association analysis identifies candidate effector genes corresponding to Lr20 in phenotype-paired Puccinia triticina isolates from Australia." </w:t>
      </w:r>
      <w:r w:rsidRPr="00190ECE">
        <w:rPr>
          <w:u w:val="single"/>
        </w:rPr>
        <w:t>Frontiers in plant science</w:t>
      </w:r>
      <w:r w:rsidRPr="00190ECE">
        <w:t xml:space="preserve"> </w:t>
      </w:r>
      <w:r w:rsidRPr="00190ECE">
        <w:rPr>
          <w:b/>
        </w:rPr>
        <w:t>8</w:t>
      </w:r>
      <w:r w:rsidRPr="00190ECE">
        <w:t>.</w:t>
      </w:r>
    </w:p>
    <w:p w14:paraId="6E38459E" w14:textId="77777777" w:rsidR="00190ECE" w:rsidRPr="00190ECE" w:rsidRDefault="00190ECE" w:rsidP="00FF5308">
      <w:pPr>
        <w:pStyle w:val="EndNoteBibliography"/>
        <w:ind w:left="720" w:hanging="720"/>
      </w:pPr>
      <w:r w:rsidRPr="00190ECE">
        <w:t xml:space="preserve">Zerbino, D. R., P. Achuthan, W. Akanni, M. R. Amode, D. Barrell, J. Bhai, K. Billis, C. Cummins, A. Gall and C. G. Girón (2017). "Ensembl 2018." </w:t>
      </w:r>
      <w:r w:rsidRPr="00190ECE">
        <w:rPr>
          <w:u w:val="single"/>
        </w:rPr>
        <w:t>Nucleic acids research</w:t>
      </w:r>
      <w:r w:rsidRPr="00190ECE">
        <w:t xml:space="preserve"> </w:t>
      </w:r>
      <w:r w:rsidRPr="00190ECE">
        <w:rPr>
          <w:b/>
        </w:rPr>
        <w:t>46</w:t>
      </w:r>
      <w:r w:rsidRPr="00190ECE">
        <w:t>(D1): D754-D761.</w:t>
      </w:r>
    </w:p>
    <w:p w14:paraId="561FD0C2" w14:textId="77777777" w:rsidR="00190ECE" w:rsidRPr="00190ECE" w:rsidRDefault="00190ECE" w:rsidP="00FF5308">
      <w:pPr>
        <w:pStyle w:val="EndNoteBibliography"/>
        <w:ind w:left="720" w:hanging="720"/>
      </w:pPr>
      <w:r w:rsidRPr="00190ECE">
        <w:t xml:space="preserve">Zhang, L., A. Khan, D. Nino-Liu and M. Foolad (2002). "A molecular linkage map of tomato displaying chromosomal locations of resistance gene analogs based on a Lycopersicon esculentum× Lycopersicon hirsutum cross." </w:t>
      </w:r>
      <w:r w:rsidRPr="00190ECE">
        <w:rPr>
          <w:u w:val="single"/>
        </w:rPr>
        <w:t>Genome</w:t>
      </w:r>
      <w:r w:rsidRPr="00190ECE">
        <w:t xml:space="preserve"> </w:t>
      </w:r>
      <w:r w:rsidRPr="00190ECE">
        <w:rPr>
          <w:b/>
        </w:rPr>
        <w:t>45</w:t>
      </w:r>
      <w:r w:rsidRPr="00190ECE">
        <w:t>(1): 133-146.</w:t>
      </w:r>
    </w:p>
    <w:p w14:paraId="0CE2FA0D" w14:textId="77777777" w:rsidR="00190ECE" w:rsidRPr="00190ECE" w:rsidRDefault="00190ECE" w:rsidP="00FF5308">
      <w:pPr>
        <w:pStyle w:val="EndNoteBibliography"/>
        <w:ind w:left="720" w:hanging="720"/>
      </w:pPr>
      <w:r w:rsidRPr="00190ECE">
        <w:t>Zhang, W., J. A. Corwin, D. Copeland, J. Feusier, R. Eshbaugh, F. Chen, S. Atwell and D. J. Kliebenstein (2017). "Differential Canalization across Arabidopsis Defenses against Botrytis cinerea Genetic Variation."</w:t>
      </w:r>
    </w:p>
    <w:p w14:paraId="520702E2" w14:textId="77777777" w:rsidR="00190ECE" w:rsidRPr="00190ECE" w:rsidRDefault="00190ECE" w:rsidP="00FF5308">
      <w:pPr>
        <w:pStyle w:val="EndNoteBibliography"/>
        <w:ind w:left="720" w:hanging="720"/>
      </w:pPr>
      <w:r w:rsidRPr="00190ECE">
        <w:t xml:space="preserve">Zhou, X. and M. Stephens (2012). "Genome-wide efficient mixed-model analysis for association studies." </w:t>
      </w:r>
      <w:r w:rsidRPr="00190ECE">
        <w:rPr>
          <w:u w:val="single"/>
        </w:rPr>
        <w:t>Nature genetics</w:t>
      </w:r>
      <w:r w:rsidRPr="00190ECE">
        <w:t xml:space="preserve"> </w:t>
      </w:r>
      <w:r w:rsidRPr="00190ECE">
        <w:rPr>
          <w:b/>
        </w:rPr>
        <w:t>44</w:t>
      </w:r>
      <w:r w:rsidRPr="00190ECE">
        <w:t>(7): 821.</w:t>
      </w:r>
    </w:p>
    <w:p w14:paraId="56D1F03F" w14:textId="77777777" w:rsidR="00190ECE" w:rsidRPr="00190ECE" w:rsidRDefault="00190ECE" w:rsidP="00FF5308">
      <w:pPr>
        <w:pStyle w:val="EndNoteBibliography"/>
        <w:ind w:left="720" w:hanging="720"/>
      </w:pPr>
      <w:r w:rsidRPr="00190ECE">
        <w:t xml:space="preserve">Zipfel, C., S. Robatzek, L. Navarro and E. J. Oakeley (2004). "Bacterial disease resistance in Arabidopsis through flagellin perception." </w:t>
      </w:r>
      <w:r w:rsidRPr="00190ECE">
        <w:rPr>
          <w:u w:val="single"/>
        </w:rPr>
        <w:t>Nature</w:t>
      </w:r>
      <w:r w:rsidRPr="00190ECE">
        <w:t xml:space="preserve"> </w:t>
      </w:r>
      <w:r w:rsidRPr="00190ECE">
        <w:rPr>
          <w:b/>
        </w:rPr>
        <w:t>428</w:t>
      </w:r>
      <w:r w:rsidRPr="00190ECE">
        <w:t>(6984): 764.</w:t>
      </w:r>
    </w:p>
    <w:p w14:paraId="40AD776A" w14:textId="77777777" w:rsidR="00190ECE" w:rsidRPr="00190ECE" w:rsidRDefault="00190ECE" w:rsidP="00FF5308">
      <w:pPr>
        <w:pStyle w:val="EndNoteBibliography"/>
        <w:ind w:left="720" w:hanging="720"/>
      </w:pPr>
      <w:r w:rsidRPr="00190ECE">
        <w:t xml:space="preserve">Züst, T. and A. A. Agrawal (2017). "Trade-offs between plant growth and defense against insect herbivory: an emerging mechanistic synthesis." </w:t>
      </w:r>
      <w:r w:rsidRPr="00190ECE">
        <w:rPr>
          <w:u w:val="single"/>
        </w:rPr>
        <w:t>Annual review of plant biology</w:t>
      </w:r>
      <w:r w:rsidRPr="00190ECE">
        <w:t xml:space="preserve"> </w:t>
      </w:r>
      <w:r w:rsidRPr="00190ECE">
        <w:rPr>
          <w:b/>
        </w:rPr>
        <w:t>68</w:t>
      </w:r>
      <w:r w:rsidRPr="00190ECE">
        <w:t>: 513-534.</w:t>
      </w:r>
    </w:p>
    <w:p w14:paraId="4FDF3002" w14:textId="7A9EFF1A" w:rsidR="0097612A" w:rsidRPr="00572481" w:rsidRDefault="00416136" w:rsidP="00FF5308">
      <w:pPr>
        <w:spacing w:line="480" w:lineRule="auto"/>
        <w:ind w:left="720" w:hanging="720"/>
        <w:rPr>
          <w:sz w:val="24"/>
          <w:szCs w:val="24"/>
        </w:rPr>
      </w:pPr>
      <w:r>
        <w:rPr>
          <w:sz w:val="24"/>
          <w:szCs w:val="24"/>
        </w:rPr>
        <w:fldChar w:fldCharType="end"/>
      </w:r>
    </w:p>
    <w:sectPr w:rsidR="0097612A" w:rsidRPr="00572481" w:rsidSect="00B770AF">
      <w:footerReference w:type="default" r:id="rId56"/>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28" w:author="Céline" w:date="2018-05-22T15:33:00Z" w:initials="C">
    <w:p w14:paraId="12969A9B" w14:textId="4CAD8B38" w:rsidR="00272E80" w:rsidRDefault="00272E80">
      <w:pPr>
        <w:pStyle w:val="CommentText"/>
      </w:pPr>
      <w:r>
        <w:rPr>
          <w:rStyle w:val="CommentReference"/>
        </w:rPr>
        <w:annotationRef/>
      </w:r>
      <w:r>
        <w:t>Not clear</w:t>
      </w:r>
    </w:p>
  </w:comment>
  <w:comment w:id="391" w:author="Céline" w:date="2018-05-22T15:55:00Z" w:initials="C">
    <w:p w14:paraId="59ADB891" w14:textId="073FDE40" w:rsidR="00272E80" w:rsidRDefault="00272E80">
      <w:pPr>
        <w:pStyle w:val="CommentText"/>
      </w:pPr>
      <w:r>
        <w:rPr>
          <w:rStyle w:val="CommentReference"/>
        </w:rPr>
        <w:annotationRef/>
      </w:r>
      <w:r>
        <w:t>I find this figure quite confusing.  The inset in B doesn’t bring anything. I would remove it</w:t>
      </w:r>
    </w:p>
  </w:comment>
  <w:comment w:id="643" w:author="Dan Kliebenstein" w:date="2018-05-18T16:17:00Z" w:initials="DK">
    <w:p w14:paraId="5719BF33" w14:textId="59BDB947" w:rsidR="00272E80" w:rsidRDefault="00272E80">
      <w:pPr>
        <w:pStyle w:val="CommentText"/>
      </w:pPr>
      <w:r>
        <w:rPr>
          <w:rStyle w:val="CommentReference"/>
        </w:rPr>
        <w:annotationRef/>
      </w:r>
      <w:r>
        <w:t>Why 91 for T4 but 94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719BF3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146FBB0" w14:textId="77777777" w:rsidR="00272E80" w:rsidRDefault="00272E80" w:rsidP="00B770AF">
      <w:r>
        <w:separator/>
      </w:r>
    </w:p>
  </w:endnote>
  <w:endnote w:type="continuationSeparator" w:id="0">
    <w:p w14:paraId="46FBD6B3" w14:textId="77777777" w:rsidR="00272E80" w:rsidRDefault="00272E80" w:rsidP="00B77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Tahoma">
    <w:panose1 w:val="020B0604030504040204"/>
    <w:charset w:val="00"/>
    <w:family w:val="auto"/>
    <w:pitch w:val="variable"/>
    <w:sig w:usb0="E1002AFF" w:usb1="C000605B" w:usb2="00000029" w:usb3="00000000" w:csb0="000101FF" w:csb1="00000000"/>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 w:name="Cambria Math">
    <w:panose1 w:val="02040503050406030204"/>
    <w:charset w:val="00"/>
    <w:family w:val="auto"/>
    <w:pitch w:val="variable"/>
    <w:sig w:usb0="E00002FF" w:usb1="420024FF" w:usb2="00000000"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2732711"/>
      <w:docPartObj>
        <w:docPartGallery w:val="Page Numbers (Bottom of Page)"/>
        <w:docPartUnique/>
      </w:docPartObj>
    </w:sdtPr>
    <w:sdtEndPr>
      <w:rPr>
        <w:noProof/>
      </w:rPr>
    </w:sdtEndPr>
    <w:sdtContent>
      <w:p w14:paraId="1857105A" w14:textId="3C99F013" w:rsidR="00272E80" w:rsidRDefault="00272E80">
        <w:pPr>
          <w:pStyle w:val="Footer"/>
          <w:jc w:val="right"/>
        </w:pPr>
        <w:r>
          <w:fldChar w:fldCharType="begin"/>
        </w:r>
        <w:r>
          <w:instrText xml:space="preserve"> PAGE   \* MERGEFORMAT </w:instrText>
        </w:r>
        <w:r>
          <w:fldChar w:fldCharType="separate"/>
        </w:r>
        <w:r w:rsidR="00E74B44">
          <w:rPr>
            <w:noProof/>
          </w:rPr>
          <w:t>35</w:t>
        </w:r>
        <w:r>
          <w:rPr>
            <w:noProof/>
          </w:rPr>
          <w:fldChar w:fldCharType="end"/>
        </w:r>
      </w:p>
    </w:sdtContent>
  </w:sdt>
  <w:p w14:paraId="2A87802D" w14:textId="77777777" w:rsidR="00272E80" w:rsidRDefault="00272E8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59D299" w14:textId="77777777" w:rsidR="00272E80" w:rsidRDefault="00272E80" w:rsidP="00B770AF">
      <w:r>
        <w:separator/>
      </w:r>
    </w:p>
  </w:footnote>
  <w:footnote w:type="continuationSeparator" w:id="0">
    <w:p w14:paraId="245DE991" w14:textId="77777777" w:rsidR="00272E80" w:rsidRDefault="00272E80" w:rsidP="00B770A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070F70"/>
    <w:multiLevelType w:val="hybridMultilevel"/>
    <w:tmpl w:val="95C06F66"/>
    <w:lvl w:ilvl="0" w:tplc="BF26B5F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58D7452"/>
    <w:multiLevelType w:val="hybridMultilevel"/>
    <w:tmpl w:val="51EAD450"/>
    <w:lvl w:ilvl="0" w:tplc="C98694F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E5A2AB5"/>
    <w:multiLevelType w:val="hybridMultilevel"/>
    <w:tmpl w:val="D052724C"/>
    <w:lvl w:ilvl="0" w:tplc="76C013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73B2822"/>
    <w:multiLevelType w:val="hybridMultilevel"/>
    <w:tmpl w:val="17C66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AA11DC6"/>
    <w:multiLevelType w:val="hybridMultilevel"/>
    <w:tmpl w:val="41DE6DAA"/>
    <w:lvl w:ilvl="0" w:tplc="A6908A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EB87DE9"/>
    <w:multiLevelType w:val="hybridMultilevel"/>
    <w:tmpl w:val="3DB0F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 S">
    <w15:presenceInfo w15:providerId="Windows Live" w15:userId="1d30a5f3d6ab6a43"/>
  </w15:person>
  <w15:person w15:author="Dan Kliebenstein">
    <w15:presenceInfo w15:providerId="AD" w15:userId="S-1-5-21-3516884288-2819916808-3028616173-43793"/>
  </w15:person>
  <w15:person w15:author="nesol">
    <w15:presenceInfo w15:providerId="None" w15:userId="neso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2x2tzszjfd2zjed0e8psfdtd0daafwwr002&quot;&gt;EndNoteLibrary&lt;record-ids&gt;&lt;item&gt;417&lt;/item&gt;&lt;item&gt;429&lt;/item&gt;&lt;item&gt;431&lt;/item&gt;&lt;item&gt;432&lt;/item&gt;&lt;item&gt;433&lt;/item&gt;&lt;item&gt;434&lt;/item&gt;&lt;item&gt;437&lt;/item&gt;&lt;item&gt;438&lt;/item&gt;&lt;item&gt;442&lt;/item&gt;&lt;item&gt;444&lt;/item&gt;&lt;item&gt;445&lt;/item&gt;&lt;item&gt;446&lt;/item&gt;&lt;item&gt;447&lt;/item&gt;&lt;item&gt;448&lt;/item&gt;&lt;item&gt;449&lt;/item&gt;&lt;item&gt;452&lt;/item&gt;&lt;item&gt;455&lt;/item&gt;&lt;item&gt;456&lt;/item&gt;&lt;item&gt;457&lt;/item&gt;&lt;item&gt;458&lt;/item&gt;&lt;item&gt;459&lt;/item&gt;&lt;item&gt;460&lt;/item&gt;&lt;item&gt;462&lt;/item&gt;&lt;item&gt;463&lt;/item&gt;&lt;item&gt;464&lt;/item&gt;&lt;item&gt;466&lt;/item&gt;&lt;item&gt;468&lt;/item&gt;&lt;item&gt;469&lt;/item&gt;&lt;item&gt;470&lt;/item&gt;&lt;item&gt;472&lt;/item&gt;&lt;item&gt;473&lt;/item&gt;&lt;item&gt;474&lt;/item&gt;&lt;item&gt;475&lt;/item&gt;&lt;item&gt;476&lt;/item&gt;&lt;item&gt;477&lt;/item&gt;&lt;item&gt;479&lt;/item&gt;&lt;item&gt;480&lt;/item&gt;&lt;item&gt;481&lt;/item&gt;&lt;item&gt;482&lt;/item&gt;&lt;item&gt;489&lt;/item&gt;&lt;item&gt;491&lt;/item&gt;&lt;item&gt;492&lt;/item&gt;&lt;item&gt;494&lt;/item&gt;&lt;item&gt;495&lt;/item&gt;&lt;item&gt;496&lt;/item&gt;&lt;item&gt;497&lt;/item&gt;&lt;item&gt;499&lt;/item&gt;&lt;item&gt;500&lt;/item&gt;&lt;item&gt;501&lt;/item&gt;&lt;item&gt;504&lt;/item&gt;&lt;item&gt;506&lt;/item&gt;&lt;item&gt;507&lt;/item&gt;&lt;item&gt;508&lt;/item&gt;&lt;item&gt;509&lt;/item&gt;&lt;item&gt;510&lt;/item&gt;&lt;item&gt;511&lt;/item&gt;&lt;item&gt;513&lt;/item&gt;&lt;item&gt;514&lt;/item&gt;&lt;item&gt;515&lt;/item&gt;&lt;item&gt;516&lt;/item&gt;&lt;item&gt;517&lt;/item&gt;&lt;item&gt;518&lt;/item&gt;&lt;item&gt;519&lt;/item&gt;&lt;item&gt;521&lt;/item&gt;&lt;item&gt;522&lt;/item&gt;&lt;item&gt;524&lt;/item&gt;&lt;item&gt;525&lt;/item&gt;&lt;item&gt;526&lt;/item&gt;&lt;item&gt;527&lt;/item&gt;&lt;item&gt;529&lt;/item&gt;&lt;item&gt;530&lt;/item&gt;&lt;item&gt;531&lt;/item&gt;&lt;item&gt;532&lt;/item&gt;&lt;item&gt;536&lt;/item&gt;&lt;item&gt;537&lt;/item&gt;&lt;item&gt;538&lt;/item&gt;&lt;item&gt;539&lt;/item&gt;&lt;item&gt;541&lt;/item&gt;&lt;item&gt;545&lt;/item&gt;&lt;item&gt;546&lt;/item&gt;&lt;item&gt;547&lt;/item&gt;&lt;item&gt;548&lt;/item&gt;&lt;item&gt;549&lt;/item&gt;&lt;item&gt;550&lt;/item&gt;&lt;item&gt;551&lt;/item&gt;&lt;item&gt;553&lt;/item&gt;&lt;item&gt;554&lt;/item&gt;&lt;item&gt;555&lt;/item&gt;&lt;item&gt;563&lt;/item&gt;&lt;item&gt;564&lt;/item&gt;&lt;item&gt;565&lt;/item&gt;&lt;item&gt;567&lt;/item&gt;&lt;item&gt;568&lt;/item&gt;&lt;item&gt;569&lt;/item&gt;&lt;item&gt;570&lt;/item&gt;&lt;item&gt;571&lt;/item&gt;&lt;item&gt;572&lt;/item&gt;&lt;item&gt;573&lt;/item&gt;&lt;item&gt;575&lt;/item&gt;&lt;item&gt;576&lt;/item&gt;&lt;item&gt;577&lt;/item&gt;&lt;item&gt;578&lt;/item&gt;&lt;item&gt;580&lt;/item&gt;&lt;item&gt;581&lt;/item&gt;&lt;item&gt;582&lt;/item&gt;&lt;item&gt;583&lt;/item&gt;&lt;item&gt;584&lt;/item&gt;&lt;item&gt;588&lt;/item&gt;&lt;item&gt;589&lt;/item&gt;&lt;item&gt;590&lt;/item&gt;&lt;item&gt;593&lt;/item&gt;&lt;item&gt;594&lt;/item&gt;&lt;item&gt;595&lt;/item&gt;&lt;item&gt;596&lt;/item&gt;&lt;item&gt;598&lt;/item&gt;&lt;item&gt;599&lt;/item&gt;&lt;item&gt;600&lt;/item&gt;&lt;item&gt;602&lt;/item&gt;&lt;item&gt;603&lt;/item&gt;&lt;item&gt;604&lt;/item&gt;&lt;item&gt;605&lt;/item&gt;&lt;item&gt;606&lt;/item&gt;&lt;item&gt;607&lt;/item&gt;&lt;item&gt;608&lt;/item&gt;&lt;item&gt;609&lt;/item&gt;&lt;item&gt;610&lt;/item&gt;&lt;item&gt;611&lt;/item&gt;&lt;item&gt;612&lt;/item&gt;&lt;item&gt;613&lt;/item&gt;&lt;item&gt;614&lt;/item&gt;&lt;item&gt;615&lt;/item&gt;&lt;item&gt;1130&lt;/item&gt;&lt;/record-ids&gt;&lt;/item&gt;&lt;/Libraries&gt;"/>
  </w:docVars>
  <w:rsids>
    <w:rsidRoot w:val="00E76177"/>
    <w:rsid w:val="0001188E"/>
    <w:rsid w:val="00012693"/>
    <w:rsid w:val="00013F49"/>
    <w:rsid w:val="00016D5A"/>
    <w:rsid w:val="0002008C"/>
    <w:rsid w:val="00021031"/>
    <w:rsid w:val="00021A50"/>
    <w:rsid w:val="000224F6"/>
    <w:rsid w:val="00024937"/>
    <w:rsid w:val="00025485"/>
    <w:rsid w:val="00030F30"/>
    <w:rsid w:val="000328E8"/>
    <w:rsid w:val="00036746"/>
    <w:rsid w:val="000411CA"/>
    <w:rsid w:val="00042D5F"/>
    <w:rsid w:val="00043732"/>
    <w:rsid w:val="000448B9"/>
    <w:rsid w:val="00045BC3"/>
    <w:rsid w:val="0005030A"/>
    <w:rsid w:val="00053BF8"/>
    <w:rsid w:val="00056149"/>
    <w:rsid w:val="0005618A"/>
    <w:rsid w:val="0005656C"/>
    <w:rsid w:val="00062A83"/>
    <w:rsid w:val="00063A14"/>
    <w:rsid w:val="000666E8"/>
    <w:rsid w:val="00066E36"/>
    <w:rsid w:val="000700B8"/>
    <w:rsid w:val="00070C45"/>
    <w:rsid w:val="00070D24"/>
    <w:rsid w:val="00072CD7"/>
    <w:rsid w:val="0007423C"/>
    <w:rsid w:val="00075FF0"/>
    <w:rsid w:val="000767A3"/>
    <w:rsid w:val="00077676"/>
    <w:rsid w:val="00080F1D"/>
    <w:rsid w:val="00082586"/>
    <w:rsid w:val="00082C15"/>
    <w:rsid w:val="000864B6"/>
    <w:rsid w:val="00086836"/>
    <w:rsid w:val="00092BAE"/>
    <w:rsid w:val="00093283"/>
    <w:rsid w:val="00094ADA"/>
    <w:rsid w:val="0009579B"/>
    <w:rsid w:val="000965C4"/>
    <w:rsid w:val="000A0CC4"/>
    <w:rsid w:val="000A0DCC"/>
    <w:rsid w:val="000A4A33"/>
    <w:rsid w:val="000A6823"/>
    <w:rsid w:val="000A77FC"/>
    <w:rsid w:val="000B0044"/>
    <w:rsid w:val="000C0B60"/>
    <w:rsid w:val="000C3F81"/>
    <w:rsid w:val="000C4344"/>
    <w:rsid w:val="000C4D30"/>
    <w:rsid w:val="000C4DD8"/>
    <w:rsid w:val="000D087F"/>
    <w:rsid w:val="000D2FA1"/>
    <w:rsid w:val="000D40EF"/>
    <w:rsid w:val="000D4502"/>
    <w:rsid w:val="000D4BA2"/>
    <w:rsid w:val="000D6362"/>
    <w:rsid w:val="000D7C3A"/>
    <w:rsid w:val="000E038A"/>
    <w:rsid w:val="000E1B51"/>
    <w:rsid w:val="000E4B8F"/>
    <w:rsid w:val="000E4C1A"/>
    <w:rsid w:val="000E4E59"/>
    <w:rsid w:val="000F0B41"/>
    <w:rsid w:val="000F1B65"/>
    <w:rsid w:val="000F1BA0"/>
    <w:rsid w:val="000F1F10"/>
    <w:rsid w:val="000F22E7"/>
    <w:rsid w:val="000F5710"/>
    <w:rsid w:val="000F5B4B"/>
    <w:rsid w:val="000F79B1"/>
    <w:rsid w:val="000F7EEA"/>
    <w:rsid w:val="00102A0A"/>
    <w:rsid w:val="00102FE8"/>
    <w:rsid w:val="001047E9"/>
    <w:rsid w:val="00105CC5"/>
    <w:rsid w:val="00111AF8"/>
    <w:rsid w:val="00111B83"/>
    <w:rsid w:val="00114BEC"/>
    <w:rsid w:val="00115A56"/>
    <w:rsid w:val="0012005A"/>
    <w:rsid w:val="00123ADB"/>
    <w:rsid w:val="00124798"/>
    <w:rsid w:val="00124B90"/>
    <w:rsid w:val="00127063"/>
    <w:rsid w:val="00127BF2"/>
    <w:rsid w:val="0013192E"/>
    <w:rsid w:val="00134F7E"/>
    <w:rsid w:val="0013514F"/>
    <w:rsid w:val="001400F1"/>
    <w:rsid w:val="00141F54"/>
    <w:rsid w:val="0014362A"/>
    <w:rsid w:val="00144E17"/>
    <w:rsid w:val="0014650D"/>
    <w:rsid w:val="00150E38"/>
    <w:rsid w:val="00152DF4"/>
    <w:rsid w:val="00152E96"/>
    <w:rsid w:val="00153346"/>
    <w:rsid w:val="00154703"/>
    <w:rsid w:val="00155EFE"/>
    <w:rsid w:val="00161060"/>
    <w:rsid w:val="00161A6D"/>
    <w:rsid w:val="001623F8"/>
    <w:rsid w:val="001659E8"/>
    <w:rsid w:val="00167A52"/>
    <w:rsid w:val="00167C8A"/>
    <w:rsid w:val="00170610"/>
    <w:rsid w:val="00170827"/>
    <w:rsid w:val="00171F81"/>
    <w:rsid w:val="00172436"/>
    <w:rsid w:val="00173A62"/>
    <w:rsid w:val="001771F9"/>
    <w:rsid w:val="001774B9"/>
    <w:rsid w:val="0017752E"/>
    <w:rsid w:val="001803A3"/>
    <w:rsid w:val="00182A6D"/>
    <w:rsid w:val="00183B7F"/>
    <w:rsid w:val="00190ECE"/>
    <w:rsid w:val="001923E8"/>
    <w:rsid w:val="0019360C"/>
    <w:rsid w:val="00194896"/>
    <w:rsid w:val="00194A40"/>
    <w:rsid w:val="00196E78"/>
    <w:rsid w:val="00197A11"/>
    <w:rsid w:val="001A4719"/>
    <w:rsid w:val="001A47DC"/>
    <w:rsid w:val="001B1226"/>
    <w:rsid w:val="001B4836"/>
    <w:rsid w:val="001B4A61"/>
    <w:rsid w:val="001B63A8"/>
    <w:rsid w:val="001B6FE3"/>
    <w:rsid w:val="001C0C1B"/>
    <w:rsid w:val="001C0D4A"/>
    <w:rsid w:val="001C2529"/>
    <w:rsid w:val="001C5B50"/>
    <w:rsid w:val="001C5C72"/>
    <w:rsid w:val="001C5DE1"/>
    <w:rsid w:val="001C7AD0"/>
    <w:rsid w:val="001C7FDA"/>
    <w:rsid w:val="001D1F96"/>
    <w:rsid w:val="001D275E"/>
    <w:rsid w:val="001D3CDA"/>
    <w:rsid w:val="001D4286"/>
    <w:rsid w:val="001D4F8D"/>
    <w:rsid w:val="001D7B0D"/>
    <w:rsid w:val="001D7E8D"/>
    <w:rsid w:val="001E0D39"/>
    <w:rsid w:val="001E4A5F"/>
    <w:rsid w:val="001F21B6"/>
    <w:rsid w:val="001F2695"/>
    <w:rsid w:val="001F318E"/>
    <w:rsid w:val="001F3C31"/>
    <w:rsid w:val="001F3E05"/>
    <w:rsid w:val="001F46F8"/>
    <w:rsid w:val="001F4FA6"/>
    <w:rsid w:val="00200F30"/>
    <w:rsid w:val="00201913"/>
    <w:rsid w:val="00205DCE"/>
    <w:rsid w:val="002070FC"/>
    <w:rsid w:val="00207B28"/>
    <w:rsid w:val="00210E6E"/>
    <w:rsid w:val="0021189C"/>
    <w:rsid w:val="002122BA"/>
    <w:rsid w:val="002128AA"/>
    <w:rsid w:val="0021348F"/>
    <w:rsid w:val="0021544C"/>
    <w:rsid w:val="00215625"/>
    <w:rsid w:val="002176E8"/>
    <w:rsid w:val="0022004A"/>
    <w:rsid w:val="00220EA8"/>
    <w:rsid w:val="0022108E"/>
    <w:rsid w:val="00222FE4"/>
    <w:rsid w:val="0022372E"/>
    <w:rsid w:val="00223B11"/>
    <w:rsid w:val="00225CB0"/>
    <w:rsid w:val="002341FD"/>
    <w:rsid w:val="00234632"/>
    <w:rsid w:val="00236995"/>
    <w:rsid w:val="00243223"/>
    <w:rsid w:val="00245091"/>
    <w:rsid w:val="00247CE3"/>
    <w:rsid w:val="002504BF"/>
    <w:rsid w:val="00251C08"/>
    <w:rsid w:val="002567C1"/>
    <w:rsid w:val="00256FFF"/>
    <w:rsid w:val="002579BB"/>
    <w:rsid w:val="00257B0E"/>
    <w:rsid w:val="00262722"/>
    <w:rsid w:val="0026464C"/>
    <w:rsid w:val="00264F6D"/>
    <w:rsid w:val="002652A8"/>
    <w:rsid w:val="00270024"/>
    <w:rsid w:val="0027089D"/>
    <w:rsid w:val="002713D0"/>
    <w:rsid w:val="00272E80"/>
    <w:rsid w:val="002731BB"/>
    <w:rsid w:val="00273A10"/>
    <w:rsid w:val="0027577D"/>
    <w:rsid w:val="002767B3"/>
    <w:rsid w:val="00276B35"/>
    <w:rsid w:val="00277283"/>
    <w:rsid w:val="002817BF"/>
    <w:rsid w:val="00283972"/>
    <w:rsid w:val="0028412F"/>
    <w:rsid w:val="00284803"/>
    <w:rsid w:val="00286965"/>
    <w:rsid w:val="00290C06"/>
    <w:rsid w:val="00291384"/>
    <w:rsid w:val="002914F6"/>
    <w:rsid w:val="00292BB4"/>
    <w:rsid w:val="00294C92"/>
    <w:rsid w:val="00295A10"/>
    <w:rsid w:val="002A0FB9"/>
    <w:rsid w:val="002A0FDF"/>
    <w:rsid w:val="002A4EC3"/>
    <w:rsid w:val="002A56DC"/>
    <w:rsid w:val="002A6387"/>
    <w:rsid w:val="002B028F"/>
    <w:rsid w:val="002B1D25"/>
    <w:rsid w:val="002B206B"/>
    <w:rsid w:val="002B218B"/>
    <w:rsid w:val="002B2629"/>
    <w:rsid w:val="002B35B9"/>
    <w:rsid w:val="002B7378"/>
    <w:rsid w:val="002C1157"/>
    <w:rsid w:val="002C1318"/>
    <w:rsid w:val="002C63EB"/>
    <w:rsid w:val="002C6CAE"/>
    <w:rsid w:val="002D1B03"/>
    <w:rsid w:val="002D4733"/>
    <w:rsid w:val="002D51E1"/>
    <w:rsid w:val="002D569C"/>
    <w:rsid w:val="002D7C4D"/>
    <w:rsid w:val="002E0F7F"/>
    <w:rsid w:val="002E28FD"/>
    <w:rsid w:val="002E5804"/>
    <w:rsid w:val="002F1884"/>
    <w:rsid w:val="002F2ACA"/>
    <w:rsid w:val="002F49A1"/>
    <w:rsid w:val="00300AAD"/>
    <w:rsid w:val="00300B3E"/>
    <w:rsid w:val="003027BB"/>
    <w:rsid w:val="00303669"/>
    <w:rsid w:val="00303F28"/>
    <w:rsid w:val="003053D3"/>
    <w:rsid w:val="00305872"/>
    <w:rsid w:val="00305F67"/>
    <w:rsid w:val="003073F4"/>
    <w:rsid w:val="0031422C"/>
    <w:rsid w:val="00314B51"/>
    <w:rsid w:val="00314FD8"/>
    <w:rsid w:val="0031540A"/>
    <w:rsid w:val="00317179"/>
    <w:rsid w:val="00317DDC"/>
    <w:rsid w:val="0032125C"/>
    <w:rsid w:val="00321605"/>
    <w:rsid w:val="00322463"/>
    <w:rsid w:val="003225BE"/>
    <w:rsid w:val="0032415F"/>
    <w:rsid w:val="003250DB"/>
    <w:rsid w:val="00326A40"/>
    <w:rsid w:val="003326ED"/>
    <w:rsid w:val="00333068"/>
    <w:rsid w:val="00333B1C"/>
    <w:rsid w:val="00333F8E"/>
    <w:rsid w:val="0033645A"/>
    <w:rsid w:val="0034153E"/>
    <w:rsid w:val="003419B2"/>
    <w:rsid w:val="00343333"/>
    <w:rsid w:val="00344272"/>
    <w:rsid w:val="0034430B"/>
    <w:rsid w:val="003444AC"/>
    <w:rsid w:val="003444D9"/>
    <w:rsid w:val="00344784"/>
    <w:rsid w:val="00345A86"/>
    <w:rsid w:val="00350362"/>
    <w:rsid w:val="00352371"/>
    <w:rsid w:val="003529A3"/>
    <w:rsid w:val="00356616"/>
    <w:rsid w:val="00356FC1"/>
    <w:rsid w:val="003577C8"/>
    <w:rsid w:val="0036059C"/>
    <w:rsid w:val="0036234E"/>
    <w:rsid w:val="00363E39"/>
    <w:rsid w:val="00364E91"/>
    <w:rsid w:val="0036598C"/>
    <w:rsid w:val="00365F7D"/>
    <w:rsid w:val="003672AB"/>
    <w:rsid w:val="00373761"/>
    <w:rsid w:val="0037407F"/>
    <w:rsid w:val="003748A4"/>
    <w:rsid w:val="00374962"/>
    <w:rsid w:val="00374C11"/>
    <w:rsid w:val="00377637"/>
    <w:rsid w:val="00387539"/>
    <w:rsid w:val="003876EB"/>
    <w:rsid w:val="003935C7"/>
    <w:rsid w:val="0039444C"/>
    <w:rsid w:val="0039512C"/>
    <w:rsid w:val="0039692A"/>
    <w:rsid w:val="00397814"/>
    <w:rsid w:val="00397ECB"/>
    <w:rsid w:val="003A1368"/>
    <w:rsid w:val="003A4708"/>
    <w:rsid w:val="003A55C2"/>
    <w:rsid w:val="003A583C"/>
    <w:rsid w:val="003B07E2"/>
    <w:rsid w:val="003B20C3"/>
    <w:rsid w:val="003B432E"/>
    <w:rsid w:val="003B47F1"/>
    <w:rsid w:val="003B67EC"/>
    <w:rsid w:val="003B75F5"/>
    <w:rsid w:val="003B7D87"/>
    <w:rsid w:val="003C00D0"/>
    <w:rsid w:val="003C1D22"/>
    <w:rsid w:val="003C75AE"/>
    <w:rsid w:val="003D0236"/>
    <w:rsid w:val="003D26E5"/>
    <w:rsid w:val="003D4F7E"/>
    <w:rsid w:val="003D632D"/>
    <w:rsid w:val="003D6AE2"/>
    <w:rsid w:val="003E0704"/>
    <w:rsid w:val="003E417B"/>
    <w:rsid w:val="003E5ED5"/>
    <w:rsid w:val="003E5F69"/>
    <w:rsid w:val="003E646D"/>
    <w:rsid w:val="003E70BE"/>
    <w:rsid w:val="003E7349"/>
    <w:rsid w:val="003F0A42"/>
    <w:rsid w:val="003F1CAD"/>
    <w:rsid w:val="003F292E"/>
    <w:rsid w:val="003F2A1B"/>
    <w:rsid w:val="003F3C58"/>
    <w:rsid w:val="003F5AA6"/>
    <w:rsid w:val="004007E9"/>
    <w:rsid w:val="004017B8"/>
    <w:rsid w:val="00402360"/>
    <w:rsid w:val="00402701"/>
    <w:rsid w:val="00403957"/>
    <w:rsid w:val="00403BBD"/>
    <w:rsid w:val="00404552"/>
    <w:rsid w:val="00404C06"/>
    <w:rsid w:val="00410703"/>
    <w:rsid w:val="00411592"/>
    <w:rsid w:val="00411B7E"/>
    <w:rsid w:val="004126C8"/>
    <w:rsid w:val="00415881"/>
    <w:rsid w:val="00416136"/>
    <w:rsid w:val="0041714B"/>
    <w:rsid w:val="004174BA"/>
    <w:rsid w:val="0042140A"/>
    <w:rsid w:val="00421A0B"/>
    <w:rsid w:val="0042327E"/>
    <w:rsid w:val="004254F5"/>
    <w:rsid w:val="004263A2"/>
    <w:rsid w:val="0042682B"/>
    <w:rsid w:val="00427063"/>
    <w:rsid w:val="004279EC"/>
    <w:rsid w:val="00430EAC"/>
    <w:rsid w:val="00432869"/>
    <w:rsid w:val="0043516B"/>
    <w:rsid w:val="00436F19"/>
    <w:rsid w:val="0043785D"/>
    <w:rsid w:val="0044031C"/>
    <w:rsid w:val="00441BF7"/>
    <w:rsid w:val="0044410E"/>
    <w:rsid w:val="00444B79"/>
    <w:rsid w:val="0044762C"/>
    <w:rsid w:val="00447EF9"/>
    <w:rsid w:val="004508F1"/>
    <w:rsid w:val="00450902"/>
    <w:rsid w:val="00454C1E"/>
    <w:rsid w:val="004569EC"/>
    <w:rsid w:val="00457120"/>
    <w:rsid w:val="0046115D"/>
    <w:rsid w:val="00461AE7"/>
    <w:rsid w:val="00461EBF"/>
    <w:rsid w:val="00463E6F"/>
    <w:rsid w:val="00471076"/>
    <w:rsid w:val="00473114"/>
    <w:rsid w:val="00473AA6"/>
    <w:rsid w:val="00473ACC"/>
    <w:rsid w:val="004744E1"/>
    <w:rsid w:val="004760CA"/>
    <w:rsid w:val="004766F2"/>
    <w:rsid w:val="00477EE5"/>
    <w:rsid w:val="00483511"/>
    <w:rsid w:val="004836F6"/>
    <w:rsid w:val="0048466E"/>
    <w:rsid w:val="00491F26"/>
    <w:rsid w:val="00493503"/>
    <w:rsid w:val="00494935"/>
    <w:rsid w:val="00496F1B"/>
    <w:rsid w:val="0049758B"/>
    <w:rsid w:val="004A0709"/>
    <w:rsid w:val="004A0949"/>
    <w:rsid w:val="004A134F"/>
    <w:rsid w:val="004A1B55"/>
    <w:rsid w:val="004A428B"/>
    <w:rsid w:val="004A51ED"/>
    <w:rsid w:val="004A6AE6"/>
    <w:rsid w:val="004B451C"/>
    <w:rsid w:val="004B7A8C"/>
    <w:rsid w:val="004B7C6E"/>
    <w:rsid w:val="004C185F"/>
    <w:rsid w:val="004C1ADB"/>
    <w:rsid w:val="004C21DA"/>
    <w:rsid w:val="004C372B"/>
    <w:rsid w:val="004C6F15"/>
    <w:rsid w:val="004C7CFA"/>
    <w:rsid w:val="004D38F6"/>
    <w:rsid w:val="004D42B7"/>
    <w:rsid w:val="004D6C07"/>
    <w:rsid w:val="004D6EC4"/>
    <w:rsid w:val="004D7AF9"/>
    <w:rsid w:val="004E0DD7"/>
    <w:rsid w:val="004E20FE"/>
    <w:rsid w:val="004E24F5"/>
    <w:rsid w:val="004E4DDA"/>
    <w:rsid w:val="004E5A9E"/>
    <w:rsid w:val="004F012E"/>
    <w:rsid w:val="004F17F2"/>
    <w:rsid w:val="004F4F2D"/>
    <w:rsid w:val="004F7F9A"/>
    <w:rsid w:val="00502CFB"/>
    <w:rsid w:val="00505921"/>
    <w:rsid w:val="00505B78"/>
    <w:rsid w:val="00505EAB"/>
    <w:rsid w:val="00510B7F"/>
    <w:rsid w:val="00510E9C"/>
    <w:rsid w:val="0051158A"/>
    <w:rsid w:val="0051168B"/>
    <w:rsid w:val="005158C1"/>
    <w:rsid w:val="00517AFA"/>
    <w:rsid w:val="00520E5A"/>
    <w:rsid w:val="00521629"/>
    <w:rsid w:val="00522C45"/>
    <w:rsid w:val="00527A5D"/>
    <w:rsid w:val="00530DA9"/>
    <w:rsid w:val="00532EBA"/>
    <w:rsid w:val="0053312D"/>
    <w:rsid w:val="005339D5"/>
    <w:rsid w:val="00533C07"/>
    <w:rsid w:val="00533C2A"/>
    <w:rsid w:val="00534732"/>
    <w:rsid w:val="005352C3"/>
    <w:rsid w:val="00535F6E"/>
    <w:rsid w:val="005370B1"/>
    <w:rsid w:val="00540B3E"/>
    <w:rsid w:val="0054317F"/>
    <w:rsid w:val="00543D88"/>
    <w:rsid w:val="00545305"/>
    <w:rsid w:val="0054531C"/>
    <w:rsid w:val="005515BD"/>
    <w:rsid w:val="005533EE"/>
    <w:rsid w:val="005538FD"/>
    <w:rsid w:val="00553BDC"/>
    <w:rsid w:val="00554F23"/>
    <w:rsid w:val="00556634"/>
    <w:rsid w:val="0055730F"/>
    <w:rsid w:val="005602D8"/>
    <w:rsid w:val="00561797"/>
    <w:rsid w:val="00561E35"/>
    <w:rsid w:val="005639F2"/>
    <w:rsid w:val="00565BF2"/>
    <w:rsid w:val="005665ED"/>
    <w:rsid w:val="00566D60"/>
    <w:rsid w:val="00567AFE"/>
    <w:rsid w:val="00572481"/>
    <w:rsid w:val="0057455A"/>
    <w:rsid w:val="005802AD"/>
    <w:rsid w:val="0058052E"/>
    <w:rsid w:val="005847FE"/>
    <w:rsid w:val="005859AA"/>
    <w:rsid w:val="005862D6"/>
    <w:rsid w:val="00587041"/>
    <w:rsid w:val="00587F2F"/>
    <w:rsid w:val="00590160"/>
    <w:rsid w:val="00591543"/>
    <w:rsid w:val="00592F7C"/>
    <w:rsid w:val="005970F3"/>
    <w:rsid w:val="00597242"/>
    <w:rsid w:val="0059795E"/>
    <w:rsid w:val="005A224E"/>
    <w:rsid w:val="005A234C"/>
    <w:rsid w:val="005A32CB"/>
    <w:rsid w:val="005A3A13"/>
    <w:rsid w:val="005A4150"/>
    <w:rsid w:val="005A4ECB"/>
    <w:rsid w:val="005A53C3"/>
    <w:rsid w:val="005A544C"/>
    <w:rsid w:val="005A7716"/>
    <w:rsid w:val="005B1302"/>
    <w:rsid w:val="005C1B0B"/>
    <w:rsid w:val="005C464E"/>
    <w:rsid w:val="005C46FF"/>
    <w:rsid w:val="005C4B05"/>
    <w:rsid w:val="005C4EA6"/>
    <w:rsid w:val="005C5BE9"/>
    <w:rsid w:val="005D0AE7"/>
    <w:rsid w:val="005D0DE7"/>
    <w:rsid w:val="005D0EEF"/>
    <w:rsid w:val="005D1FD2"/>
    <w:rsid w:val="005D30B2"/>
    <w:rsid w:val="005D3672"/>
    <w:rsid w:val="005D3F95"/>
    <w:rsid w:val="005D4040"/>
    <w:rsid w:val="005D46F5"/>
    <w:rsid w:val="005D7BA2"/>
    <w:rsid w:val="005E248E"/>
    <w:rsid w:val="005E2F1E"/>
    <w:rsid w:val="005E447B"/>
    <w:rsid w:val="005F19C7"/>
    <w:rsid w:val="005F1A4E"/>
    <w:rsid w:val="005F71AF"/>
    <w:rsid w:val="005F7408"/>
    <w:rsid w:val="006046FA"/>
    <w:rsid w:val="00605543"/>
    <w:rsid w:val="006068CF"/>
    <w:rsid w:val="006115F0"/>
    <w:rsid w:val="006127A5"/>
    <w:rsid w:val="006158B2"/>
    <w:rsid w:val="00623B67"/>
    <w:rsid w:val="0062421C"/>
    <w:rsid w:val="00625929"/>
    <w:rsid w:val="00626599"/>
    <w:rsid w:val="00632015"/>
    <w:rsid w:val="00635624"/>
    <w:rsid w:val="0064046D"/>
    <w:rsid w:val="006410B8"/>
    <w:rsid w:val="00650319"/>
    <w:rsid w:val="0065243C"/>
    <w:rsid w:val="00652DA2"/>
    <w:rsid w:val="00652E98"/>
    <w:rsid w:val="00655B76"/>
    <w:rsid w:val="00660515"/>
    <w:rsid w:val="00661ADC"/>
    <w:rsid w:val="00664B59"/>
    <w:rsid w:val="00671868"/>
    <w:rsid w:val="00671F86"/>
    <w:rsid w:val="006755B8"/>
    <w:rsid w:val="00675AC6"/>
    <w:rsid w:val="00682119"/>
    <w:rsid w:val="006830A0"/>
    <w:rsid w:val="00684D36"/>
    <w:rsid w:val="00685345"/>
    <w:rsid w:val="00685CD2"/>
    <w:rsid w:val="00685E4A"/>
    <w:rsid w:val="00686E9E"/>
    <w:rsid w:val="006871D2"/>
    <w:rsid w:val="0068792F"/>
    <w:rsid w:val="00687947"/>
    <w:rsid w:val="00692C40"/>
    <w:rsid w:val="00695F36"/>
    <w:rsid w:val="006A1323"/>
    <w:rsid w:val="006A1D00"/>
    <w:rsid w:val="006A6D7B"/>
    <w:rsid w:val="006A6FB6"/>
    <w:rsid w:val="006B4DBC"/>
    <w:rsid w:val="006B5011"/>
    <w:rsid w:val="006B54EE"/>
    <w:rsid w:val="006B6D32"/>
    <w:rsid w:val="006B7D97"/>
    <w:rsid w:val="006C1C31"/>
    <w:rsid w:val="006C499C"/>
    <w:rsid w:val="006C7FE0"/>
    <w:rsid w:val="006D3CB6"/>
    <w:rsid w:val="006D434C"/>
    <w:rsid w:val="006D459D"/>
    <w:rsid w:val="006D4B10"/>
    <w:rsid w:val="006D6CB9"/>
    <w:rsid w:val="006E0975"/>
    <w:rsid w:val="006E1BB2"/>
    <w:rsid w:val="006E28C1"/>
    <w:rsid w:val="006E3AFF"/>
    <w:rsid w:val="006E407F"/>
    <w:rsid w:val="006E62C1"/>
    <w:rsid w:val="006E6826"/>
    <w:rsid w:val="006E6C60"/>
    <w:rsid w:val="006E7FBE"/>
    <w:rsid w:val="006F171A"/>
    <w:rsid w:val="006F3435"/>
    <w:rsid w:val="006F6B95"/>
    <w:rsid w:val="006F7358"/>
    <w:rsid w:val="00700D92"/>
    <w:rsid w:val="007013E6"/>
    <w:rsid w:val="007028AA"/>
    <w:rsid w:val="00702CA1"/>
    <w:rsid w:val="00704866"/>
    <w:rsid w:val="007057E8"/>
    <w:rsid w:val="00705F13"/>
    <w:rsid w:val="00706E82"/>
    <w:rsid w:val="00706F1B"/>
    <w:rsid w:val="00710DE6"/>
    <w:rsid w:val="00716067"/>
    <w:rsid w:val="007170E9"/>
    <w:rsid w:val="007201E6"/>
    <w:rsid w:val="00722316"/>
    <w:rsid w:val="007240A7"/>
    <w:rsid w:val="00725782"/>
    <w:rsid w:val="00726003"/>
    <w:rsid w:val="00726F6E"/>
    <w:rsid w:val="007316AE"/>
    <w:rsid w:val="00732F10"/>
    <w:rsid w:val="00733BE4"/>
    <w:rsid w:val="00736442"/>
    <w:rsid w:val="00736E5C"/>
    <w:rsid w:val="00737943"/>
    <w:rsid w:val="00737D47"/>
    <w:rsid w:val="00741F10"/>
    <w:rsid w:val="00750F0F"/>
    <w:rsid w:val="00753B7C"/>
    <w:rsid w:val="0076154D"/>
    <w:rsid w:val="00762215"/>
    <w:rsid w:val="0076387F"/>
    <w:rsid w:val="00765216"/>
    <w:rsid w:val="00765830"/>
    <w:rsid w:val="00766DC1"/>
    <w:rsid w:val="007704D1"/>
    <w:rsid w:val="00772A6B"/>
    <w:rsid w:val="00775072"/>
    <w:rsid w:val="00775855"/>
    <w:rsid w:val="00775D9D"/>
    <w:rsid w:val="007778D3"/>
    <w:rsid w:val="00780E3C"/>
    <w:rsid w:val="007811D3"/>
    <w:rsid w:val="0078136A"/>
    <w:rsid w:val="007820BE"/>
    <w:rsid w:val="007838ED"/>
    <w:rsid w:val="00784448"/>
    <w:rsid w:val="007869D6"/>
    <w:rsid w:val="00790412"/>
    <w:rsid w:val="00790D1E"/>
    <w:rsid w:val="00791691"/>
    <w:rsid w:val="00792DBD"/>
    <w:rsid w:val="007943D9"/>
    <w:rsid w:val="00796342"/>
    <w:rsid w:val="007A15C7"/>
    <w:rsid w:val="007A191A"/>
    <w:rsid w:val="007A1D3B"/>
    <w:rsid w:val="007A2D52"/>
    <w:rsid w:val="007A414F"/>
    <w:rsid w:val="007A4628"/>
    <w:rsid w:val="007A744C"/>
    <w:rsid w:val="007A7AF3"/>
    <w:rsid w:val="007B203C"/>
    <w:rsid w:val="007B20FD"/>
    <w:rsid w:val="007B4EA6"/>
    <w:rsid w:val="007B711D"/>
    <w:rsid w:val="007B72CF"/>
    <w:rsid w:val="007C1107"/>
    <w:rsid w:val="007C110C"/>
    <w:rsid w:val="007C11D8"/>
    <w:rsid w:val="007C22EB"/>
    <w:rsid w:val="007C2567"/>
    <w:rsid w:val="007C68FC"/>
    <w:rsid w:val="007C70B1"/>
    <w:rsid w:val="007D0BD3"/>
    <w:rsid w:val="007D27A1"/>
    <w:rsid w:val="007D5372"/>
    <w:rsid w:val="007D608A"/>
    <w:rsid w:val="007D60CA"/>
    <w:rsid w:val="007D7653"/>
    <w:rsid w:val="007E100C"/>
    <w:rsid w:val="007E445D"/>
    <w:rsid w:val="007E4F58"/>
    <w:rsid w:val="007E580E"/>
    <w:rsid w:val="007E5831"/>
    <w:rsid w:val="007E5E0E"/>
    <w:rsid w:val="007E6E79"/>
    <w:rsid w:val="007E6F98"/>
    <w:rsid w:val="007E79A7"/>
    <w:rsid w:val="007E7F8C"/>
    <w:rsid w:val="007F0518"/>
    <w:rsid w:val="007F081A"/>
    <w:rsid w:val="007F0E37"/>
    <w:rsid w:val="007F21A5"/>
    <w:rsid w:val="007F3EED"/>
    <w:rsid w:val="007F4760"/>
    <w:rsid w:val="00802A76"/>
    <w:rsid w:val="0080338F"/>
    <w:rsid w:val="00803F9F"/>
    <w:rsid w:val="00804495"/>
    <w:rsid w:val="00805627"/>
    <w:rsid w:val="008077A8"/>
    <w:rsid w:val="0081033D"/>
    <w:rsid w:val="00813877"/>
    <w:rsid w:val="00814794"/>
    <w:rsid w:val="00814B0C"/>
    <w:rsid w:val="00814D01"/>
    <w:rsid w:val="00817719"/>
    <w:rsid w:val="00820D31"/>
    <w:rsid w:val="0082133B"/>
    <w:rsid w:val="00824451"/>
    <w:rsid w:val="00825C40"/>
    <w:rsid w:val="0083221A"/>
    <w:rsid w:val="00833029"/>
    <w:rsid w:val="008332FD"/>
    <w:rsid w:val="00837921"/>
    <w:rsid w:val="008418B3"/>
    <w:rsid w:val="00841F5D"/>
    <w:rsid w:val="00844E7F"/>
    <w:rsid w:val="008478A5"/>
    <w:rsid w:val="00847ADB"/>
    <w:rsid w:val="00847F0D"/>
    <w:rsid w:val="00850B05"/>
    <w:rsid w:val="00854928"/>
    <w:rsid w:val="00854A87"/>
    <w:rsid w:val="00855B91"/>
    <w:rsid w:val="00857694"/>
    <w:rsid w:val="00861B3B"/>
    <w:rsid w:val="00864CF6"/>
    <w:rsid w:val="00865D8D"/>
    <w:rsid w:val="00865EDB"/>
    <w:rsid w:val="008664CC"/>
    <w:rsid w:val="008701DA"/>
    <w:rsid w:val="00870396"/>
    <w:rsid w:val="00870D27"/>
    <w:rsid w:val="00871989"/>
    <w:rsid w:val="00871C26"/>
    <w:rsid w:val="00874893"/>
    <w:rsid w:val="00876347"/>
    <w:rsid w:val="00877AE8"/>
    <w:rsid w:val="00881D87"/>
    <w:rsid w:val="008828FA"/>
    <w:rsid w:val="008869A9"/>
    <w:rsid w:val="00890F0E"/>
    <w:rsid w:val="00891BDB"/>
    <w:rsid w:val="008945F3"/>
    <w:rsid w:val="0089779F"/>
    <w:rsid w:val="008A0D22"/>
    <w:rsid w:val="008A25B9"/>
    <w:rsid w:val="008A2C55"/>
    <w:rsid w:val="008A387A"/>
    <w:rsid w:val="008A562C"/>
    <w:rsid w:val="008A5E00"/>
    <w:rsid w:val="008A5ED9"/>
    <w:rsid w:val="008B0B54"/>
    <w:rsid w:val="008B143E"/>
    <w:rsid w:val="008B1592"/>
    <w:rsid w:val="008B1FAA"/>
    <w:rsid w:val="008B2680"/>
    <w:rsid w:val="008B366F"/>
    <w:rsid w:val="008B50B7"/>
    <w:rsid w:val="008B530E"/>
    <w:rsid w:val="008B5C25"/>
    <w:rsid w:val="008B76F7"/>
    <w:rsid w:val="008C1E09"/>
    <w:rsid w:val="008C2128"/>
    <w:rsid w:val="008C2294"/>
    <w:rsid w:val="008C22E9"/>
    <w:rsid w:val="008C506F"/>
    <w:rsid w:val="008C52A1"/>
    <w:rsid w:val="008C568F"/>
    <w:rsid w:val="008C713C"/>
    <w:rsid w:val="008D0527"/>
    <w:rsid w:val="008D0E21"/>
    <w:rsid w:val="008D11A7"/>
    <w:rsid w:val="008D28CD"/>
    <w:rsid w:val="008D3FE5"/>
    <w:rsid w:val="008D4F2C"/>
    <w:rsid w:val="008D768E"/>
    <w:rsid w:val="008E0E9E"/>
    <w:rsid w:val="008E5F1F"/>
    <w:rsid w:val="008E6715"/>
    <w:rsid w:val="008E68AA"/>
    <w:rsid w:val="008F3BDD"/>
    <w:rsid w:val="008F425E"/>
    <w:rsid w:val="008F47C7"/>
    <w:rsid w:val="008F65C4"/>
    <w:rsid w:val="008F7E60"/>
    <w:rsid w:val="0090670B"/>
    <w:rsid w:val="00907A4A"/>
    <w:rsid w:val="00913826"/>
    <w:rsid w:val="0091385C"/>
    <w:rsid w:val="00915683"/>
    <w:rsid w:val="00917199"/>
    <w:rsid w:val="00920521"/>
    <w:rsid w:val="00921B4A"/>
    <w:rsid w:val="00921C53"/>
    <w:rsid w:val="0092425F"/>
    <w:rsid w:val="00924546"/>
    <w:rsid w:val="00925EE1"/>
    <w:rsid w:val="00926308"/>
    <w:rsid w:val="00932108"/>
    <w:rsid w:val="00935BFC"/>
    <w:rsid w:val="00942914"/>
    <w:rsid w:val="00943C53"/>
    <w:rsid w:val="00944FD4"/>
    <w:rsid w:val="00945345"/>
    <w:rsid w:val="00957788"/>
    <w:rsid w:val="00961651"/>
    <w:rsid w:val="00962D87"/>
    <w:rsid w:val="00963B8C"/>
    <w:rsid w:val="009661E5"/>
    <w:rsid w:val="00967E64"/>
    <w:rsid w:val="009707C0"/>
    <w:rsid w:val="00970D99"/>
    <w:rsid w:val="00973ACC"/>
    <w:rsid w:val="00973F87"/>
    <w:rsid w:val="0097612A"/>
    <w:rsid w:val="00977060"/>
    <w:rsid w:val="00977904"/>
    <w:rsid w:val="00977E7D"/>
    <w:rsid w:val="009803E4"/>
    <w:rsid w:val="009810DC"/>
    <w:rsid w:val="009814E1"/>
    <w:rsid w:val="00981BE2"/>
    <w:rsid w:val="00982B89"/>
    <w:rsid w:val="009836A7"/>
    <w:rsid w:val="009837F4"/>
    <w:rsid w:val="00985CC9"/>
    <w:rsid w:val="009877A1"/>
    <w:rsid w:val="00990039"/>
    <w:rsid w:val="00990316"/>
    <w:rsid w:val="00991CA3"/>
    <w:rsid w:val="00992198"/>
    <w:rsid w:val="00996CDE"/>
    <w:rsid w:val="00997C33"/>
    <w:rsid w:val="009A1C3C"/>
    <w:rsid w:val="009A24C6"/>
    <w:rsid w:val="009A2734"/>
    <w:rsid w:val="009A5C4F"/>
    <w:rsid w:val="009A731B"/>
    <w:rsid w:val="009B1DD0"/>
    <w:rsid w:val="009B208D"/>
    <w:rsid w:val="009B2716"/>
    <w:rsid w:val="009B42D6"/>
    <w:rsid w:val="009B4A66"/>
    <w:rsid w:val="009B5088"/>
    <w:rsid w:val="009B50C9"/>
    <w:rsid w:val="009B513C"/>
    <w:rsid w:val="009C04FA"/>
    <w:rsid w:val="009C1F7C"/>
    <w:rsid w:val="009C5523"/>
    <w:rsid w:val="009D15A4"/>
    <w:rsid w:val="009D2979"/>
    <w:rsid w:val="009D2C6D"/>
    <w:rsid w:val="009D2FF2"/>
    <w:rsid w:val="009E3A48"/>
    <w:rsid w:val="009E425E"/>
    <w:rsid w:val="009E4B5D"/>
    <w:rsid w:val="009E7104"/>
    <w:rsid w:val="009F0A62"/>
    <w:rsid w:val="009F1408"/>
    <w:rsid w:val="009F588B"/>
    <w:rsid w:val="009F5A9F"/>
    <w:rsid w:val="009F6E05"/>
    <w:rsid w:val="009F7C23"/>
    <w:rsid w:val="00A00D39"/>
    <w:rsid w:val="00A01C5A"/>
    <w:rsid w:val="00A01E0A"/>
    <w:rsid w:val="00A02835"/>
    <w:rsid w:val="00A03AD5"/>
    <w:rsid w:val="00A0646B"/>
    <w:rsid w:val="00A16843"/>
    <w:rsid w:val="00A172A1"/>
    <w:rsid w:val="00A172E3"/>
    <w:rsid w:val="00A20172"/>
    <w:rsid w:val="00A205B0"/>
    <w:rsid w:val="00A2269E"/>
    <w:rsid w:val="00A24C96"/>
    <w:rsid w:val="00A252D7"/>
    <w:rsid w:val="00A254EC"/>
    <w:rsid w:val="00A272AB"/>
    <w:rsid w:val="00A27AF5"/>
    <w:rsid w:val="00A303A1"/>
    <w:rsid w:val="00A333FE"/>
    <w:rsid w:val="00A33EE1"/>
    <w:rsid w:val="00A36FBD"/>
    <w:rsid w:val="00A42B96"/>
    <w:rsid w:val="00A450A5"/>
    <w:rsid w:val="00A4754B"/>
    <w:rsid w:val="00A50C30"/>
    <w:rsid w:val="00A51F15"/>
    <w:rsid w:val="00A52DC5"/>
    <w:rsid w:val="00A54829"/>
    <w:rsid w:val="00A55BC9"/>
    <w:rsid w:val="00A56237"/>
    <w:rsid w:val="00A60CBA"/>
    <w:rsid w:val="00A615A8"/>
    <w:rsid w:val="00A63631"/>
    <w:rsid w:val="00A65664"/>
    <w:rsid w:val="00A658A6"/>
    <w:rsid w:val="00A65CA2"/>
    <w:rsid w:val="00A662C7"/>
    <w:rsid w:val="00A676D8"/>
    <w:rsid w:val="00A710D9"/>
    <w:rsid w:val="00A71D18"/>
    <w:rsid w:val="00A7418A"/>
    <w:rsid w:val="00A74267"/>
    <w:rsid w:val="00A7542E"/>
    <w:rsid w:val="00A758DF"/>
    <w:rsid w:val="00A765A1"/>
    <w:rsid w:val="00A772F5"/>
    <w:rsid w:val="00A804CB"/>
    <w:rsid w:val="00A811CB"/>
    <w:rsid w:val="00A81BCD"/>
    <w:rsid w:val="00A82868"/>
    <w:rsid w:val="00A83157"/>
    <w:rsid w:val="00A83BD4"/>
    <w:rsid w:val="00A858D1"/>
    <w:rsid w:val="00A864BB"/>
    <w:rsid w:val="00A91200"/>
    <w:rsid w:val="00A91962"/>
    <w:rsid w:val="00A91DC7"/>
    <w:rsid w:val="00A951D7"/>
    <w:rsid w:val="00A97906"/>
    <w:rsid w:val="00A97F5F"/>
    <w:rsid w:val="00AA15B1"/>
    <w:rsid w:val="00AA3069"/>
    <w:rsid w:val="00AA35C0"/>
    <w:rsid w:val="00AA46AC"/>
    <w:rsid w:val="00AA4A31"/>
    <w:rsid w:val="00AA5497"/>
    <w:rsid w:val="00AB3126"/>
    <w:rsid w:val="00AB46FC"/>
    <w:rsid w:val="00AB6E3E"/>
    <w:rsid w:val="00AB6F64"/>
    <w:rsid w:val="00AB7E14"/>
    <w:rsid w:val="00AB7EAD"/>
    <w:rsid w:val="00AC08ED"/>
    <w:rsid w:val="00AC1CE5"/>
    <w:rsid w:val="00AC39BC"/>
    <w:rsid w:val="00AC3D7C"/>
    <w:rsid w:val="00AC59C2"/>
    <w:rsid w:val="00AC6DA6"/>
    <w:rsid w:val="00AC6EA1"/>
    <w:rsid w:val="00AC7BFC"/>
    <w:rsid w:val="00AD0902"/>
    <w:rsid w:val="00AD09E6"/>
    <w:rsid w:val="00AD0A72"/>
    <w:rsid w:val="00AD1C0B"/>
    <w:rsid w:val="00AD7542"/>
    <w:rsid w:val="00AE3A47"/>
    <w:rsid w:val="00AE4308"/>
    <w:rsid w:val="00AE642B"/>
    <w:rsid w:val="00AF1DD1"/>
    <w:rsid w:val="00AF2308"/>
    <w:rsid w:val="00B038B8"/>
    <w:rsid w:val="00B1388E"/>
    <w:rsid w:val="00B1466E"/>
    <w:rsid w:val="00B14FCF"/>
    <w:rsid w:val="00B23CB8"/>
    <w:rsid w:val="00B2599B"/>
    <w:rsid w:val="00B27CB5"/>
    <w:rsid w:val="00B3367D"/>
    <w:rsid w:val="00B34204"/>
    <w:rsid w:val="00B3570C"/>
    <w:rsid w:val="00B376C6"/>
    <w:rsid w:val="00B37A38"/>
    <w:rsid w:val="00B41031"/>
    <w:rsid w:val="00B411E9"/>
    <w:rsid w:val="00B428C6"/>
    <w:rsid w:val="00B436E4"/>
    <w:rsid w:val="00B44DAF"/>
    <w:rsid w:val="00B46D1C"/>
    <w:rsid w:val="00B52759"/>
    <w:rsid w:val="00B56BCA"/>
    <w:rsid w:val="00B60E80"/>
    <w:rsid w:val="00B61221"/>
    <w:rsid w:val="00B623B3"/>
    <w:rsid w:val="00B6344E"/>
    <w:rsid w:val="00B63A17"/>
    <w:rsid w:val="00B64A2A"/>
    <w:rsid w:val="00B65FBE"/>
    <w:rsid w:val="00B704D7"/>
    <w:rsid w:val="00B7134F"/>
    <w:rsid w:val="00B72B0E"/>
    <w:rsid w:val="00B72D9C"/>
    <w:rsid w:val="00B738AF"/>
    <w:rsid w:val="00B74912"/>
    <w:rsid w:val="00B75925"/>
    <w:rsid w:val="00B7604A"/>
    <w:rsid w:val="00B770AF"/>
    <w:rsid w:val="00B80A8C"/>
    <w:rsid w:val="00B81F2E"/>
    <w:rsid w:val="00B82CAE"/>
    <w:rsid w:val="00B84524"/>
    <w:rsid w:val="00B84662"/>
    <w:rsid w:val="00B84878"/>
    <w:rsid w:val="00B84B4D"/>
    <w:rsid w:val="00B877F0"/>
    <w:rsid w:val="00B91AC0"/>
    <w:rsid w:val="00B95FEA"/>
    <w:rsid w:val="00BA2199"/>
    <w:rsid w:val="00BA5DC0"/>
    <w:rsid w:val="00BA6180"/>
    <w:rsid w:val="00BA7E62"/>
    <w:rsid w:val="00BB47CC"/>
    <w:rsid w:val="00BB5375"/>
    <w:rsid w:val="00BB795E"/>
    <w:rsid w:val="00BC36F7"/>
    <w:rsid w:val="00BC4616"/>
    <w:rsid w:val="00BC5308"/>
    <w:rsid w:val="00BD1A5C"/>
    <w:rsid w:val="00BD23BD"/>
    <w:rsid w:val="00BD2830"/>
    <w:rsid w:val="00BD351C"/>
    <w:rsid w:val="00BD37C1"/>
    <w:rsid w:val="00BD42C9"/>
    <w:rsid w:val="00BD610E"/>
    <w:rsid w:val="00BD6658"/>
    <w:rsid w:val="00BE1100"/>
    <w:rsid w:val="00BE2917"/>
    <w:rsid w:val="00BE338C"/>
    <w:rsid w:val="00BE4194"/>
    <w:rsid w:val="00BE6EB5"/>
    <w:rsid w:val="00BF0606"/>
    <w:rsid w:val="00BF0EF7"/>
    <w:rsid w:val="00BF158A"/>
    <w:rsid w:val="00BF2068"/>
    <w:rsid w:val="00BF2E78"/>
    <w:rsid w:val="00BF3918"/>
    <w:rsid w:val="00BF5072"/>
    <w:rsid w:val="00BF5AEC"/>
    <w:rsid w:val="00BF6B48"/>
    <w:rsid w:val="00C00EF7"/>
    <w:rsid w:val="00C02A92"/>
    <w:rsid w:val="00C07530"/>
    <w:rsid w:val="00C12090"/>
    <w:rsid w:val="00C125BD"/>
    <w:rsid w:val="00C1756B"/>
    <w:rsid w:val="00C2121E"/>
    <w:rsid w:val="00C2330B"/>
    <w:rsid w:val="00C2538C"/>
    <w:rsid w:val="00C274C1"/>
    <w:rsid w:val="00C30074"/>
    <w:rsid w:val="00C30B68"/>
    <w:rsid w:val="00C330D2"/>
    <w:rsid w:val="00C33B56"/>
    <w:rsid w:val="00C341C9"/>
    <w:rsid w:val="00C344A5"/>
    <w:rsid w:val="00C34FB7"/>
    <w:rsid w:val="00C3507D"/>
    <w:rsid w:val="00C36A31"/>
    <w:rsid w:val="00C407DA"/>
    <w:rsid w:val="00C409C8"/>
    <w:rsid w:val="00C415CE"/>
    <w:rsid w:val="00C41799"/>
    <w:rsid w:val="00C41B23"/>
    <w:rsid w:val="00C436F8"/>
    <w:rsid w:val="00C448B0"/>
    <w:rsid w:val="00C449F6"/>
    <w:rsid w:val="00C44A9A"/>
    <w:rsid w:val="00C44D43"/>
    <w:rsid w:val="00C45886"/>
    <w:rsid w:val="00C51BBB"/>
    <w:rsid w:val="00C53BA7"/>
    <w:rsid w:val="00C54721"/>
    <w:rsid w:val="00C560C2"/>
    <w:rsid w:val="00C5620F"/>
    <w:rsid w:val="00C568A4"/>
    <w:rsid w:val="00C56D14"/>
    <w:rsid w:val="00C6118B"/>
    <w:rsid w:val="00C623D9"/>
    <w:rsid w:val="00C62C06"/>
    <w:rsid w:val="00C62E3D"/>
    <w:rsid w:val="00C65355"/>
    <w:rsid w:val="00C676E0"/>
    <w:rsid w:val="00C676F1"/>
    <w:rsid w:val="00C7363A"/>
    <w:rsid w:val="00C765E0"/>
    <w:rsid w:val="00C76EE4"/>
    <w:rsid w:val="00C81AC1"/>
    <w:rsid w:val="00C81BC0"/>
    <w:rsid w:val="00C8442F"/>
    <w:rsid w:val="00C84C63"/>
    <w:rsid w:val="00C87988"/>
    <w:rsid w:val="00C911AD"/>
    <w:rsid w:val="00C97B8A"/>
    <w:rsid w:val="00CA3232"/>
    <w:rsid w:val="00CA37C4"/>
    <w:rsid w:val="00CA4ECA"/>
    <w:rsid w:val="00CA5586"/>
    <w:rsid w:val="00CB029A"/>
    <w:rsid w:val="00CB0B18"/>
    <w:rsid w:val="00CB0FF3"/>
    <w:rsid w:val="00CB2888"/>
    <w:rsid w:val="00CB39BA"/>
    <w:rsid w:val="00CB598B"/>
    <w:rsid w:val="00CB67E3"/>
    <w:rsid w:val="00CC08DA"/>
    <w:rsid w:val="00CC42C4"/>
    <w:rsid w:val="00CC4E31"/>
    <w:rsid w:val="00CC52DA"/>
    <w:rsid w:val="00CC6081"/>
    <w:rsid w:val="00CD6C0E"/>
    <w:rsid w:val="00CD7EB5"/>
    <w:rsid w:val="00CE3E44"/>
    <w:rsid w:val="00CE69EF"/>
    <w:rsid w:val="00CE6D3B"/>
    <w:rsid w:val="00CE722A"/>
    <w:rsid w:val="00CE7E3C"/>
    <w:rsid w:val="00CF0202"/>
    <w:rsid w:val="00CF034A"/>
    <w:rsid w:val="00CF0681"/>
    <w:rsid w:val="00CF0DE6"/>
    <w:rsid w:val="00CF11DF"/>
    <w:rsid w:val="00CF1746"/>
    <w:rsid w:val="00CF19CE"/>
    <w:rsid w:val="00CF2CAF"/>
    <w:rsid w:val="00CF38E5"/>
    <w:rsid w:val="00CF4535"/>
    <w:rsid w:val="00CF6F9C"/>
    <w:rsid w:val="00D0235E"/>
    <w:rsid w:val="00D02CC3"/>
    <w:rsid w:val="00D02E34"/>
    <w:rsid w:val="00D03171"/>
    <w:rsid w:val="00D03A16"/>
    <w:rsid w:val="00D03E48"/>
    <w:rsid w:val="00D043F5"/>
    <w:rsid w:val="00D1009F"/>
    <w:rsid w:val="00D1350F"/>
    <w:rsid w:val="00D13728"/>
    <w:rsid w:val="00D1667C"/>
    <w:rsid w:val="00D20BC2"/>
    <w:rsid w:val="00D21C1F"/>
    <w:rsid w:val="00D24AD0"/>
    <w:rsid w:val="00D26737"/>
    <w:rsid w:val="00D26DA9"/>
    <w:rsid w:val="00D27AAA"/>
    <w:rsid w:val="00D3121D"/>
    <w:rsid w:val="00D32C9D"/>
    <w:rsid w:val="00D33F40"/>
    <w:rsid w:val="00D349F6"/>
    <w:rsid w:val="00D34FF7"/>
    <w:rsid w:val="00D36B3C"/>
    <w:rsid w:val="00D417ED"/>
    <w:rsid w:val="00D41C0D"/>
    <w:rsid w:val="00D4223F"/>
    <w:rsid w:val="00D427D6"/>
    <w:rsid w:val="00D439F9"/>
    <w:rsid w:val="00D43D9E"/>
    <w:rsid w:val="00D468C9"/>
    <w:rsid w:val="00D46F73"/>
    <w:rsid w:val="00D477E5"/>
    <w:rsid w:val="00D5093E"/>
    <w:rsid w:val="00D53C6D"/>
    <w:rsid w:val="00D54347"/>
    <w:rsid w:val="00D56E71"/>
    <w:rsid w:val="00D61809"/>
    <w:rsid w:val="00D62555"/>
    <w:rsid w:val="00D66E95"/>
    <w:rsid w:val="00D6757A"/>
    <w:rsid w:val="00D67BAC"/>
    <w:rsid w:val="00D702E6"/>
    <w:rsid w:val="00D70F24"/>
    <w:rsid w:val="00D71B30"/>
    <w:rsid w:val="00D741FF"/>
    <w:rsid w:val="00D7511B"/>
    <w:rsid w:val="00D759AF"/>
    <w:rsid w:val="00D777CC"/>
    <w:rsid w:val="00D77859"/>
    <w:rsid w:val="00D83170"/>
    <w:rsid w:val="00D844F2"/>
    <w:rsid w:val="00D85DC4"/>
    <w:rsid w:val="00D91DB6"/>
    <w:rsid w:val="00D933AF"/>
    <w:rsid w:val="00D9343F"/>
    <w:rsid w:val="00D941A2"/>
    <w:rsid w:val="00DA0FF8"/>
    <w:rsid w:val="00DA16B0"/>
    <w:rsid w:val="00DA3F66"/>
    <w:rsid w:val="00DA52D1"/>
    <w:rsid w:val="00DA7FA8"/>
    <w:rsid w:val="00DB2841"/>
    <w:rsid w:val="00DB2CF8"/>
    <w:rsid w:val="00DB5962"/>
    <w:rsid w:val="00DB64CE"/>
    <w:rsid w:val="00DC14F4"/>
    <w:rsid w:val="00DC2B44"/>
    <w:rsid w:val="00DC2D98"/>
    <w:rsid w:val="00DC496B"/>
    <w:rsid w:val="00DC6C6F"/>
    <w:rsid w:val="00DC717E"/>
    <w:rsid w:val="00DC7B96"/>
    <w:rsid w:val="00DD0B46"/>
    <w:rsid w:val="00DD1A18"/>
    <w:rsid w:val="00DD2573"/>
    <w:rsid w:val="00DD2CDF"/>
    <w:rsid w:val="00DD4173"/>
    <w:rsid w:val="00DD5179"/>
    <w:rsid w:val="00DD51E1"/>
    <w:rsid w:val="00DD787D"/>
    <w:rsid w:val="00DE1A99"/>
    <w:rsid w:val="00DE3178"/>
    <w:rsid w:val="00DE572C"/>
    <w:rsid w:val="00DF0C76"/>
    <w:rsid w:val="00DF0CF7"/>
    <w:rsid w:val="00DF2306"/>
    <w:rsid w:val="00DF2A82"/>
    <w:rsid w:val="00DF5CA1"/>
    <w:rsid w:val="00DF65AB"/>
    <w:rsid w:val="00DF79AF"/>
    <w:rsid w:val="00E00320"/>
    <w:rsid w:val="00E019E8"/>
    <w:rsid w:val="00E01ACB"/>
    <w:rsid w:val="00E01C8C"/>
    <w:rsid w:val="00E05D86"/>
    <w:rsid w:val="00E07973"/>
    <w:rsid w:val="00E10516"/>
    <w:rsid w:val="00E11E04"/>
    <w:rsid w:val="00E14338"/>
    <w:rsid w:val="00E1446F"/>
    <w:rsid w:val="00E14E45"/>
    <w:rsid w:val="00E159AC"/>
    <w:rsid w:val="00E160CF"/>
    <w:rsid w:val="00E17067"/>
    <w:rsid w:val="00E1739D"/>
    <w:rsid w:val="00E17FB6"/>
    <w:rsid w:val="00E20E22"/>
    <w:rsid w:val="00E210A2"/>
    <w:rsid w:val="00E2127D"/>
    <w:rsid w:val="00E26DA5"/>
    <w:rsid w:val="00E27E88"/>
    <w:rsid w:val="00E310BD"/>
    <w:rsid w:val="00E310DC"/>
    <w:rsid w:val="00E32AA9"/>
    <w:rsid w:val="00E33AB3"/>
    <w:rsid w:val="00E35BD9"/>
    <w:rsid w:val="00E37CED"/>
    <w:rsid w:val="00E4049F"/>
    <w:rsid w:val="00E41145"/>
    <w:rsid w:val="00E4166C"/>
    <w:rsid w:val="00E4188C"/>
    <w:rsid w:val="00E4356C"/>
    <w:rsid w:val="00E437E9"/>
    <w:rsid w:val="00E4499D"/>
    <w:rsid w:val="00E5266A"/>
    <w:rsid w:val="00E5272B"/>
    <w:rsid w:val="00E5329A"/>
    <w:rsid w:val="00E536FD"/>
    <w:rsid w:val="00E53D12"/>
    <w:rsid w:val="00E54248"/>
    <w:rsid w:val="00E54CEE"/>
    <w:rsid w:val="00E5522B"/>
    <w:rsid w:val="00E55832"/>
    <w:rsid w:val="00E6013B"/>
    <w:rsid w:val="00E602B4"/>
    <w:rsid w:val="00E60E08"/>
    <w:rsid w:val="00E62798"/>
    <w:rsid w:val="00E62AE8"/>
    <w:rsid w:val="00E74B44"/>
    <w:rsid w:val="00E74B88"/>
    <w:rsid w:val="00E75C3D"/>
    <w:rsid w:val="00E76177"/>
    <w:rsid w:val="00E764BE"/>
    <w:rsid w:val="00E773AB"/>
    <w:rsid w:val="00E77651"/>
    <w:rsid w:val="00E8258B"/>
    <w:rsid w:val="00E86105"/>
    <w:rsid w:val="00E87602"/>
    <w:rsid w:val="00E90112"/>
    <w:rsid w:val="00E90351"/>
    <w:rsid w:val="00E9139E"/>
    <w:rsid w:val="00E97478"/>
    <w:rsid w:val="00EA012A"/>
    <w:rsid w:val="00EA0F7A"/>
    <w:rsid w:val="00EA1576"/>
    <w:rsid w:val="00EA185C"/>
    <w:rsid w:val="00EA1E71"/>
    <w:rsid w:val="00EA31C3"/>
    <w:rsid w:val="00EA5F5F"/>
    <w:rsid w:val="00EA6EAB"/>
    <w:rsid w:val="00EA787B"/>
    <w:rsid w:val="00EB1234"/>
    <w:rsid w:val="00EB21B5"/>
    <w:rsid w:val="00EB3F3F"/>
    <w:rsid w:val="00EB740F"/>
    <w:rsid w:val="00EB7DBF"/>
    <w:rsid w:val="00EC0F3E"/>
    <w:rsid w:val="00EC2B40"/>
    <w:rsid w:val="00EC2EC2"/>
    <w:rsid w:val="00EC41EB"/>
    <w:rsid w:val="00EC661E"/>
    <w:rsid w:val="00EC72CD"/>
    <w:rsid w:val="00ED17B2"/>
    <w:rsid w:val="00ED1C13"/>
    <w:rsid w:val="00ED45DB"/>
    <w:rsid w:val="00EE114F"/>
    <w:rsid w:val="00EE3044"/>
    <w:rsid w:val="00EE40D8"/>
    <w:rsid w:val="00EE4543"/>
    <w:rsid w:val="00EE56F7"/>
    <w:rsid w:val="00EE6645"/>
    <w:rsid w:val="00EE7B6F"/>
    <w:rsid w:val="00EF3898"/>
    <w:rsid w:val="00EF472B"/>
    <w:rsid w:val="00EF5A6D"/>
    <w:rsid w:val="00EF5E35"/>
    <w:rsid w:val="00EF6EFF"/>
    <w:rsid w:val="00EF7538"/>
    <w:rsid w:val="00F0053D"/>
    <w:rsid w:val="00F00C79"/>
    <w:rsid w:val="00F0245B"/>
    <w:rsid w:val="00F05926"/>
    <w:rsid w:val="00F126CA"/>
    <w:rsid w:val="00F138A3"/>
    <w:rsid w:val="00F1562F"/>
    <w:rsid w:val="00F20C28"/>
    <w:rsid w:val="00F219E0"/>
    <w:rsid w:val="00F232DA"/>
    <w:rsid w:val="00F23578"/>
    <w:rsid w:val="00F24E9B"/>
    <w:rsid w:val="00F30CF0"/>
    <w:rsid w:val="00F337BC"/>
    <w:rsid w:val="00F33B95"/>
    <w:rsid w:val="00F34580"/>
    <w:rsid w:val="00F4356E"/>
    <w:rsid w:val="00F43BAF"/>
    <w:rsid w:val="00F442A5"/>
    <w:rsid w:val="00F452E2"/>
    <w:rsid w:val="00F47D89"/>
    <w:rsid w:val="00F529A7"/>
    <w:rsid w:val="00F60037"/>
    <w:rsid w:val="00F605DE"/>
    <w:rsid w:val="00F60FC1"/>
    <w:rsid w:val="00F60FFD"/>
    <w:rsid w:val="00F67B03"/>
    <w:rsid w:val="00F71474"/>
    <w:rsid w:val="00F73C6B"/>
    <w:rsid w:val="00F74AD5"/>
    <w:rsid w:val="00F74F47"/>
    <w:rsid w:val="00F75570"/>
    <w:rsid w:val="00F77335"/>
    <w:rsid w:val="00F803BC"/>
    <w:rsid w:val="00F80AFB"/>
    <w:rsid w:val="00F8159E"/>
    <w:rsid w:val="00F81834"/>
    <w:rsid w:val="00F83E7A"/>
    <w:rsid w:val="00F8407B"/>
    <w:rsid w:val="00F84BF6"/>
    <w:rsid w:val="00F86FAA"/>
    <w:rsid w:val="00F9057D"/>
    <w:rsid w:val="00F90C40"/>
    <w:rsid w:val="00F919BB"/>
    <w:rsid w:val="00F947B4"/>
    <w:rsid w:val="00F94C1A"/>
    <w:rsid w:val="00F94F58"/>
    <w:rsid w:val="00FA359A"/>
    <w:rsid w:val="00FA4ED9"/>
    <w:rsid w:val="00FA61BA"/>
    <w:rsid w:val="00FA6EF3"/>
    <w:rsid w:val="00FA6FB9"/>
    <w:rsid w:val="00FA7F5C"/>
    <w:rsid w:val="00FB6D1C"/>
    <w:rsid w:val="00FB6FB3"/>
    <w:rsid w:val="00FC1392"/>
    <w:rsid w:val="00FC6086"/>
    <w:rsid w:val="00FC71BF"/>
    <w:rsid w:val="00FC7461"/>
    <w:rsid w:val="00FD07E7"/>
    <w:rsid w:val="00FD1429"/>
    <w:rsid w:val="00FD28D9"/>
    <w:rsid w:val="00FD2B5C"/>
    <w:rsid w:val="00FD31A2"/>
    <w:rsid w:val="00FD3221"/>
    <w:rsid w:val="00FD66D5"/>
    <w:rsid w:val="00FD6C46"/>
    <w:rsid w:val="00FD6D56"/>
    <w:rsid w:val="00FE0CB0"/>
    <w:rsid w:val="00FE1550"/>
    <w:rsid w:val="00FE1826"/>
    <w:rsid w:val="00FE1BFF"/>
    <w:rsid w:val="00FE299F"/>
    <w:rsid w:val="00FE341C"/>
    <w:rsid w:val="00FE7C80"/>
    <w:rsid w:val="00FF08BA"/>
    <w:rsid w:val="00FF0C34"/>
    <w:rsid w:val="00FF18D1"/>
    <w:rsid w:val="00FF1E8F"/>
    <w:rsid w:val="00FF4C2B"/>
    <w:rsid w:val="00FF5308"/>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FD9D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201913"/>
    <w:rPr>
      <w:rFonts w:ascii="Calibri" w:hAnsi="Calibri" w:cs="Calibri"/>
      <w:noProof/>
    </w:rPr>
  </w:style>
  <w:style w:type="paragraph" w:customStyle="1" w:styleId="EndNoteBibliography">
    <w:name w:val="EndNote Bibliography"/>
    <w:basedOn w:val="Normal"/>
    <w:link w:val="EndNoteBibliographyChar"/>
    <w:rsid w:val="00201913"/>
    <w:rPr>
      <w:rFonts w:ascii="Calibri" w:hAnsi="Calibri" w:cs="Calibri"/>
      <w:noProof/>
    </w:rPr>
  </w:style>
  <w:style w:type="character" w:customStyle="1" w:styleId="EndNoteBibliographyChar">
    <w:name w:val="EndNote Bibliography Char"/>
    <w:basedOn w:val="DefaultParagraphFont"/>
    <w:link w:val="EndNoteBibliography"/>
    <w:rsid w:val="00201913"/>
    <w:rPr>
      <w:rFonts w:ascii="Calibri" w:hAnsi="Calibri" w:cs="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 w:type="character" w:customStyle="1" w:styleId="UnresolvedMention1">
    <w:name w:val="Unresolved Mention1"/>
    <w:basedOn w:val="DefaultParagraphFont"/>
    <w:uiPriority w:val="99"/>
    <w:semiHidden/>
    <w:unhideWhenUsed/>
    <w:rsid w:val="0068792F"/>
    <w:rPr>
      <w:color w:val="808080"/>
      <w:shd w:val="clear" w:color="auto" w:fill="E6E6E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201913"/>
    <w:rPr>
      <w:rFonts w:ascii="Calibri" w:hAnsi="Calibri" w:cs="Calibri"/>
      <w:noProof/>
    </w:rPr>
  </w:style>
  <w:style w:type="paragraph" w:customStyle="1" w:styleId="EndNoteBibliography">
    <w:name w:val="EndNote Bibliography"/>
    <w:basedOn w:val="Normal"/>
    <w:link w:val="EndNoteBibliographyChar"/>
    <w:rsid w:val="00201913"/>
    <w:rPr>
      <w:rFonts w:ascii="Calibri" w:hAnsi="Calibri" w:cs="Calibri"/>
      <w:noProof/>
    </w:rPr>
  </w:style>
  <w:style w:type="character" w:customStyle="1" w:styleId="EndNoteBibliographyChar">
    <w:name w:val="EndNote Bibliography Char"/>
    <w:basedOn w:val="DefaultParagraphFont"/>
    <w:link w:val="EndNoteBibliography"/>
    <w:rsid w:val="00201913"/>
    <w:rPr>
      <w:rFonts w:ascii="Calibri" w:hAnsi="Calibri" w:cs="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 w:type="character" w:customStyle="1" w:styleId="UnresolvedMention1">
    <w:name w:val="Unresolved Mention1"/>
    <w:basedOn w:val="DefaultParagraphFont"/>
    <w:uiPriority w:val="99"/>
    <w:semiHidden/>
    <w:unhideWhenUsed/>
    <w:rsid w:val="0068792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7408">
      <w:bodyDiv w:val="1"/>
      <w:marLeft w:val="0"/>
      <w:marRight w:val="0"/>
      <w:marTop w:val="0"/>
      <w:marBottom w:val="0"/>
      <w:divBdr>
        <w:top w:val="none" w:sz="0" w:space="0" w:color="auto"/>
        <w:left w:val="none" w:sz="0" w:space="0" w:color="auto"/>
        <w:bottom w:val="none" w:sz="0" w:space="0" w:color="auto"/>
        <w:right w:val="none" w:sz="0" w:space="0" w:color="auto"/>
      </w:divBdr>
    </w:div>
    <w:div w:id="19480579">
      <w:bodyDiv w:val="1"/>
      <w:marLeft w:val="0"/>
      <w:marRight w:val="0"/>
      <w:marTop w:val="0"/>
      <w:marBottom w:val="0"/>
      <w:divBdr>
        <w:top w:val="none" w:sz="0" w:space="0" w:color="auto"/>
        <w:left w:val="none" w:sz="0" w:space="0" w:color="auto"/>
        <w:bottom w:val="none" w:sz="0" w:space="0" w:color="auto"/>
        <w:right w:val="none" w:sz="0" w:space="0" w:color="auto"/>
      </w:divBdr>
    </w:div>
    <w:div w:id="83428087">
      <w:bodyDiv w:val="1"/>
      <w:marLeft w:val="0"/>
      <w:marRight w:val="0"/>
      <w:marTop w:val="0"/>
      <w:marBottom w:val="0"/>
      <w:divBdr>
        <w:top w:val="none" w:sz="0" w:space="0" w:color="auto"/>
        <w:left w:val="none" w:sz="0" w:space="0" w:color="auto"/>
        <w:bottom w:val="none" w:sz="0" w:space="0" w:color="auto"/>
        <w:right w:val="none" w:sz="0" w:space="0" w:color="auto"/>
      </w:divBdr>
    </w:div>
    <w:div w:id="258952898">
      <w:bodyDiv w:val="1"/>
      <w:marLeft w:val="0"/>
      <w:marRight w:val="0"/>
      <w:marTop w:val="0"/>
      <w:marBottom w:val="0"/>
      <w:divBdr>
        <w:top w:val="none" w:sz="0" w:space="0" w:color="auto"/>
        <w:left w:val="none" w:sz="0" w:space="0" w:color="auto"/>
        <w:bottom w:val="none" w:sz="0" w:space="0" w:color="auto"/>
        <w:right w:val="none" w:sz="0" w:space="0" w:color="auto"/>
      </w:divBdr>
    </w:div>
    <w:div w:id="284239051">
      <w:bodyDiv w:val="1"/>
      <w:marLeft w:val="0"/>
      <w:marRight w:val="0"/>
      <w:marTop w:val="0"/>
      <w:marBottom w:val="0"/>
      <w:divBdr>
        <w:top w:val="none" w:sz="0" w:space="0" w:color="auto"/>
        <w:left w:val="none" w:sz="0" w:space="0" w:color="auto"/>
        <w:bottom w:val="none" w:sz="0" w:space="0" w:color="auto"/>
        <w:right w:val="none" w:sz="0" w:space="0" w:color="auto"/>
      </w:divBdr>
    </w:div>
    <w:div w:id="301614299">
      <w:bodyDiv w:val="1"/>
      <w:marLeft w:val="0"/>
      <w:marRight w:val="0"/>
      <w:marTop w:val="0"/>
      <w:marBottom w:val="0"/>
      <w:divBdr>
        <w:top w:val="none" w:sz="0" w:space="0" w:color="auto"/>
        <w:left w:val="none" w:sz="0" w:space="0" w:color="auto"/>
        <w:bottom w:val="none" w:sz="0" w:space="0" w:color="auto"/>
        <w:right w:val="none" w:sz="0" w:space="0" w:color="auto"/>
      </w:divBdr>
    </w:div>
    <w:div w:id="359665088">
      <w:bodyDiv w:val="1"/>
      <w:marLeft w:val="0"/>
      <w:marRight w:val="0"/>
      <w:marTop w:val="0"/>
      <w:marBottom w:val="0"/>
      <w:divBdr>
        <w:top w:val="none" w:sz="0" w:space="0" w:color="auto"/>
        <w:left w:val="none" w:sz="0" w:space="0" w:color="auto"/>
        <w:bottom w:val="none" w:sz="0" w:space="0" w:color="auto"/>
        <w:right w:val="none" w:sz="0" w:space="0" w:color="auto"/>
      </w:divBdr>
    </w:div>
    <w:div w:id="567958040">
      <w:bodyDiv w:val="1"/>
      <w:marLeft w:val="0"/>
      <w:marRight w:val="0"/>
      <w:marTop w:val="0"/>
      <w:marBottom w:val="0"/>
      <w:divBdr>
        <w:top w:val="none" w:sz="0" w:space="0" w:color="auto"/>
        <w:left w:val="none" w:sz="0" w:space="0" w:color="auto"/>
        <w:bottom w:val="none" w:sz="0" w:space="0" w:color="auto"/>
        <w:right w:val="none" w:sz="0" w:space="0" w:color="auto"/>
      </w:divBdr>
    </w:div>
    <w:div w:id="589587776">
      <w:bodyDiv w:val="1"/>
      <w:marLeft w:val="0"/>
      <w:marRight w:val="0"/>
      <w:marTop w:val="0"/>
      <w:marBottom w:val="0"/>
      <w:divBdr>
        <w:top w:val="none" w:sz="0" w:space="0" w:color="auto"/>
        <w:left w:val="none" w:sz="0" w:space="0" w:color="auto"/>
        <w:bottom w:val="none" w:sz="0" w:space="0" w:color="auto"/>
        <w:right w:val="none" w:sz="0" w:space="0" w:color="auto"/>
      </w:divBdr>
    </w:div>
    <w:div w:id="1023020203">
      <w:bodyDiv w:val="1"/>
      <w:marLeft w:val="0"/>
      <w:marRight w:val="0"/>
      <w:marTop w:val="0"/>
      <w:marBottom w:val="0"/>
      <w:divBdr>
        <w:top w:val="none" w:sz="0" w:space="0" w:color="auto"/>
        <w:left w:val="none" w:sz="0" w:space="0" w:color="auto"/>
        <w:bottom w:val="none" w:sz="0" w:space="0" w:color="auto"/>
        <w:right w:val="none" w:sz="0" w:space="0" w:color="auto"/>
      </w:divBdr>
    </w:div>
    <w:div w:id="1128545510">
      <w:bodyDiv w:val="1"/>
      <w:marLeft w:val="0"/>
      <w:marRight w:val="0"/>
      <w:marTop w:val="0"/>
      <w:marBottom w:val="0"/>
      <w:divBdr>
        <w:top w:val="none" w:sz="0" w:space="0" w:color="auto"/>
        <w:left w:val="none" w:sz="0" w:space="0" w:color="auto"/>
        <w:bottom w:val="none" w:sz="0" w:space="0" w:color="auto"/>
        <w:right w:val="none" w:sz="0" w:space="0" w:color="auto"/>
      </w:divBdr>
    </w:div>
    <w:div w:id="1260944273">
      <w:bodyDiv w:val="1"/>
      <w:marLeft w:val="0"/>
      <w:marRight w:val="0"/>
      <w:marTop w:val="0"/>
      <w:marBottom w:val="0"/>
      <w:divBdr>
        <w:top w:val="none" w:sz="0" w:space="0" w:color="auto"/>
        <w:left w:val="none" w:sz="0" w:space="0" w:color="auto"/>
        <w:bottom w:val="none" w:sz="0" w:space="0" w:color="auto"/>
        <w:right w:val="none" w:sz="0" w:space="0" w:color="auto"/>
      </w:divBdr>
    </w:div>
    <w:div w:id="1368947023">
      <w:bodyDiv w:val="1"/>
      <w:marLeft w:val="0"/>
      <w:marRight w:val="0"/>
      <w:marTop w:val="0"/>
      <w:marBottom w:val="0"/>
      <w:divBdr>
        <w:top w:val="none" w:sz="0" w:space="0" w:color="auto"/>
        <w:left w:val="none" w:sz="0" w:space="0" w:color="auto"/>
        <w:bottom w:val="none" w:sz="0" w:space="0" w:color="auto"/>
        <w:right w:val="none" w:sz="0" w:space="0" w:color="auto"/>
      </w:divBdr>
    </w:div>
    <w:div w:id="1464732243">
      <w:bodyDiv w:val="1"/>
      <w:marLeft w:val="0"/>
      <w:marRight w:val="0"/>
      <w:marTop w:val="0"/>
      <w:marBottom w:val="0"/>
      <w:divBdr>
        <w:top w:val="none" w:sz="0" w:space="0" w:color="auto"/>
        <w:left w:val="none" w:sz="0" w:space="0" w:color="auto"/>
        <w:bottom w:val="none" w:sz="0" w:space="0" w:color="auto"/>
        <w:right w:val="none" w:sz="0" w:space="0" w:color="auto"/>
      </w:divBdr>
    </w:div>
    <w:div w:id="1469131631">
      <w:bodyDiv w:val="1"/>
      <w:marLeft w:val="0"/>
      <w:marRight w:val="0"/>
      <w:marTop w:val="0"/>
      <w:marBottom w:val="0"/>
      <w:divBdr>
        <w:top w:val="none" w:sz="0" w:space="0" w:color="auto"/>
        <w:left w:val="none" w:sz="0" w:space="0" w:color="auto"/>
        <w:bottom w:val="none" w:sz="0" w:space="0" w:color="auto"/>
        <w:right w:val="none" w:sz="0" w:space="0" w:color="auto"/>
      </w:divBdr>
    </w:div>
    <w:div w:id="1532569009">
      <w:bodyDiv w:val="1"/>
      <w:marLeft w:val="0"/>
      <w:marRight w:val="0"/>
      <w:marTop w:val="0"/>
      <w:marBottom w:val="0"/>
      <w:divBdr>
        <w:top w:val="none" w:sz="0" w:space="0" w:color="auto"/>
        <w:left w:val="none" w:sz="0" w:space="0" w:color="auto"/>
        <w:bottom w:val="none" w:sz="0" w:space="0" w:color="auto"/>
        <w:right w:val="none" w:sz="0" w:space="0" w:color="auto"/>
      </w:divBdr>
    </w:div>
    <w:div w:id="1591304864">
      <w:bodyDiv w:val="1"/>
      <w:marLeft w:val="0"/>
      <w:marRight w:val="0"/>
      <w:marTop w:val="0"/>
      <w:marBottom w:val="0"/>
      <w:divBdr>
        <w:top w:val="none" w:sz="0" w:space="0" w:color="auto"/>
        <w:left w:val="none" w:sz="0" w:space="0" w:color="auto"/>
        <w:bottom w:val="none" w:sz="0" w:space="0" w:color="auto"/>
        <w:right w:val="none" w:sz="0" w:space="0" w:color="auto"/>
      </w:divBdr>
    </w:div>
    <w:div w:id="1721250018">
      <w:bodyDiv w:val="1"/>
      <w:marLeft w:val="0"/>
      <w:marRight w:val="0"/>
      <w:marTop w:val="0"/>
      <w:marBottom w:val="0"/>
      <w:divBdr>
        <w:top w:val="none" w:sz="0" w:space="0" w:color="auto"/>
        <w:left w:val="none" w:sz="0" w:space="0" w:color="auto"/>
        <w:bottom w:val="none" w:sz="0" w:space="0" w:color="auto"/>
        <w:right w:val="none" w:sz="0" w:space="0" w:color="auto"/>
      </w:divBdr>
    </w:div>
    <w:div w:id="1864786309">
      <w:bodyDiv w:val="1"/>
      <w:marLeft w:val="0"/>
      <w:marRight w:val="0"/>
      <w:marTop w:val="0"/>
      <w:marBottom w:val="0"/>
      <w:divBdr>
        <w:top w:val="none" w:sz="0" w:space="0" w:color="auto"/>
        <w:left w:val="none" w:sz="0" w:space="0" w:color="auto"/>
        <w:bottom w:val="none" w:sz="0" w:space="0" w:color="auto"/>
        <w:right w:val="none" w:sz="0" w:space="0" w:color="auto"/>
      </w:divBdr>
    </w:div>
    <w:div w:id="1953436929">
      <w:bodyDiv w:val="1"/>
      <w:marLeft w:val="0"/>
      <w:marRight w:val="0"/>
      <w:marTop w:val="0"/>
      <w:marBottom w:val="0"/>
      <w:divBdr>
        <w:top w:val="none" w:sz="0" w:space="0" w:color="auto"/>
        <w:left w:val="none" w:sz="0" w:space="0" w:color="auto"/>
        <w:bottom w:val="none" w:sz="0" w:space="0" w:color="auto"/>
        <w:right w:val="none" w:sz="0" w:space="0" w:color="auto"/>
      </w:divBdr>
    </w:div>
    <w:div w:id="202462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27.jpeg"/><Relationship Id="rId51" Type="http://schemas.openxmlformats.org/officeDocument/2006/relationships/image" Target="media/image28.jpe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footer" Target="footer1.xml"/><Relationship Id="rId57" Type="http://schemas.openxmlformats.org/officeDocument/2006/relationships/fontTable" Target="fontTable.xml"/><Relationship Id="rId58" Type="http://schemas.openxmlformats.org/officeDocument/2006/relationships/theme" Target="theme/theme1.xml"/><Relationship Id="rId59" Type="http://schemas.microsoft.com/office/2011/relationships/commentsExtended" Target="commentsExtended.xml"/><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jpeg"/><Relationship Id="rId43" Type="http://schemas.openxmlformats.org/officeDocument/2006/relationships/image" Target="media/image34.jpeg"/><Relationship Id="rId44" Type="http://schemas.openxmlformats.org/officeDocument/2006/relationships/image" Target="media/image22.png"/><Relationship Id="rId45" Type="http://schemas.openxmlformats.org/officeDocument/2006/relationships/image" Target="media/image23.jpeg"/><Relationship Id="rId46" Type="http://schemas.openxmlformats.org/officeDocument/2006/relationships/image" Target="media/image37.png"/><Relationship Id="rId47" Type="http://schemas.openxmlformats.org/officeDocument/2006/relationships/image" Target="media/image38.jpeg"/><Relationship Id="rId48" Type="http://schemas.openxmlformats.org/officeDocument/2006/relationships/image" Target="media/image24.png"/><Relationship Id="rId4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comments" Target="comments.xml"/><Relationship Id="rId31" Type="http://schemas.openxmlformats.org/officeDocument/2006/relationships/image" Target="media/image12.jpeg"/><Relationship Id="rId32" Type="http://schemas.openxmlformats.org/officeDocument/2006/relationships/image" Target="media/image13.jpeg"/><Relationship Id="rId33" Type="http://schemas.openxmlformats.org/officeDocument/2006/relationships/image" Target="media/image1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17.jpeg"/><Relationship Id="rId37" Type="http://schemas.openxmlformats.org/officeDocument/2006/relationships/image" Target="media/image18.jpeg"/><Relationship Id="rId38" Type="http://schemas.openxmlformats.org/officeDocument/2006/relationships/image" Target="media/image19.jpeg"/><Relationship Id="rId39" Type="http://schemas.openxmlformats.org/officeDocument/2006/relationships/image" Target="media/image20.jp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jpeg"/><Relationship Id="rId24" Type="http://schemas.openxmlformats.org/officeDocument/2006/relationships/image" Target="media/image16.jpeg"/><Relationship Id="rId25" Type="http://schemas.openxmlformats.org/officeDocument/2006/relationships/image" Target="media/image9.tiff"/><Relationship Id="rId26" Type="http://schemas.openxmlformats.org/officeDocument/2006/relationships/image" Target="media/image10.tiff"/><Relationship Id="rId27" Type="http://schemas.openxmlformats.org/officeDocument/2006/relationships/image" Target="media/image11.tiff"/><Relationship Id="rId28" Type="http://schemas.openxmlformats.org/officeDocument/2006/relationships/image" Target="media/image20.png"/><Relationship Id="rId29" Type="http://schemas.openxmlformats.org/officeDocument/2006/relationships/image" Target="media/image21.png"/><Relationship Id="rId60" Type="http://schemas.microsoft.com/office/2011/relationships/people" Target="people.xml"/><Relationship Id="rId10" Type="http://schemas.openxmlformats.org/officeDocument/2006/relationships/image" Target="media/image2.tiff"/><Relationship Id="rId11" Type="http://schemas.openxmlformats.org/officeDocument/2006/relationships/image" Target="media/image3.tiff"/><Relationship Id="rId12"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A74BDC-7FFA-9D49-B9EE-9AA705283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53</Pages>
  <Words>21780</Words>
  <Characters>124148</Characters>
  <Application>Microsoft Macintosh Word</Application>
  <DocSecurity>0</DocSecurity>
  <Lines>1034</Lines>
  <Paragraphs>291</Paragraphs>
  <ScaleCrop>false</ScaleCrop>
  <HeadingPairs>
    <vt:vector size="2" baseType="variant">
      <vt:variant>
        <vt:lpstr>Title</vt:lpstr>
      </vt:variant>
      <vt:variant>
        <vt:i4>1</vt:i4>
      </vt:variant>
    </vt:vector>
  </HeadingPairs>
  <TitlesOfParts>
    <vt:vector size="1" baseType="lpstr">
      <vt:lpstr/>
    </vt:vector>
  </TitlesOfParts>
  <Company>University of California, Davis</Company>
  <LinksUpToDate>false</LinksUpToDate>
  <CharactersWithSpaces>145637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 Soltis</dc:creator>
  <cp:lastModifiedBy>Céline</cp:lastModifiedBy>
  <cp:revision>3</cp:revision>
  <cp:lastPrinted>2018-01-26T01:31:00Z</cp:lastPrinted>
  <dcterms:created xsi:type="dcterms:W3CDTF">2018-05-22T22:23:00Z</dcterms:created>
  <dcterms:modified xsi:type="dcterms:W3CDTF">2018-05-22T23:25:00Z</dcterms:modified>
</cp:coreProperties>
</file>