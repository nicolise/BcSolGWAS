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Gongjun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Raoni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r w:rsidR="003D6AE2">
        <w:rPr>
          <w:b/>
          <w:sz w:val="24"/>
          <w:szCs w:val="24"/>
        </w:rPr>
        <w:t>Dihan Gao</w:t>
      </w:r>
      <w:r w:rsidR="00B44DAF">
        <w:rPr>
          <w:b/>
          <w:sz w:val="24"/>
          <w:szCs w:val="24"/>
          <w:vertAlign w:val="superscript"/>
        </w:rPr>
        <w:t>1</w:t>
      </w:r>
      <w:r w:rsidR="003D6AE2">
        <w:rPr>
          <w:b/>
          <w:sz w:val="24"/>
          <w:szCs w:val="24"/>
        </w:rPr>
        <w:t xml:space="preserve">, </w:t>
      </w:r>
      <w:r w:rsidR="00E764BE">
        <w:rPr>
          <w:b/>
          <w:sz w:val="24"/>
          <w:szCs w:val="24"/>
        </w:rPr>
        <w:t>Aysha Shafi</w:t>
      </w:r>
      <w:r w:rsidR="00B44DAF">
        <w:rPr>
          <w:b/>
          <w:sz w:val="24"/>
          <w:szCs w:val="24"/>
          <w:vertAlign w:val="superscript"/>
        </w:rPr>
        <w:t>1</w:t>
      </w:r>
      <w:r w:rsidR="00E764BE">
        <w:rPr>
          <w:b/>
          <w:sz w:val="24"/>
          <w:szCs w:val="24"/>
        </w:rPr>
        <w:t xml:space="preserve">, </w:t>
      </w:r>
      <w:r w:rsidRPr="000F79B1">
        <w:rPr>
          <w:b/>
          <w:sz w:val="24"/>
          <w:szCs w:val="24"/>
        </w:rPr>
        <w:t>Daniel J. Kliebenstein</w:t>
      </w:r>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Universidade Federal de Lavras, </w:t>
      </w:r>
      <w:r w:rsidRPr="003A2C5B">
        <w:rPr>
          <w:sz w:val="24"/>
          <w:szCs w:val="24"/>
        </w:rPr>
        <w:t>Lavras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DynaMo Center of Excellence, University of Copenhagen, Thorvaldsensvej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79CD26BF" w14:textId="57136F8E" w:rsidR="000F79B1" w:rsidRDefault="003E70BE" w:rsidP="00A03AD5">
      <w:pPr>
        <w:spacing w:line="480" w:lineRule="auto"/>
        <w:ind w:firstLine="720"/>
        <w:rPr>
          <w:b/>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64E2B9" w14:textId="77777777" w:rsidR="00A03AD5" w:rsidRPr="00A03AD5" w:rsidRDefault="00A03AD5" w:rsidP="00A03AD5">
      <w:pPr>
        <w:spacing w:line="480" w:lineRule="auto"/>
        <w:rPr>
          <w:b/>
          <w:sz w:val="24"/>
          <w:szCs w:val="24"/>
        </w:rPr>
      </w:pPr>
      <w:r w:rsidRPr="00A03AD5">
        <w:rPr>
          <w:b/>
          <w:sz w:val="24"/>
          <w:szCs w:val="24"/>
        </w:rPr>
        <w:t>Introduction</w:t>
      </w:r>
    </w:p>
    <w:p w14:paraId="59F5A64D" w14:textId="30CE677D" w:rsidR="00E8258B" w:rsidRPr="00E764BE" w:rsidRDefault="004F012E" w:rsidP="00A03AD5">
      <w:pPr>
        <w:spacing w:line="480" w:lineRule="auto"/>
        <w:ind w:firstLine="720"/>
        <w:rPr>
          <w:sz w:val="24"/>
          <w:szCs w:val="24"/>
        </w:rPr>
      </w:pPr>
      <w:r>
        <w:rPr>
          <w:sz w:val="24"/>
          <w:szCs w:val="24"/>
        </w:rPr>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 </w:instrText>
      </w:r>
      <w:r w:rsidR="005F1A4E">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142D083F"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the 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tomatine </w:t>
      </w:r>
      <w:r w:rsidR="00B3570C">
        <w:rPr>
          <w:sz w:val="24"/>
          <w:szCs w:val="24"/>
        </w:rPr>
        <w:fldChar w:fldCharType="begin"/>
      </w:r>
      <w:r w:rsidR="005F1A4E">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db-id="a2x2tzszjfd2zjed0e8psfdtd0daafwwr002" timestamp="0"&gt;564&lt;/key&gt;&lt;/foreign-keys&gt;&lt;ref-type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db-id="a2x2tzszjfd2zjed0e8psfdtd0daafwwr002" timestamp="0"&gt;584&lt;/key&gt;&lt;/foreign-keys&gt;&lt;ref-type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56D436A"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5F1A4E">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db-id="a2x2tzszjfd2zjed0e8psfdtd0daafwwr002" timestamp="0"&gt;481&lt;/key&gt;&lt;/foreign-keys&gt;&lt;ref-type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5A93962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r w:rsidR="00D3121D" w:rsidRPr="00DA7FA8">
        <w:rPr>
          <w:sz w:val="24"/>
          <w:szCs w:val="24"/>
        </w:rPr>
        <w:t>phytotoxins</w:t>
      </w:r>
      <w:r w:rsidR="007A7AF3">
        <w:rPr>
          <w:sz w:val="24"/>
          <w:szCs w:val="24"/>
        </w:rPr>
        <w:t>,</w:t>
      </w:r>
      <w:r w:rsidR="000F22E7">
        <w:rPr>
          <w:sz w:val="24"/>
          <w:szCs w:val="24"/>
        </w:rPr>
        <w:t xml:space="preserve"> </w:t>
      </w:r>
      <w:r w:rsidR="00D3121D" w:rsidRPr="00DA7FA8">
        <w:rPr>
          <w:sz w:val="24"/>
          <w:szCs w:val="24"/>
        </w:rPr>
        <w:t>botrydial and botcinic acid</w:t>
      </w:r>
      <w:r w:rsidR="00CE6D3B">
        <w:rPr>
          <w:sz w:val="24"/>
          <w:szCs w:val="24"/>
        </w:rPr>
        <w:t xml:space="preserve"> </w:t>
      </w:r>
      <w:r w:rsidR="009B208D">
        <w:rPr>
          <w:sz w:val="24"/>
          <w:szCs w:val="24"/>
        </w:rPr>
        <w:fldChar w:fldCharType="begin"/>
      </w:r>
      <w:r w:rsidR="005F1A4E">
        <w:rPr>
          <w:sz w:val="24"/>
          <w:szCs w:val="24"/>
        </w:rPr>
        <w:instrText xml:space="preserve"> ADDIN EN.CITE &lt;EndNote&gt;&lt;Cite&gt;&lt;Author&gt;Siewers&lt;/Author&gt;&lt;Year&gt;2005&lt;/Year&gt;&lt;RecNum&gt;447&lt;/RecNum&gt;&lt;DisplayText&gt;(Siewers, Viaud et al. 2005, Dalmais, Schumacher et al. 2011)&lt;/DisplayText&gt;&lt;record&gt;&lt;rec-number&gt;447&lt;/rec-number&gt;&lt;foreign-keys&gt;&lt;key app="EN" db-id="a2x2tzszjfd2zjed0e8psfdtd0daafwwr002" timestamp="0"&gt;447&lt;/key&gt;&lt;/foreign-keys&gt;&lt;ref-type name="Journal Article"&gt;17&lt;/ref-type&gt;&lt;contributors&gt;&lt;authors&gt;&lt;author&gt;Siewers, Verena&lt;/author&gt;&lt;author&gt;Viaud, Muriel&lt;/author&gt;&lt;author&gt;Jimenez-Teja, Daniel&lt;/author&gt;&lt;author&gt;Collado, Isidro G&lt;/author&gt;&lt;author&gt;Gronover, Christian Schulze&lt;/author&gt;&lt;author&gt;Pradier, Jean-Marc&lt;/author&gt;&lt;author&gt;Tudzynsk, Bettina&lt;/author&gt;&lt;author&gt;Tudzynski, Paul&lt;/author&gt;&lt;/authors&gt;&lt;/contributors&gt;&lt;titles&gt;&lt;title&gt;Functional analysis of the cytochrome P450 monooxygenase gene bcbot1 of Botrytis cinerea indicates that botrydial is a strain-specific virulence factor&lt;/title&gt;&lt;secondary-title&gt;Molecular plant-microbe interactions&lt;/secondary-title&gt;&lt;/titles&gt;&lt;pages&gt;602-612&lt;/pages&gt;&lt;volume&gt;18&lt;/volume&gt;&lt;number&gt;6&lt;/number&gt;&lt;dates&gt;&lt;year&gt;2005&lt;/year&gt;&lt;/dates&gt;&lt;isbn&gt;0894-0282&lt;/isbn&gt;&lt;urls&gt;&lt;/urls&gt;&lt;/record&gt;&lt;/Cite&gt;&lt;Cite&gt;&lt;Author&gt;Dalmais&lt;/Author&gt;&lt;Year&gt;2011&lt;/Year&gt;&lt;RecNum&gt;448&lt;/RecNum&gt;&lt;record&gt;&lt;rec-number&gt;448&lt;/rec-number&gt;&lt;foreign-keys&gt;&lt;key app="EN" db-id="a2x2tzszjfd2zjed0e8psfdtd0daafwwr002" timestamp="0"&gt;448&lt;/key&gt;&lt;/foreign-keys&gt;&lt;ref-type name="Journal Article"&gt;17&lt;/ref-type&gt;&lt;contributors&gt;&lt;authors&gt;&lt;author&gt;Dalmais, Bérengère&lt;/author&gt;&lt;author&gt;Schumacher, Julia&lt;/author&gt;&lt;author&gt;Moraga, Javier&lt;/author&gt;&lt;author&gt;Le Pecheur, Pascal&lt;/author&gt;&lt;author&gt;Tudzynski, Bettina&lt;/author&gt;&lt;author&gt;Collado, Isidro Gonzalez&lt;/author&gt;&lt;author&gt;Viaud, Muriel&lt;/author&gt;&lt;/authors&gt;&lt;/contributors&gt;&lt;titles&gt;&lt;title&gt;The Botrytis cinerea phytotoxin botcinic acid requires two polyketide synthases for production and has a redundant role in virulence with botrydial&lt;/title&gt;&lt;secondary-title&gt;Molecular plant pathology&lt;/secondary-title&gt;&lt;/titles&gt;&lt;pages&gt;564-579&lt;/pages&gt;&lt;volume&gt;12&lt;/volume&gt;&lt;number&gt;6&lt;/number&gt;&lt;dates&gt;&lt;year&gt;2011&lt;/year&gt;&lt;/dates&gt;&lt;isbn&gt;1364-3703&lt;/isbn&gt;&lt;urls&gt;&lt;/urls&gt;&lt;/record&gt;&lt;/Cite&gt;&lt;/EndNote&gt;</w:instrText>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5F1A4E">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db-id="a2x2tzszjfd2zjed0e8psfdtd0daafwwr002" timestamp="0"&gt;446&lt;/key&gt;&lt;/foreign-keys&gt;&lt;ref-type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db-id="a2x2tzszjfd2zjed0e8psfdtd0daafwwr002" timestamp="0"&gt;469&lt;/key&gt;&lt;/foreign-keys&gt;&lt;ref-type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5F1A4E">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db-id="a2x2tzszjfd2zjed0e8psfdtd0daafwwr002" timestamp="0"&gt;449&lt;/key&gt;&lt;/foreign-keys&gt;&lt;ref-type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r w:rsidR="00DC7B96" w:rsidRPr="00DC7B96">
        <w:rPr>
          <w:i/>
          <w:sz w:val="24"/>
          <w:szCs w:val="24"/>
        </w:rPr>
        <w:t>Blumeria graminis</w:t>
      </w:r>
      <w:r w:rsidR="00CE69EF">
        <w:rPr>
          <w:sz w:val="24"/>
          <w:szCs w:val="24"/>
        </w:rPr>
        <w:t>,</w:t>
      </w:r>
      <w:r w:rsidR="00C30B68">
        <w:rPr>
          <w:sz w:val="24"/>
          <w:szCs w:val="24"/>
        </w:rPr>
        <w:t xml:space="preserve"> 1.5 SNP/kb in </w:t>
      </w:r>
      <w:r w:rsidR="00C30B68" w:rsidRPr="00C30B68">
        <w:rPr>
          <w:i/>
          <w:sz w:val="24"/>
          <w:szCs w:val="24"/>
        </w:rPr>
        <w:t>Melampsora larici-populina</w:t>
      </w:r>
      <w:r w:rsidR="00C30B68">
        <w:rPr>
          <w:sz w:val="24"/>
          <w:szCs w:val="24"/>
        </w:rPr>
        <w:t>,</w:t>
      </w:r>
      <w:r w:rsidR="00CE69EF">
        <w:rPr>
          <w:sz w:val="24"/>
          <w:szCs w:val="24"/>
        </w:rPr>
        <w:t xml:space="preserve"> 5.5 SNP/kb in the compact genome of the obligate biotroph </w:t>
      </w:r>
      <w:r w:rsidR="00CE69EF" w:rsidRPr="002C6CAE">
        <w:rPr>
          <w:i/>
          <w:sz w:val="24"/>
          <w:szCs w:val="24"/>
        </w:rPr>
        <w:t>Plasmodiophora brassicae</w:t>
      </w:r>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stem rust pathogen </w:t>
      </w:r>
      <w:r w:rsidR="00C30B68" w:rsidRPr="000224F6">
        <w:rPr>
          <w:i/>
          <w:sz w:val="24"/>
          <w:szCs w:val="24"/>
        </w:rPr>
        <w:t>Puccinia graminis</w:t>
      </w:r>
      <w:r w:rsidR="00C30B68">
        <w:rPr>
          <w:sz w:val="24"/>
          <w:szCs w:val="24"/>
        </w:rPr>
        <w:t xml:space="preserve"> </w:t>
      </w:r>
      <w:r w:rsidR="001F21B6">
        <w:rPr>
          <w:sz w:val="24"/>
          <w:szCs w:val="24"/>
        </w:rPr>
        <w:t xml:space="preserve">f. sp. </w:t>
      </w:r>
      <w:r w:rsidR="00AA4A31">
        <w:rPr>
          <w:i/>
          <w:sz w:val="24"/>
          <w:szCs w:val="24"/>
        </w:rPr>
        <w:t>t</w:t>
      </w:r>
      <w:r w:rsidR="001F21B6" w:rsidRPr="000224F6">
        <w:rPr>
          <w:i/>
          <w:sz w:val="24"/>
          <w:szCs w:val="24"/>
        </w:rPr>
        <w:t>ritici</w:t>
      </w:r>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5F1A4E">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db-id="a2x2tzszjfd2zjed0e8psfdtd0daafwwr002" timestamp="0"&gt;569&lt;/key&gt;&lt;/foreign-keys&gt;&lt;ref-type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intermating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33F772EE"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B. cinerea</w:t>
      </w:r>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 </w:instrText>
      </w:r>
      <w:r w:rsidR="005F1A4E">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ins w:id="0" w:author="N S" w:date="2018-05-10T13:08:00Z">
        <w:r w:rsidR="00540B3E">
          <w:rPr>
            <w:sz w:val="24"/>
            <w:szCs w:val="24"/>
          </w:rPr>
          <w:t xml:space="preserve">Tomato domestication can </w:t>
        </w:r>
        <w:del w:id="1" w:author="Dan Kliebenstein" w:date="2018-05-10T16:10:00Z">
          <w:r w:rsidR="00540B3E" w:rsidDel="00E55832">
            <w:rPr>
              <w:sz w:val="24"/>
              <w:szCs w:val="24"/>
            </w:rPr>
            <w:delText>be</w:delText>
          </w:r>
        </w:del>
      </w:ins>
      <w:ins w:id="2" w:author="Dan Kliebenstein" w:date="2018-05-10T16:10:00Z">
        <w:r w:rsidR="00E55832">
          <w:rPr>
            <w:sz w:val="24"/>
            <w:szCs w:val="24"/>
          </w:rPr>
          <w:t>is typically</w:t>
        </w:r>
      </w:ins>
      <w:ins w:id="3" w:author="N S" w:date="2018-05-10T13:08:00Z">
        <w:r w:rsidR="00540B3E">
          <w:rPr>
            <w:sz w:val="24"/>
            <w:szCs w:val="24"/>
          </w:rPr>
          <w:t xml:space="preserve"> considered </w:t>
        </w:r>
        <w:del w:id="4" w:author="Dan Kliebenstein" w:date="2018-05-10T16:10:00Z">
          <w:r w:rsidR="00540B3E" w:rsidDel="00E55832">
            <w:rPr>
              <w:sz w:val="24"/>
              <w:szCs w:val="24"/>
            </w:rPr>
            <w:delText xml:space="preserve">as </w:delText>
          </w:r>
        </w:del>
        <w:r w:rsidR="00540B3E">
          <w:rPr>
            <w:sz w:val="24"/>
            <w:szCs w:val="24"/>
          </w:rPr>
          <w:t xml:space="preserve">a single event, followed by extensive crop improvement </w:t>
        </w:r>
      </w:ins>
      <w:r w:rsidR="00075FF0">
        <w:rPr>
          <w:sz w:val="24"/>
          <w:szCs w:val="24"/>
        </w:rPr>
        <w:fldChar w:fldCharType="begin"/>
      </w:r>
      <w:r w:rsidR="00190EC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190ECE">
        <w:rPr>
          <w:noProof/>
          <w:sz w:val="24"/>
          <w:szCs w:val="24"/>
        </w:rPr>
        <w:t>(Lin, Zhu et al. 2014, Blanca, Montero-Pau et al. 2015)</w:t>
      </w:r>
      <w:r w:rsidR="00075FF0">
        <w:rPr>
          <w:sz w:val="24"/>
          <w:szCs w:val="24"/>
        </w:rPr>
        <w:fldChar w:fldCharType="end"/>
      </w:r>
      <w:ins w:id="5" w:author="N S" w:date="2018-05-10T13:08:00Z">
        <w:r w:rsidR="00540B3E">
          <w:rPr>
            <w:sz w:val="24"/>
            <w:szCs w:val="24"/>
          </w:rPr>
          <w:t xml:space="preserve">. </w:t>
        </w:r>
      </w:ins>
      <w:del w:id="6" w:author="N S" w:date="2018-05-08T11:18:00Z">
        <w:r w:rsidRPr="00471076" w:rsidDel="0053312D">
          <w:rPr>
            <w:sz w:val="24"/>
            <w:szCs w:val="24"/>
          </w:rPr>
          <w:delText>Thus</w:delText>
        </w:r>
      </w:del>
      <w:ins w:id="7" w:author="N S" w:date="2018-05-08T11:18:00Z">
        <w:r w:rsidR="0053312D" w:rsidRPr="00471076">
          <w:rPr>
            <w:sz w:val="24"/>
            <w:szCs w:val="24"/>
          </w:rPr>
          <w:t>Thus,</w:t>
        </w:r>
      </w:ins>
      <w:r w:rsidR="00F442A5">
        <w:rPr>
          <w:sz w:val="24"/>
          <w:szCs w:val="24"/>
        </w:rPr>
        <w:t xml:space="preserve"> we are using</w:t>
      </w:r>
      <w:r w:rsidRPr="00471076">
        <w:rPr>
          <w:sz w:val="24"/>
          <w:szCs w:val="24"/>
        </w:rPr>
        <w:t xml:space="preserve"> the tomato-</w:t>
      </w:r>
      <w:r w:rsidRPr="00471076">
        <w:rPr>
          <w:i/>
          <w:sz w:val="24"/>
          <w:szCs w:val="24"/>
        </w:rPr>
        <w:t>B. cinerea</w:t>
      </w:r>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2D80D739"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w:t>
      </w:r>
      <w:ins w:id="8" w:author="N S" w:date="2018-05-08T13:02:00Z">
        <w:r w:rsidR="0064046D">
          <w:rPr>
            <w:sz w:val="24"/>
            <w:szCs w:val="24"/>
          </w:rPr>
          <w:t>We selected accessions to sample major geographic origins of the progenitor</w:t>
        </w:r>
      </w:ins>
      <w:ins w:id="9" w:author="Dan Kliebenstein" w:date="2018-05-10T16:10:00Z">
        <w:r w:rsidR="00E55832">
          <w:rPr>
            <w:sz w:val="24"/>
            <w:szCs w:val="24"/>
          </w:rPr>
          <w:t xml:space="preserve"> species</w:t>
        </w:r>
      </w:ins>
      <w:ins w:id="10" w:author="N S" w:date="2018-05-08T13:02:00Z">
        <w:r w:rsidR="0064046D">
          <w:rPr>
            <w:sz w:val="24"/>
            <w:szCs w:val="24"/>
          </w:rPr>
          <w:t xml:space="preserve">, and </w:t>
        </w:r>
      </w:ins>
      <w:ins w:id="11" w:author="N S" w:date="2018-05-08T13:03:00Z">
        <w:del w:id="12" w:author="Dan Kliebenstein" w:date="2018-05-10T16:10:00Z">
          <w:r w:rsidR="0064046D" w:rsidDel="00E55832">
            <w:rPr>
              <w:sz w:val="24"/>
              <w:szCs w:val="24"/>
            </w:rPr>
            <w:delText>a focus</w:delText>
          </w:r>
        </w:del>
      </w:ins>
      <w:ins w:id="13" w:author="Dan Kliebenstein" w:date="2018-05-10T16:10:00Z">
        <w:r w:rsidR="00E55832">
          <w:rPr>
            <w:sz w:val="24"/>
            <w:szCs w:val="24"/>
          </w:rPr>
          <w:t>focused the domesticated germplasm</w:t>
        </w:r>
      </w:ins>
      <w:ins w:id="14" w:author="N S" w:date="2018-05-08T13:03:00Z">
        <w:r w:rsidR="0064046D">
          <w:rPr>
            <w:sz w:val="24"/>
            <w:szCs w:val="24"/>
          </w:rPr>
          <w:t xml:space="preserve"> on </w:t>
        </w:r>
      </w:ins>
      <w:ins w:id="15" w:author="N S" w:date="2018-05-10T10:56:00Z">
        <w:r w:rsidR="0054531C">
          <w:rPr>
            <w:sz w:val="24"/>
            <w:szCs w:val="24"/>
          </w:rPr>
          <w:t xml:space="preserve">diverse </w:t>
        </w:r>
      </w:ins>
      <w:ins w:id="16" w:author="N S" w:date="2018-05-08T13:03:00Z">
        <w:r w:rsidR="0064046D">
          <w:rPr>
            <w:sz w:val="24"/>
            <w:szCs w:val="24"/>
          </w:rPr>
          <w:t>mid- to late- 20</w:t>
        </w:r>
        <w:r w:rsidR="0064046D" w:rsidRPr="0064046D">
          <w:rPr>
            <w:sz w:val="24"/>
            <w:szCs w:val="24"/>
            <w:vertAlign w:val="superscript"/>
            <w:rPrChange w:id="17" w:author="N S" w:date="2018-05-08T13:03:00Z">
              <w:rPr>
                <w:sz w:val="24"/>
                <w:szCs w:val="24"/>
              </w:rPr>
            </w:rPrChange>
          </w:rPr>
          <w:t>th</w:t>
        </w:r>
        <w:r w:rsidR="0064046D">
          <w:rPr>
            <w:sz w:val="24"/>
            <w:szCs w:val="24"/>
          </w:rPr>
          <w:t xml:space="preserve"> century improved germplasm</w:t>
        </w:r>
      </w:ins>
      <w:ins w:id="18" w:author="N S" w:date="2018-05-08T13:17:00Z">
        <w:r w:rsidR="0064046D">
          <w:rPr>
            <w:sz w:val="24"/>
            <w:szCs w:val="24"/>
          </w:rPr>
          <w:t xml:space="preserve"> </w:t>
        </w:r>
      </w:ins>
      <w:r w:rsidR="00075FF0">
        <w:rPr>
          <w:sz w:val="24"/>
          <w:szCs w:val="24"/>
        </w:rPr>
        <w:fldChar w:fldCharType="begin"/>
      </w:r>
      <w:r w:rsidR="00510E9C">
        <w:rPr>
          <w:sz w:val="24"/>
          <w:szCs w:val="24"/>
        </w:rPr>
        <w:instrText xml:space="preserve"> ADDIN EN.CITE &lt;EndNote&gt;&lt;Cite&gt;&lt;Author&gt;Blanca&lt;/Author&gt;&lt;Year&gt;2015&lt;/Year&gt;&lt;RecNum&gt;603&lt;/RecNum&gt;&lt;DisplayText&gt;(Lin, Zhu et al. 2014, Blanca, Montero-Pau et al. 2015)&lt;/DisplayText&gt;&lt;record&gt;&lt;rec-number&gt;603&lt;/rec-number&gt;&lt;foreign-keys&gt;&lt;key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Cite&gt;&lt;Author&gt;Lin&lt;/Author&gt;&lt;Year&gt;2014&lt;/Year&gt;&lt;RecNum&gt;602&lt;/RecNum&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EndNote&gt;</w:instrText>
      </w:r>
      <w:r w:rsidR="00075FF0">
        <w:rPr>
          <w:sz w:val="24"/>
          <w:szCs w:val="24"/>
        </w:rPr>
        <w:fldChar w:fldCharType="separate"/>
      </w:r>
      <w:r w:rsidR="00510E9C">
        <w:rPr>
          <w:noProof/>
          <w:sz w:val="24"/>
          <w:szCs w:val="24"/>
        </w:rPr>
        <w:t>(Lin, Zhu et al. 2014, Blanca, Montero-Pau et al. 2015)</w:t>
      </w:r>
      <w:r w:rsidR="00075FF0">
        <w:rPr>
          <w:sz w:val="24"/>
          <w:szCs w:val="24"/>
        </w:rPr>
        <w:fldChar w:fldCharType="end"/>
      </w:r>
      <w:ins w:id="19" w:author="N S" w:date="2018-05-08T13:03:00Z">
        <w:r w:rsidR="0064046D">
          <w:rPr>
            <w:sz w:val="24"/>
            <w:szCs w:val="24"/>
          </w:rPr>
          <w:t xml:space="preserve">. </w:t>
        </w:r>
      </w:ins>
      <w:r w:rsidR="00890F0E">
        <w:rPr>
          <w:sz w:val="24"/>
          <w:szCs w:val="24"/>
        </w:rPr>
        <w:t xml:space="preserve">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w:t>
      </w:r>
      <w:del w:id="20" w:author="N S" w:date="2018-05-08T11:19:00Z">
        <w:r w:rsidR="00EA6EAB" w:rsidRPr="00471076" w:rsidDel="0053312D">
          <w:rPr>
            <w:sz w:val="24"/>
            <w:szCs w:val="24"/>
          </w:rPr>
          <w:delText>are</w:delText>
        </w:r>
      </w:del>
      <w:ins w:id="21" w:author="N S" w:date="2018-05-08T11:19:00Z">
        <w:r w:rsidR="0053312D" w:rsidRPr="00471076">
          <w:rPr>
            <w:sz w:val="24"/>
            <w:szCs w:val="24"/>
          </w:rPr>
          <w:t>is</w:t>
        </w:r>
      </w:ins>
      <w:r w:rsidR="00EA6EAB" w:rsidRPr="00471076">
        <w:rPr>
          <w:sz w:val="24"/>
          <w:szCs w:val="24"/>
        </w:rPr>
        <w:t xml:space="preserv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studies have conducted GWA in 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ins w:id="22" w:author="nesol" w:date="2018-04-20T11:48:00Z">
        <w:r w:rsidR="00B376C6">
          <w:rPr>
            <w:sz w:val="24"/>
            <w:szCs w:val="24"/>
          </w:rPr>
          <w:t>To</w:t>
        </w:r>
      </w:ins>
      <w:ins w:id="23" w:author="nesol" w:date="2018-04-20T11:49:00Z">
        <w:r w:rsidR="00B376C6">
          <w:rPr>
            <w:sz w:val="24"/>
            <w:szCs w:val="24"/>
          </w:rPr>
          <w:t xml:space="preserve"> </w:t>
        </w:r>
      </w:ins>
      <w:ins w:id="24" w:author="nesol" w:date="2018-04-20T11:52:00Z">
        <w:del w:id="25" w:author="Dan Kliebenstein" w:date="2018-05-10T16:13:00Z">
          <w:r w:rsidR="00B376C6" w:rsidDel="00E55832">
            <w:rPr>
              <w:sz w:val="24"/>
              <w:szCs w:val="24"/>
            </w:rPr>
            <w:delText>improve</w:delText>
          </w:r>
        </w:del>
      </w:ins>
      <w:ins w:id="26" w:author="Dan Kliebenstein" w:date="2018-05-10T16:13:00Z">
        <w:r w:rsidR="00E55832">
          <w:rPr>
            <w:sz w:val="24"/>
            <w:szCs w:val="24"/>
          </w:rPr>
          <w:t>ensure that</w:t>
        </w:r>
      </w:ins>
      <w:ins w:id="27" w:author="nesol" w:date="2018-04-20T11:52:00Z">
        <w:r w:rsidR="00B376C6">
          <w:rPr>
            <w:sz w:val="24"/>
            <w:szCs w:val="24"/>
          </w:rPr>
          <w:t xml:space="preserve"> genetic inference</w:t>
        </w:r>
      </w:ins>
      <w:ins w:id="28" w:author="Dan Kliebenstein" w:date="2018-05-10T16:13:00Z">
        <w:r w:rsidR="00E55832">
          <w:rPr>
            <w:sz w:val="24"/>
            <w:szCs w:val="24"/>
          </w:rPr>
          <w:t xml:space="preserve"> was</w:t>
        </w:r>
      </w:ins>
      <w:ins w:id="29" w:author="nesol" w:date="2018-04-20T11:50:00Z">
        <w:r w:rsidR="00B376C6">
          <w:rPr>
            <w:sz w:val="24"/>
            <w:szCs w:val="24"/>
          </w:rPr>
          <w:t xml:space="preserve"> independent of</w:t>
        </w:r>
      </w:ins>
      <w:ins w:id="30" w:author="Dan Kliebenstein" w:date="2018-05-10T16:13:00Z">
        <w:r w:rsidR="00E55832">
          <w:rPr>
            <w:sz w:val="24"/>
            <w:szCs w:val="24"/>
          </w:rPr>
          <w:t xml:space="preserve"> the</w:t>
        </w:r>
      </w:ins>
      <w:ins w:id="31" w:author="nesol" w:date="2018-04-20T11:50:00Z">
        <w:r w:rsidR="00B376C6">
          <w:rPr>
            <w:sz w:val="24"/>
            <w:szCs w:val="24"/>
          </w:rPr>
          <w:t xml:space="preserve"> GWA method</w:t>
        </w:r>
      </w:ins>
      <w:ins w:id="32" w:author="Dan Kliebenstein" w:date="2018-05-10T16:13:00Z">
        <w:r w:rsidR="00E55832">
          <w:rPr>
            <w:sz w:val="24"/>
            <w:szCs w:val="24"/>
          </w:rPr>
          <w:t xml:space="preserve"> or SNP diversity reference</w:t>
        </w:r>
      </w:ins>
      <w:ins w:id="33" w:author="nesol" w:date="2018-04-20T11:50:00Z">
        <w:r w:rsidR="00B376C6">
          <w:rPr>
            <w:sz w:val="24"/>
            <w:szCs w:val="24"/>
          </w:rPr>
          <w:t xml:space="preserve">, we repeated genetic analysis with </w:t>
        </w:r>
      </w:ins>
      <w:ins w:id="34" w:author="nesol" w:date="2018-04-20T11:51:00Z">
        <w:r w:rsidR="00B376C6">
          <w:rPr>
            <w:sz w:val="24"/>
            <w:szCs w:val="24"/>
          </w:rPr>
          <w:t xml:space="preserve">two different association methods </w:t>
        </w:r>
      </w:ins>
      <w:ins w:id="35" w:author="N S" w:date="2018-05-08T13:17:00Z">
        <w:r w:rsidR="00B2599B">
          <w:rPr>
            <w:sz w:val="24"/>
            <w:szCs w:val="24"/>
          </w:rPr>
          <w:t xml:space="preserve">(bigRR and GEMMA) </w:t>
        </w:r>
      </w:ins>
      <w:ins w:id="36" w:author="nesol" w:date="2018-04-20T11:51:00Z">
        <w:del w:id="37" w:author="Dan Kliebenstein" w:date="2018-05-10T16:13:00Z">
          <w:r w:rsidR="00B376C6" w:rsidDel="00E55832">
            <w:rPr>
              <w:sz w:val="24"/>
              <w:szCs w:val="24"/>
            </w:rPr>
            <w:delText>on</w:delText>
          </w:r>
        </w:del>
      </w:ins>
      <w:ins w:id="38" w:author="Dan Kliebenstein" w:date="2018-05-10T16:13:00Z">
        <w:r w:rsidR="00E55832">
          <w:rPr>
            <w:sz w:val="24"/>
            <w:szCs w:val="24"/>
          </w:rPr>
          <w:t>using SNPs called in comparison to</w:t>
        </w:r>
      </w:ins>
      <w:ins w:id="39" w:author="nesol" w:date="2018-04-20T11:51:00Z">
        <w:del w:id="40" w:author="Dan Kliebenstein" w:date="2018-05-10T16:13:00Z">
          <w:r w:rsidR="00B376C6" w:rsidDel="00E55832">
            <w:rPr>
              <w:sz w:val="24"/>
              <w:szCs w:val="24"/>
            </w:rPr>
            <w:delText xml:space="preserve"> the</w:delText>
          </w:r>
        </w:del>
        <w:r w:rsidR="00B376C6">
          <w:rPr>
            <w:sz w:val="24"/>
            <w:szCs w:val="24"/>
          </w:rPr>
          <w:t xml:space="preserve"> two published </w:t>
        </w:r>
        <w:r w:rsidR="00B376C6" w:rsidRPr="00473114">
          <w:rPr>
            <w:i/>
            <w:sz w:val="24"/>
            <w:szCs w:val="24"/>
          </w:rPr>
          <w:t>B. cinerea</w:t>
        </w:r>
        <w:r w:rsidR="00B376C6">
          <w:rPr>
            <w:sz w:val="24"/>
            <w:szCs w:val="24"/>
          </w:rPr>
          <w:t xml:space="preserve"> genomes</w:t>
        </w:r>
      </w:ins>
      <w:ins w:id="41" w:author="N S" w:date="2018-05-08T13:17:00Z">
        <w:r w:rsidR="00B2599B">
          <w:rPr>
            <w:sz w:val="24"/>
            <w:szCs w:val="24"/>
          </w:rPr>
          <w:t xml:space="preserve"> (</w:t>
        </w:r>
      </w:ins>
      <w:ins w:id="42" w:author="N S" w:date="2018-05-08T13:18:00Z">
        <w:r w:rsidR="00B2599B">
          <w:rPr>
            <w:sz w:val="24"/>
            <w:szCs w:val="24"/>
          </w:rPr>
          <w:t>T4 and B05.10)</w:t>
        </w:r>
      </w:ins>
      <w:ins w:id="43" w:author="nesol" w:date="2018-04-20T11:51:00Z">
        <w:del w:id="44" w:author="Dan Kliebenstein" w:date="2018-05-10T16:13:00Z">
          <w:r w:rsidR="00B376C6" w:rsidDel="00E55832">
            <w:rPr>
              <w:sz w:val="24"/>
              <w:szCs w:val="24"/>
            </w:rPr>
            <w:delText>, respectively</w:delText>
          </w:r>
        </w:del>
        <w:r w:rsidR="00B376C6">
          <w:rPr>
            <w:sz w:val="24"/>
            <w:szCs w:val="24"/>
          </w:rPr>
          <w:t xml:space="preserve">. </w:t>
        </w:r>
      </w:ins>
      <w:ins w:id="45" w:author="Dan Kliebenstein" w:date="2018-05-10T16:13:00Z">
        <w:r w:rsidR="00E55832">
          <w:rPr>
            <w:sz w:val="24"/>
            <w:szCs w:val="24"/>
          </w:rPr>
          <w:t>All methods converged on the same image of genetic architecture</w:t>
        </w:r>
      </w:ins>
      <w:del w:id="46" w:author="Dan Kliebenstein" w:date="2018-05-10T16:14:00Z">
        <w:r w:rsidR="00847ADB" w:rsidDel="00E55832">
          <w:rPr>
            <w:sz w:val="24"/>
            <w:szCs w:val="24"/>
          </w:rPr>
          <w:delText>At the genetic level</w:delText>
        </w:r>
      </w:del>
      <w:del w:id="47" w:author="N S" w:date="2018-05-15T15:54:00Z">
        <w:r w:rsidR="00847ADB" w:rsidDel="002B7378">
          <w:rPr>
            <w:sz w:val="24"/>
            <w:szCs w:val="24"/>
          </w:rPr>
          <w:delText xml:space="preserve">, </w:delText>
        </w:r>
      </w:del>
      <w:ins w:id="48" w:author="N S" w:date="2018-05-15T15:54:00Z">
        <w:r w:rsidR="002B7378">
          <w:rPr>
            <w:sz w:val="24"/>
            <w:szCs w:val="24"/>
          </w:rPr>
          <w:t xml:space="preserve">; </w:t>
        </w:r>
      </w:ins>
      <w:r w:rsidR="00847ADB">
        <w:rPr>
          <w:sz w:val="24"/>
          <w:szCs w:val="24"/>
        </w:rPr>
        <w:t xml:space="preserve">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31F6BC5E"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5F1A4E">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db-id="a2x2tzszjfd2zjed0e8psfdtd0daafwwr002" timestamp="0"&gt;462&lt;/key&gt;&lt;/foreign-keys&gt;&lt;ref-type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ages&gt;1-186&lt;/pages&gt;&lt;volume&gt;84&lt;/volume&gt;&lt;dates&gt;&lt;year&gt;2008&lt;/year&gt;&lt;/dates&gt;&lt;urls&gt;&lt;/urls&gt;&lt;/record&gt;&lt;/Cite&gt;&lt;Cite&gt;&lt;Author&gt;Müller&lt;/Author&gt;&lt;Year&gt;2016&lt;/Year&gt;&lt;RecNum&gt;480&lt;/RecNum&gt;&lt;record&gt;&lt;rec-number&gt;480&lt;/rec-number&gt;&lt;foreign-keys&gt;&lt;key app="EN" db-id="a2x2tzszjfd2zjed0e8psfdtd0daafwwr002" timestamp="0"&gt;480&lt;/key&gt;&lt;/foreign-keys&gt;&lt;ref-type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ins w:id="49" w:author="N S" w:date="2018-05-10T10:56:00Z">
        <w:r w:rsidR="00402360">
          <w:rPr>
            <w:sz w:val="24"/>
            <w:szCs w:val="24"/>
          </w:rPr>
          <w:t>(Figure S</w:t>
        </w:r>
      </w:ins>
      <w:ins w:id="50" w:author="N S" w:date="2018-05-10T12:49:00Z">
        <w:r w:rsidR="007028AA">
          <w:rPr>
            <w:sz w:val="24"/>
            <w:szCs w:val="24"/>
          </w:rPr>
          <w:t>1</w:t>
        </w:r>
      </w:ins>
      <w:ins w:id="51" w:author="N S" w:date="2018-05-10T10:56:00Z">
        <w:r w:rsidR="00402360">
          <w:rPr>
            <w:sz w:val="24"/>
            <w:szCs w:val="24"/>
          </w:rPr>
          <w:t>)</w:t>
        </w:r>
      </w:ins>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5F1A4E">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db-id="a2x2tzszjfd2zjed0e8psfdtd0daafwwr002" timestamp="0"&gt;565&lt;/key&gt;&lt;/foreign-keys&gt;&lt;ref-type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This measurement of the plant-</w:t>
      </w:r>
      <w:r w:rsidRPr="00B738AF">
        <w:rPr>
          <w:i/>
          <w:sz w:val="24"/>
          <w:szCs w:val="24"/>
        </w:rPr>
        <w:t>B</w:t>
      </w:r>
      <w:r w:rsidR="007704D1">
        <w:rPr>
          <w:i/>
          <w:sz w:val="24"/>
          <w:szCs w:val="24"/>
        </w:rPr>
        <w:t>.</w:t>
      </w:r>
      <w:r w:rsidR="00DD51E1">
        <w:rPr>
          <w:i/>
          <w:sz w:val="24"/>
          <w:szCs w:val="24"/>
        </w:rPr>
        <w:t xml:space="preserve"> cinerea</w:t>
      </w:r>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ins w:id="52" w:author="Dan Kliebenstein" w:date="2018-05-11T15:39:00Z">
        <w:r w:rsidR="004A6AE6">
          <w:rPr>
            <w:sz w:val="24"/>
            <w:szCs w:val="24"/>
          </w:rPr>
          <w:t xml:space="preserve"> It should be noted that we are not focusing on MAMP or PAMP specific host/pathogen interactions with this study</w:t>
        </w:r>
      </w:ins>
      <w:ins w:id="53" w:author="N S" w:date="2018-05-15T15:54:00Z">
        <w:r w:rsidR="002B7378">
          <w:rPr>
            <w:sz w:val="24"/>
            <w:szCs w:val="24"/>
          </w:rPr>
          <w:t>,</w:t>
        </w:r>
      </w:ins>
      <w:ins w:id="54" w:author="Dan Kliebenstein" w:date="2018-05-11T15:39:00Z">
        <w:r w:rsidR="004A6AE6">
          <w:rPr>
            <w:sz w:val="24"/>
            <w:szCs w:val="24"/>
          </w:rPr>
          <w:t xml:space="preserve"> we are instead allowing the identification of any mechanism that may influence the host/pathogen interaction including metabolism, development or any other </w:t>
        </w:r>
      </w:ins>
      <w:ins w:id="55" w:author="Dan Kliebenstein" w:date="2018-05-11T15:40:00Z">
        <w:r w:rsidR="004A6AE6">
          <w:rPr>
            <w:sz w:val="24"/>
            <w:szCs w:val="24"/>
          </w:rPr>
          <w:t>unknown</w:t>
        </w:r>
      </w:ins>
      <w:ins w:id="56" w:author="Dan Kliebenstein" w:date="2018-05-11T15:39:00Z">
        <w:r w:rsidR="004A6AE6">
          <w:rPr>
            <w:sz w:val="24"/>
            <w:szCs w:val="24"/>
          </w:rPr>
          <w:t xml:space="preserve"> </w:t>
        </w:r>
      </w:ins>
      <w:ins w:id="57" w:author="Dan Kliebenstein" w:date="2018-05-11T15:40:00Z">
        <w:r w:rsidR="004A6AE6">
          <w:rPr>
            <w:sz w:val="24"/>
            <w:szCs w:val="24"/>
          </w:rPr>
          <w:t xml:space="preserve">component. </w:t>
        </w:r>
      </w:ins>
      <w:ins w:id="58" w:author="Dan Kliebenstein" w:date="2018-05-11T15:41:00Z">
        <w:r w:rsidR="004A6AE6">
          <w:rPr>
            <w:sz w:val="24"/>
            <w:szCs w:val="24"/>
          </w:rPr>
          <w:t>As long as there is genetic variation affecting the trait</w:t>
        </w:r>
      </w:ins>
      <w:ins w:id="59" w:author="N S" w:date="2018-05-18T14:55:00Z">
        <w:r w:rsidR="00510E9C">
          <w:rPr>
            <w:sz w:val="24"/>
            <w:szCs w:val="24"/>
          </w:rPr>
          <w:t>,</w:t>
        </w:r>
      </w:ins>
      <w:ins w:id="60" w:author="Dan Kliebenstein" w:date="2018-05-11T15:41:00Z">
        <w:r w:rsidR="004A6AE6">
          <w:rPr>
            <w:sz w:val="24"/>
            <w:szCs w:val="24"/>
          </w:rPr>
          <w:t xml:space="preserve"> and the trait influences the interaction of host and pathogen</w:t>
        </w:r>
      </w:ins>
      <w:ins w:id="61" w:author="N S" w:date="2018-05-18T14:55:00Z">
        <w:r w:rsidR="00510E9C">
          <w:rPr>
            <w:sz w:val="24"/>
            <w:szCs w:val="24"/>
          </w:rPr>
          <w:t>,</w:t>
        </w:r>
      </w:ins>
      <w:ins w:id="62" w:author="Dan Kliebenstein" w:date="2018-05-11T15:41:00Z">
        <w:r w:rsidR="004A6AE6">
          <w:rPr>
            <w:sz w:val="24"/>
            <w:szCs w:val="24"/>
          </w:rPr>
          <w:t xml:space="preserve"> it will be a </w:t>
        </w:r>
      </w:ins>
      <w:ins w:id="63" w:author="Dan Kliebenstein" w:date="2018-05-11T15:42:00Z">
        <w:r w:rsidR="004A6AE6">
          <w:rPr>
            <w:sz w:val="24"/>
            <w:szCs w:val="24"/>
          </w:rPr>
          <w:t>component</w:t>
        </w:r>
      </w:ins>
      <w:ins w:id="64" w:author="Dan Kliebenstein" w:date="2018-05-11T15:41:00Z">
        <w:r w:rsidR="004A6AE6">
          <w:rPr>
            <w:sz w:val="24"/>
            <w:szCs w:val="24"/>
          </w:rPr>
          <w:t xml:space="preserve"> </w:t>
        </w:r>
      </w:ins>
      <w:ins w:id="65" w:author="Dan Kliebenstein" w:date="2018-05-11T15:42:00Z">
        <w:r w:rsidR="004A6AE6">
          <w:rPr>
            <w:sz w:val="24"/>
            <w:szCs w:val="24"/>
          </w:rPr>
          <w:t xml:space="preserve">of the experiment. This fits with the recently developing view that growth, development and resistance in plants are highly integrated processes that may not be as distinct as once believed </w:t>
        </w:r>
      </w:ins>
      <w:bookmarkStart w:id="66" w:name="_Hlk514241228"/>
      <w:r w:rsidR="00075FF0">
        <w:rPr>
          <w:sz w:val="24"/>
          <w:szCs w:val="24"/>
        </w:rPr>
        <w:fldChar w:fldCharType="begin">
          <w:fldData xml:space="preserve">PEVuZE5vdGU+PENpdGU+PEF1dGhvcj5DYW1wb3M8L0F1dGhvcj48WWVhcj4yMDE2PC9ZZWFyPjxS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</w:fldData>
        </w:fldChar>
      </w:r>
      <w:r w:rsidR="005F1A4E">
        <w:rPr>
          <w:sz w:val="24"/>
          <w:szCs w:val="24"/>
        </w:rPr>
        <w:instrText xml:space="preserve"> ADDIN EN.CITE </w:instrText>
      </w:r>
      <w:r w:rsidR="005F1A4E">
        <w:rPr>
          <w:sz w:val="24"/>
          <w:szCs w:val="24"/>
        </w:rPr>
        <w:fldChar w:fldCharType="begin">
          <w:fldData xml:space="preserve">PEVuZE5vdGU+PENpdGU+PEF1dGhvcj5DYW1wb3M8L0F1dGhvcj48WWVhcj4yMDE2PC9ZZWFyPjxS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</w:fldData>
        </w:fldChar>
      </w:r>
      <w:r w:rsidR="005F1A4E">
        <w:rPr>
          <w:sz w:val="24"/>
          <w:szCs w:val="24"/>
        </w:rPr>
        <w:instrText xml:space="preserve"> ADDIN EN.CITE.DATA </w:instrText>
      </w:r>
      <w:r w:rsidR="005F1A4E">
        <w:rPr>
          <w:sz w:val="24"/>
          <w:szCs w:val="24"/>
        </w:rPr>
      </w:r>
      <w:r w:rsidR="005F1A4E">
        <w:rPr>
          <w:sz w:val="24"/>
          <w:szCs w:val="24"/>
        </w:rPr>
        <w:fldChar w:fldCharType="end"/>
      </w:r>
      <w:r w:rsidR="00075FF0">
        <w:rPr>
          <w:sz w:val="24"/>
          <w:szCs w:val="24"/>
        </w:rPr>
      </w:r>
      <w:r w:rsidR="00075FF0">
        <w:rPr>
          <w:sz w:val="24"/>
          <w:szCs w:val="24"/>
        </w:rPr>
        <w:fldChar w:fldCharType="separate"/>
      </w:r>
      <w:r w:rsidR="005F1A4E">
        <w:rPr>
          <w:noProof/>
          <w:sz w:val="24"/>
          <w:szCs w:val="24"/>
        </w:rPr>
        <w:t>(Campos, Yoshida et al. 2016, Ballaré and Pierik 2017, Karasov, Chae et al. 2017, Züst and Agrawal 2017)</w:t>
      </w:r>
      <w:r w:rsidR="00075FF0">
        <w:rPr>
          <w:sz w:val="24"/>
          <w:szCs w:val="24"/>
        </w:rPr>
        <w:fldChar w:fldCharType="end"/>
      </w:r>
      <w:r w:rsidR="004A6AE6">
        <w:rPr>
          <w:sz w:val="24"/>
          <w:szCs w:val="24"/>
        </w:rPr>
        <w:t>.</w:t>
      </w:r>
      <w:bookmarkEnd w:id="66"/>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A subset of these isolates are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wgp>
                  </a:graphicData>
                </a:graphic>
              </wp:anchor>
            </w:drawing>
          </mc:Choice>
          <mc:Fallback>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6"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7"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8"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19"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0"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1"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2"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3"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A03AD5" w:rsidRDefault="00A03AD5"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r>
        <w:rPr>
          <w:b/>
          <w:sz w:val="24"/>
          <w:szCs w:val="24"/>
        </w:rPr>
        <w:br w:type="page"/>
      </w:r>
    </w:p>
    <w:p w14:paraId="7FB8841E" w14:textId="5D4BF56D" w:rsidR="00726003" w:rsidRDefault="00726003" w:rsidP="00726003">
      <w:pPr>
        <w:rPr>
          <w:sz w:val="24"/>
          <w:szCs w:val="24"/>
        </w:rPr>
      </w:pPr>
      <w:r>
        <w:rPr>
          <w:b/>
          <w:sz w:val="24"/>
          <w:szCs w:val="24"/>
        </w:rPr>
        <w:t xml:space="preserve">Figure </w:t>
      </w:r>
      <w:r w:rsidRPr="00650319">
        <w:rPr>
          <w:b/>
          <w:sz w:val="24"/>
          <w:szCs w:val="24"/>
        </w:rPr>
        <w:t xml:space="preserve">1. </w:t>
      </w:r>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269F25C8" w:rsidR="00726003" w:rsidRDefault="00726003" w:rsidP="00726003">
      <w:pPr>
        <w:rPr>
          <w:sz w:val="24"/>
          <w:szCs w:val="24"/>
        </w:rPr>
      </w:pPr>
      <w:r>
        <w:rPr>
          <w:sz w:val="24"/>
          <w:szCs w:val="24"/>
        </w:rPr>
        <w:t xml:space="preserve">c) </w:t>
      </w:r>
      <w:del w:id="67" w:author="nesol" w:date="2018-04-20T11:56:00Z">
        <w:r w:rsidDel="00B376C6">
          <w:rPr>
            <w:sz w:val="24"/>
            <w:szCs w:val="24"/>
          </w:rPr>
          <w:delText>Shown is an i</w:delText>
        </w:r>
        <w:r w:rsidRPr="00572481" w:rsidDel="00B376C6">
          <w:rPr>
            <w:sz w:val="24"/>
            <w:szCs w:val="24"/>
          </w:rPr>
          <w:delText>nteraction</w:delText>
        </w:r>
      </w:del>
      <w:ins w:id="68" w:author="nesol" w:date="2018-04-20T11:56:00Z">
        <w:r w:rsidR="00B376C6">
          <w:rPr>
            <w:sz w:val="24"/>
            <w:szCs w:val="24"/>
          </w:rPr>
          <w:t>An interaction</w:t>
        </w:r>
      </w:ins>
      <w:r w:rsidRPr="00572481">
        <w:rPr>
          <w:sz w:val="24"/>
          <w:szCs w:val="24"/>
        </w:rPr>
        <w:t xml:space="preserve">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all of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The ten most saprophytic, or low virulence, isolates, as estimated by mean virulence across all genotypes, are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1FC7FE18"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del w:id="69" w:author="Dan Kliebenstein" w:date="2018-05-10T17:10:00Z">
        <w:r w:rsidR="004A1B55" w:rsidDel="00D83170">
          <w:rPr>
            <w:sz w:val="24"/>
            <w:szCs w:val="24"/>
          </w:rPr>
          <w:delText xml:space="preserve">explained </w:delText>
        </w:r>
        <w:r w:rsidR="00D71B30" w:rsidDel="00D83170">
          <w:rPr>
            <w:sz w:val="24"/>
            <w:szCs w:val="24"/>
          </w:rPr>
          <w:delText xml:space="preserve">60% of the </w:delText>
        </w:r>
        <w:r w:rsidR="008B0B54" w:rsidDel="00D83170">
          <w:rPr>
            <w:sz w:val="24"/>
            <w:szCs w:val="24"/>
          </w:rPr>
          <w:delText xml:space="preserve">total </w:delText>
        </w:r>
        <w:r w:rsidR="00D71B30" w:rsidDel="00D83170">
          <w:rPr>
            <w:sz w:val="24"/>
            <w:szCs w:val="24"/>
          </w:rPr>
          <w:delText xml:space="preserve">variance for lesion size, and </w:delText>
        </w:r>
      </w:del>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1.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36A7D996"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w:t>
      </w:r>
      <w:ins w:id="70" w:author="N S" w:date="2018-05-15T15:56:00Z">
        <w:r w:rsidR="002B7378">
          <w:rPr>
            <w:sz w:val="24"/>
            <w:szCs w:val="24"/>
          </w:rPr>
          <w:t>,</w:t>
        </w:r>
      </w:ins>
      <w:r>
        <w:rPr>
          <w:sz w:val="24"/>
          <w:szCs w:val="24"/>
        </w:rPr>
        <w:t xml:space="preserve">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85"/>
        <w:gridCol w:w="982"/>
        <w:gridCol w:w="982"/>
        <w:gridCol w:w="982"/>
        <w:gridCol w:w="1005"/>
        <w:gridCol w:w="982"/>
        <w:gridCol w:w="982"/>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pPr>
              <w:jc w:val="center"/>
              <w:rPr>
                <w:sz w:val="24"/>
                <w:szCs w:val="24"/>
              </w:rPr>
              <w:pPrChange w:id="71" w:author="Dan Kliebenstein" w:date="2018-05-10T16:48:00Z">
                <w:pPr/>
              </w:pPrChange>
            </w:pPr>
            <w:r w:rsidRPr="00C448B0">
              <w:rPr>
                <w:sz w:val="24"/>
                <w:szCs w:val="24"/>
              </w:rPr>
              <w:t>%</w:t>
            </w:r>
            <w:del w:id="72" w:author="N S" w:date="2018-05-15T15:56:00Z">
              <w:r w:rsidRPr="00C448B0" w:rsidDel="002B7378">
                <w:rPr>
                  <w:sz w:val="24"/>
                  <w:szCs w:val="24"/>
                </w:rPr>
                <w:delText xml:space="preserve"> </w:delText>
              </w:r>
            </w:del>
            <w:r w:rsidRPr="00C448B0">
              <w:rPr>
                <w:sz w:val="24"/>
                <w:szCs w:val="24"/>
              </w:rPr>
              <w:t xml:space="preserve">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pPr>
              <w:jc w:val="center"/>
              <w:rPr>
                <w:sz w:val="24"/>
                <w:szCs w:val="24"/>
              </w:rPr>
              <w:pPrChange w:id="73" w:author="Dan Kliebenstein" w:date="2018-05-10T16:48:00Z">
                <w:pPr/>
              </w:pPrChange>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pPr>
              <w:jc w:val="center"/>
              <w:rPr>
                <w:sz w:val="24"/>
                <w:szCs w:val="24"/>
              </w:rPr>
              <w:pPrChange w:id="74" w:author="Dan Kliebenstein" w:date="2018-05-10T16:48:00Z">
                <w:pPr/>
              </w:pPrChange>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pPr>
              <w:jc w:val="center"/>
              <w:rPr>
                <w:sz w:val="24"/>
                <w:szCs w:val="24"/>
              </w:rPr>
              <w:pPrChange w:id="75" w:author="Dan Kliebenstein" w:date="2018-05-10T16:48:00Z">
                <w:pPr/>
              </w:pPrChange>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pPr>
              <w:jc w:val="center"/>
              <w:rPr>
                <w:sz w:val="24"/>
                <w:szCs w:val="24"/>
              </w:rPr>
              <w:pPrChange w:id="76" w:author="Dan Kliebenstein" w:date="2018-05-10T16:48:00Z">
                <w:pPr/>
              </w:pPrChange>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pPr>
              <w:jc w:val="center"/>
              <w:rPr>
                <w:sz w:val="24"/>
                <w:szCs w:val="24"/>
              </w:rPr>
              <w:pPrChange w:id="77" w:author="Dan Kliebenstein" w:date="2018-05-10T16:48:00Z">
                <w:pPr/>
              </w:pPrChange>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pPr>
              <w:jc w:val="right"/>
              <w:rPr>
                <w:sz w:val="24"/>
                <w:szCs w:val="24"/>
              </w:rPr>
              <w:pPrChange w:id="78" w:author="Dan Kliebenstein" w:date="2018-05-10T16:48:00Z">
                <w:pPr/>
              </w:pPrChange>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pPr>
              <w:jc w:val="right"/>
              <w:rPr>
                <w:sz w:val="24"/>
                <w:szCs w:val="24"/>
              </w:rPr>
              <w:pPrChange w:id="79" w:author="Dan Kliebenstein" w:date="2018-05-10T16:48:00Z">
                <w:pPr/>
              </w:pPrChange>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pPr>
              <w:jc w:val="right"/>
              <w:rPr>
                <w:sz w:val="24"/>
                <w:szCs w:val="24"/>
              </w:rPr>
              <w:pPrChange w:id="80" w:author="Dan Kliebenstein" w:date="2018-05-10T16:48:00Z">
                <w:pPr/>
              </w:pPrChange>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68C0988" w:rsidR="00726003" w:rsidRPr="00C448B0" w:rsidRDefault="00726003">
            <w:pPr>
              <w:jc w:val="right"/>
              <w:rPr>
                <w:sz w:val="24"/>
                <w:szCs w:val="24"/>
              </w:rPr>
              <w:pPrChange w:id="81" w:author="Dan Kliebenstein" w:date="2018-05-10T16:48:00Z">
                <w:pPr/>
              </w:pPrChange>
            </w:pPr>
            <w:r w:rsidRPr="00C448B0">
              <w:rPr>
                <w:sz w:val="24"/>
                <w:szCs w:val="24"/>
              </w:rPr>
              <w:t>13.5</w:t>
            </w:r>
            <w:del w:id="82" w:author="Dan Kliebenstein" w:date="2018-05-10T16:48:00Z">
              <w:r w:rsidRPr="00C448B0" w:rsidDel="00411B7E">
                <w:rPr>
                  <w:sz w:val="24"/>
                  <w:szCs w:val="24"/>
                </w:rPr>
                <w:delText>4</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pPr>
              <w:jc w:val="right"/>
              <w:rPr>
                <w:sz w:val="24"/>
                <w:szCs w:val="24"/>
              </w:rPr>
              <w:pPrChange w:id="83" w:author="Dan Kliebenstein" w:date="2018-05-10T16:48:00Z">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pPr>
              <w:jc w:val="right"/>
              <w:rPr>
                <w:sz w:val="24"/>
                <w:szCs w:val="24"/>
              </w:rPr>
              <w:pPrChange w:id="84" w:author="Dan Kliebenstein" w:date="2018-05-10T16:48:00Z">
                <w:pPr/>
              </w:pPrChange>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pPr>
              <w:jc w:val="right"/>
              <w:rPr>
                <w:sz w:val="24"/>
                <w:szCs w:val="24"/>
              </w:rPr>
              <w:pPrChange w:id="85" w:author="Dan Kliebenstein" w:date="2018-05-10T16:48:00Z">
                <w:pPr/>
              </w:pPrChange>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pPr>
              <w:jc w:val="right"/>
              <w:rPr>
                <w:sz w:val="24"/>
                <w:szCs w:val="24"/>
              </w:rPr>
              <w:pPrChange w:id="86" w:author="Dan Kliebenstein" w:date="2018-05-10T16:48:00Z">
                <w:pPr/>
              </w:pPrChange>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2A921F00" w:rsidR="00726003" w:rsidRPr="00C448B0" w:rsidRDefault="00726003">
            <w:pPr>
              <w:jc w:val="right"/>
              <w:rPr>
                <w:sz w:val="24"/>
                <w:szCs w:val="24"/>
              </w:rPr>
              <w:pPrChange w:id="87" w:author="Dan Kliebenstein" w:date="2018-05-10T16:48:00Z">
                <w:pPr/>
              </w:pPrChange>
            </w:pPr>
            <w:r w:rsidRPr="00C448B0">
              <w:rPr>
                <w:sz w:val="24"/>
                <w:szCs w:val="24"/>
              </w:rPr>
              <w:t>19.</w:t>
            </w:r>
            <w:del w:id="88" w:author="Dan Kliebenstein" w:date="2018-05-10T16:48:00Z">
              <w:r w:rsidRPr="00C448B0" w:rsidDel="00411B7E">
                <w:rPr>
                  <w:sz w:val="24"/>
                  <w:szCs w:val="24"/>
                </w:rPr>
                <w:delText>45</w:delText>
              </w:r>
            </w:del>
            <w:ins w:id="89"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61FDD3E7" w:rsidR="00726003" w:rsidRPr="00C448B0" w:rsidRDefault="00726003">
            <w:pPr>
              <w:jc w:val="right"/>
              <w:rPr>
                <w:sz w:val="24"/>
                <w:szCs w:val="24"/>
              </w:rPr>
              <w:pPrChange w:id="90" w:author="Dan Kliebenstein" w:date="2018-05-10T16:48:00Z">
                <w:pPr/>
              </w:pPrChange>
            </w:pPr>
            <w:r w:rsidRPr="00C448B0">
              <w:rPr>
                <w:sz w:val="24"/>
                <w:szCs w:val="24"/>
              </w:rPr>
              <w:t>96.</w:t>
            </w:r>
            <w:del w:id="91" w:author="Dan Kliebenstein" w:date="2018-05-10T16:48:00Z">
              <w:r w:rsidRPr="00C448B0" w:rsidDel="00411B7E">
                <w:rPr>
                  <w:sz w:val="24"/>
                  <w:szCs w:val="24"/>
                </w:rPr>
                <w:delText>46</w:delText>
              </w:r>
            </w:del>
            <w:ins w:id="92"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pPr>
              <w:jc w:val="right"/>
              <w:rPr>
                <w:sz w:val="24"/>
                <w:szCs w:val="24"/>
              </w:rPr>
              <w:pPrChange w:id="93" w:author="Dan Kliebenstein" w:date="2018-05-10T16:48:00Z">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pPr>
              <w:jc w:val="right"/>
              <w:rPr>
                <w:sz w:val="24"/>
                <w:szCs w:val="24"/>
              </w:rPr>
              <w:pPrChange w:id="94" w:author="Dan Kliebenstein" w:date="2018-05-10T16:48:00Z">
                <w:pPr/>
              </w:pPrChange>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r w:rsidRPr="00C448B0">
              <w:rPr>
                <w:sz w:val="24"/>
                <w:szCs w:val="24"/>
              </w:rPr>
              <w:t>Domest/Plant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pPr>
              <w:jc w:val="right"/>
              <w:rPr>
                <w:sz w:val="24"/>
                <w:szCs w:val="24"/>
              </w:rPr>
              <w:pPrChange w:id="95" w:author="Dan Kliebenstein" w:date="2018-05-10T16:48:00Z">
                <w:pPr/>
              </w:pPrChange>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pPr>
              <w:jc w:val="right"/>
              <w:rPr>
                <w:sz w:val="24"/>
                <w:szCs w:val="24"/>
              </w:rPr>
              <w:pPrChange w:id="96" w:author="Dan Kliebenstein" w:date="2018-05-10T16:48:00Z">
                <w:pPr/>
              </w:pPrChange>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463A69BE" w:rsidR="00726003" w:rsidRPr="00C448B0" w:rsidRDefault="00726003">
            <w:pPr>
              <w:jc w:val="right"/>
              <w:rPr>
                <w:sz w:val="24"/>
                <w:szCs w:val="24"/>
              </w:rPr>
              <w:pPrChange w:id="97" w:author="Dan Kliebenstein" w:date="2018-05-10T16:48:00Z">
                <w:pPr/>
              </w:pPrChange>
            </w:pPr>
            <w:r w:rsidRPr="00C448B0">
              <w:rPr>
                <w:sz w:val="24"/>
                <w:szCs w:val="24"/>
              </w:rPr>
              <w:t>73.</w:t>
            </w:r>
            <w:del w:id="98" w:author="Dan Kliebenstein" w:date="2018-05-10T16:48:00Z">
              <w:r w:rsidRPr="00C448B0" w:rsidDel="00411B7E">
                <w:rPr>
                  <w:sz w:val="24"/>
                  <w:szCs w:val="24"/>
                </w:rPr>
                <w:delText>67</w:delText>
              </w:r>
            </w:del>
            <w:ins w:id="99" w:author="Dan Kliebenstein" w:date="2018-05-10T16:48:00Z">
              <w:r w:rsidR="00411B7E">
                <w:rPr>
                  <w:sz w:val="24"/>
                  <w:szCs w:val="24"/>
                </w:rPr>
                <w:t>7</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5DC5CC5" w:rsidR="00726003" w:rsidRPr="00C448B0" w:rsidRDefault="00726003">
            <w:pPr>
              <w:jc w:val="right"/>
              <w:rPr>
                <w:sz w:val="24"/>
                <w:szCs w:val="24"/>
              </w:rPr>
              <w:pPrChange w:id="100" w:author="Dan Kliebenstein" w:date="2018-05-10T16:48:00Z">
                <w:pPr/>
              </w:pPrChange>
            </w:pPr>
            <w:r w:rsidRPr="00C448B0">
              <w:rPr>
                <w:sz w:val="24"/>
                <w:szCs w:val="24"/>
              </w:rPr>
              <w:t>36.5</w:t>
            </w:r>
            <w:del w:id="101" w:author="Dan Kliebenstein" w:date="2018-05-10T16:48:00Z">
              <w:r w:rsidRPr="00C448B0" w:rsidDel="00411B7E">
                <w:rPr>
                  <w:sz w:val="24"/>
                  <w:szCs w:val="24"/>
                </w:rPr>
                <w:delText>4</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pPr>
              <w:jc w:val="right"/>
              <w:rPr>
                <w:sz w:val="24"/>
                <w:szCs w:val="24"/>
              </w:rPr>
              <w:pPrChange w:id="102" w:author="Dan Kliebenstein" w:date="2018-05-10T16:48:00Z">
                <w:pPr/>
              </w:pPrChange>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pPr>
              <w:jc w:val="right"/>
              <w:rPr>
                <w:sz w:val="24"/>
                <w:szCs w:val="24"/>
              </w:rPr>
              <w:pPrChange w:id="103" w:author="Dan Kliebenstein" w:date="2018-05-10T16:48:00Z">
                <w:pPr/>
              </w:pPrChange>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r w:rsidRPr="00C448B0">
              <w:rPr>
                <w:sz w:val="24"/>
                <w:szCs w:val="24"/>
              </w:rPr>
              <w:t>Iso:Domest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pPr>
              <w:jc w:val="right"/>
              <w:rPr>
                <w:sz w:val="24"/>
                <w:szCs w:val="24"/>
              </w:rPr>
              <w:pPrChange w:id="104" w:author="Dan Kliebenstein" w:date="2018-05-10T16:48:00Z">
                <w:pPr/>
              </w:pPrChange>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pPr>
              <w:jc w:val="right"/>
              <w:rPr>
                <w:sz w:val="24"/>
                <w:szCs w:val="24"/>
              </w:rPr>
              <w:pPrChange w:id="105" w:author="Dan Kliebenstein" w:date="2018-05-10T16:48:00Z">
                <w:pPr/>
              </w:pPrChange>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6C9484B0" w:rsidR="00726003" w:rsidRPr="00C448B0" w:rsidRDefault="00726003">
            <w:pPr>
              <w:jc w:val="right"/>
              <w:rPr>
                <w:sz w:val="24"/>
                <w:szCs w:val="24"/>
              </w:rPr>
              <w:pPrChange w:id="106" w:author="Dan Kliebenstein" w:date="2018-05-10T16:48:00Z">
                <w:pPr/>
              </w:pPrChange>
            </w:pPr>
            <w:r w:rsidRPr="00C448B0">
              <w:rPr>
                <w:sz w:val="24"/>
                <w:szCs w:val="24"/>
              </w:rPr>
              <w:t>20.</w:t>
            </w:r>
            <w:del w:id="107" w:author="Dan Kliebenstein" w:date="2018-05-10T16:48:00Z">
              <w:r w:rsidRPr="00C448B0" w:rsidDel="00411B7E">
                <w:rPr>
                  <w:sz w:val="24"/>
                  <w:szCs w:val="24"/>
                </w:rPr>
                <w:delText>67</w:delText>
              </w:r>
            </w:del>
            <w:ins w:id="108" w:author="Dan Kliebenstein" w:date="2018-05-10T16:48:00Z">
              <w:r w:rsidR="00411B7E">
                <w:rPr>
                  <w:sz w:val="24"/>
                  <w:szCs w:val="24"/>
                </w:rPr>
                <w:t>7</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1B104782" w:rsidR="00726003" w:rsidRPr="00C448B0" w:rsidRDefault="00726003">
            <w:pPr>
              <w:jc w:val="right"/>
              <w:rPr>
                <w:sz w:val="24"/>
                <w:szCs w:val="24"/>
              </w:rPr>
              <w:pPrChange w:id="109" w:author="Dan Kliebenstein" w:date="2018-05-10T16:48:00Z">
                <w:pPr/>
              </w:pPrChange>
            </w:pPr>
            <w:r w:rsidRPr="00C448B0">
              <w:rPr>
                <w:sz w:val="24"/>
                <w:szCs w:val="24"/>
              </w:rPr>
              <w:t>1</w:t>
            </w:r>
            <w:del w:id="110" w:author="Dan Kliebenstein" w:date="2018-05-10T16:48:00Z">
              <w:r w:rsidRPr="00C448B0" w:rsidDel="00411B7E">
                <w:rPr>
                  <w:sz w:val="24"/>
                  <w:szCs w:val="24"/>
                </w:rPr>
                <w:delText>.091</w:delText>
              </w:r>
            </w:del>
            <w:ins w:id="111" w:author="Dan Kliebenstein" w:date="2018-05-10T16:48:00Z">
              <w:r w:rsidR="00411B7E">
                <w:rPr>
                  <w:sz w:val="24"/>
                  <w:szCs w:val="24"/>
                </w:rPr>
                <w:t>1</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pPr>
              <w:jc w:val="right"/>
              <w:rPr>
                <w:sz w:val="24"/>
                <w:szCs w:val="24"/>
              </w:rPr>
              <w:pPrChange w:id="112" w:author="Dan Kliebenstein" w:date="2018-05-10T16:48:00Z">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pPr>
              <w:jc w:val="right"/>
              <w:rPr>
                <w:sz w:val="24"/>
                <w:szCs w:val="24"/>
              </w:rPr>
              <w:pPrChange w:id="113" w:author="Dan Kliebenstein" w:date="2018-05-10T16:48:00Z">
                <w:pPr/>
              </w:pPrChange>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r w:rsidRPr="00C448B0">
              <w:rPr>
                <w:sz w:val="24"/>
                <w:szCs w:val="24"/>
              </w:rPr>
              <w:t>Iso:Domest/Plant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pPr>
              <w:jc w:val="right"/>
              <w:rPr>
                <w:sz w:val="24"/>
                <w:szCs w:val="24"/>
              </w:rPr>
              <w:pPrChange w:id="114" w:author="Dan Kliebenstein" w:date="2018-05-10T16:48:00Z">
                <w:pPr/>
              </w:pPrChange>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pPr>
              <w:jc w:val="right"/>
              <w:rPr>
                <w:sz w:val="24"/>
                <w:szCs w:val="24"/>
              </w:rPr>
              <w:pPrChange w:id="115" w:author="Dan Kliebenstein" w:date="2018-05-10T16:48:00Z">
                <w:pPr/>
              </w:pPrChange>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pPr>
              <w:jc w:val="right"/>
              <w:rPr>
                <w:sz w:val="24"/>
                <w:szCs w:val="24"/>
              </w:rPr>
              <w:pPrChange w:id="116" w:author="Dan Kliebenstein" w:date="2018-05-10T16:48:00Z">
                <w:pPr/>
              </w:pPrChange>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2E44E78E" w:rsidR="00726003" w:rsidRPr="00C448B0" w:rsidRDefault="00726003">
            <w:pPr>
              <w:jc w:val="right"/>
              <w:rPr>
                <w:sz w:val="24"/>
                <w:szCs w:val="24"/>
              </w:rPr>
              <w:pPrChange w:id="117" w:author="Dan Kliebenstein" w:date="2018-05-10T16:48:00Z">
                <w:pPr/>
              </w:pPrChange>
            </w:pPr>
            <w:del w:id="118" w:author="Dan Kliebenstein" w:date="2018-05-10T16:48:00Z">
              <w:r w:rsidRPr="00C448B0" w:rsidDel="00411B7E">
                <w:rPr>
                  <w:sz w:val="24"/>
                  <w:szCs w:val="24"/>
                </w:rPr>
                <w:delText>0.9838</w:delText>
              </w:r>
            </w:del>
            <w:ins w:id="119" w:author="Dan Kliebenstein" w:date="2018-05-10T16:48:00Z">
              <w:r w:rsidR="00411B7E">
                <w:rPr>
                  <w:sz w:val="24"/>
                  <w:szCs w:val="24"/>
                </w:rPr>
                <w:t>1.0</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pPr>
              <w:jc w:val="right"/>
              <w:rPr>
                <w:sz w:val="24"/>
                <w:szCs w:val="24"/>
              </w:rPr>
              <w:pPrChange w:id="120" w:author="Dan Kliebenstein" w:date="2018-05-10T16:48:00Z">
                <w:pPr/>
              </w:pPrChange>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pPr>
              <w:jc w:val="right"/>
              <w:rPr>
                <w:sz w:val="24"/>
                <w:szCs w:val="24"/>
              </w:rPr>
              <w:pPrChange w:id="121" w:author="Dan Kliebenstein" w:date="2018-05-10T16:48:00Z">
                <w:pPr/>
              </w:pPrChange>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pPr>
              <w:jc w:val="right"/>
              <w:rPr>
                <w:sz w:val="24"/>
                <w:szCs w:val="24"/>
              </w:rPr>
              <w:pPrChange w:id="122" w:author="Dan Kliebenstein" w:date="2018-05-10T16:48:00Z">
                <w:pPr/>
              </w:pPrChange>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pPr>
              <w:jc w:val="right"/>
              <w:rPr>
                <w:sz w:val="24"/>
                <w:szCs w:val="24"/>
              </w:rPr>
              <w:pPrChange w:id="123"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pPr>
              <w:jc w:val="right"/>
              <w:rPr>
                <w:sz w:val="24"/>
                <w:szCs w:val="24"/>
              </w:rPr>
              <w:pPrChange w:id="124" w:author="Dan Kliebenstein" w:date="2018-05-10T16:48:00Z">
                <w:pPr/>
              </w:pPrChange>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pPr>
              <w:jc w:val="right"/>
              <w:rPr>
                <w:sz w:val="24"/>
                <w:szCs w:val="24"/>
              </w:rPr>
              <w:pPrChange w:id="125" w:author="Dan Kliebenstein" w:date="2018-05-10T16:48:00Z">
                <w:pPr/>
              </w:pPrChange>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pPr>
              <w:jc w:val="right"/>
              <w:rPr>
                <w:sz w:val="24"/>
                <w:szCs w:val="24"/>
              </w:rPr>
              <w:pPrChange w:id="126" w:author="Dan Kliebenstein" w:date="2018-05-10T16:48:00Z">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pPr>
              <w:jc w:val="right"/>
              <w:rPr>
                <w:sz w:val="24"/>
                <w:szCs w:val="24"/>
              </w:rPr>
              <w:pPrChange w:id="127" w:author="Dan Kliebenstein" w:date="2018-05-10T16:48:00Z">
                <w:pPr/>
              </w:pPrChange>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r w:rsidRPr="00C448B0">
              <w:rPr>
                <w:sz w:val="24"/>
                <w:szCs w:val="24"/>
              </w:rPr>
              <w:t>Exp/Block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pPr>
              <w:jc w:val="right"/>
              <w:rPr>
                <w:sz w:val="24"/>
                <w:szCs w:val="24"/>
              </w:rPr>
              <w:pPrChange w:id="128" w:author="Dan Kliebenstein" w:date="2018-05-10T16:48:00Z">
                <w:pPr/>
              </w:pPrChange>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pPr>
              <w:jc w:val="right"/>
              <w:rPr>
                <w:sz w:val="24"/>
                <w:szCs w:val="24"/>
              </w:rPr>
              <w:pPrChange w:id="129"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pPr>
              <w:jc w:val="right"/>
              <w:rPr>
                <w:sz w:val="24"/>
                <w:szCs w:val="24"/>
              </w:rPr>
              <w:pPrChange w:id="130" w:author="Dan Kliebenstein" w:date="2018-05-10T16:48:00Z">
                <w:pPr/>
              </w:pPrChange>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pPr>
              <w:jc w:val="right"/>
              <w:rPr>
                <w:sz w:val="24"/>
                <w:szCs w:val="24"/>
              </w:rPr>
              <w:pPrChange w:id="131" w:author="Dan Kliebenstein" w:date="2018-05-10T16:48:00Z">
                <w:pPr/>
              </w:pPrChange>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pPr>
              <w:jc w:val="right"/>
              <w:rPr>
                <w:sz w:val="24"/>
                <w:szCs w:val="24"/>
              </w:rPr>
              <w:pPrChange w:id="132" w:author="Dan Kliebenstein" w:date="2018-05-10T16:48:00Z">
                <w:pPr/>
              </w:pPrChange>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pPr>
              <w:jc w:val="right"/>
              <w:rPr>
                <w:sz w:val="24"/>
                <w:szCs w:val="24"/>
              </w:rPr>
              <w:pPrChange w:id="133" w:author="Dan Kliebenstein" w:date="2018-05-10T16:48:00Z">
                <w:pPr/>
              </w:pPrChange>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r w:rsidRPr="00C448B0">
              <w:rPr>
                <w:sz w:val="24"/>
                <w:szCs w:val="24"/>
              </w:rPr>
              <w:t>Exp:Iso</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pPr>
              <w:jc w:val="right"/>
              <w:rPr>
                <w:sz w:val="24"/>
                <w:szCs w:val="24"/>
              </w:rPr>
              <w:pPrChange w:id="134" w:author="Dan Kliebenstein" w:date="2018-05-10T16:48:00Z">
                <w:pPr/>
              </w:pPrChange>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pPr>
              <w:jc w:val="right"/>
              <w:rPr>
                <w:sz w:val="24"/>
                <w:szCs w:val="24"/>
              </w:rPr>
              <w:pPrChange w:id="135"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pPr>
              <w:jc w:val="right"/>
              <w:rPr>
                <w:sz w:val="24"/>
                <w:szCs w:val="24"/>
              </w:rPr>
              <w:pPrChange w:id="136" w:author="Dan Kliebenstein" w:date="2018-05-10T16:48:00Z">
                <w:pPr/>
              </w:pPrChange>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1F39D450" w:rsidR="00726003" w:rsidRPr="00C448B0" w:rsidRDefault="00726003">
            <w:pPr>
              <w:jc w:val="right"/>
              <w:rPr>
                <w:sz w:val="24"/>
                <w:szCs w:val="24"/>
              </w:rPr>
              <w:pPrChange w:id="137" w:author="Dan Kliebenstein" w:date="2018-05-10T16:48:00Z">
                <w:pPr/>
              </w:pPrChange>
            </w:pPr>
            <w:r w:rsidRPr="00C448B0">
              <w:rPr>
                <w:sz w:val="24"/>
                <w:szCs w:val="24"/>
              </w:rPr>
              <w:t>8.0</w:t>
            </w:r>
            <w:del w:id="138" w:author="Dan Kliebenstein" w:date="2018-05-10T16:48:00Z">
              <w:r w:rsidRPr="00C448B0" w:rsidDel="00411B7E">
                <w:rPr>
                  <w:sz w:val="24"/>
                  <w:szCs w:val="24"/>
                </w:rPr>
                <w:delText>28</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pPr>
              <w:jc w:val="right"/>
              <w:rPr>
                <w:sz w:val="24"/>
                <w:szCs w:val="24"/>
              </w:rPr>
              <w:pPrChange w:id="139" w:author="Dan Kliebenstein" w:date="2018-05-10T16:48:00Z">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pPr>
              <w:jc w:val="right"/>
              <w:rPr>
                <w:sz w:val="24"/>
                <w:szCs w:val="24"/>
              </w:rPr>
              <w:pPrChange w:id="140" w:author="Dan Kliebenstein" w:date="2018-05-10T16:48:00Z">
                <w:pPr/>
              </w:pPrChange>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r w:rsidRPr="00C448B0">
              <w:rPr>
                <w:sz w:val="24"/>
                <w:szCs w:val="24"/>
              </w:rPr>
              <w:t>Exp:Domest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pPr>
              <w:jc w:val="right"/>
              <w:rPr>
                <w:sz w:val="24"/>
                <w:szCs w:val="24"/>
              </w:rPr>
              <w:pPrChange w:id="141" w:author="Dan Kliebenstein" w:date="2018-05-10T16:48:00Z">
                <w:pPr/>
              </w:pPrChange>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pPr>
              <w:jc w:val="right"/>
              <w:rPr>
                <w:sz w:val="24"/>
                <w:szCs w:val="24"/>
              </w:rPr>
              <w:pPrChange w:id="142"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679B8315" w:rsidR="00726003" w:rsidRPr="00C448B0" w:rsidRDefault="00726003">
            <w:pPr>
              <w:jc w:val="right"/>
              <w:rPr>
                <w:sz w:val="24"/>
                <w:szCs w:val="24"/>
              </w:rPr>
              <w:pPrChange w:id="143" w:author="Dan Kliebenstein" w:date="2018-05-10T16:48:00Z">
                <w:pPr/>
              </w:pPrChange>
            </w:pPr>
            <w:r w:rsidRPr="00C448B0">
              <w:rPr>
                <w:sz w:val="24"/>
                <w:szCs w:val="24"/>
              </w:rPr>
              <w:t>0</w:t>
            </w:r>
            <w:ins w:id="144" w:author="Dan Kliebenstein" w:date="2018-05-10T16:48:00Z">
              <w:r w:rsidR="00411B7E">
                <w:rPr>
                  <w:sz w:val="24"/>
                  <w:szCs w:val="24"/>
                </w:rPr>
                <w:t>.</w:t>
              </w:r>
            </w:ins>
            <w:del w:id="145" w:author="Dan Kliebenstein" w:date="2018-05-10T16:48:00Z">
              <w:r w:rsidRPr="00C448B0" w:rsidDel="00411B7E">
                <w:rPr>
                  <w:sz w:val="24"/>
                  <w:szCs w:val="24"/>
                </w:rPr>
                <w:delText>.83</w:delText>
              </w:r>
            </w:del>
            <w:ins w:id="146" w:author="Dan Kliebenstein" w:date="2018-05-10T16:48:00Z">
              <w:r w:rsidR="00411B7E">
                <w:rPr>
                  <w:sz w:val="24"/>
                  <w:szCs w:val="24"/>
                </w:rPr>
                <w:t>8</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60529E43" w:rsidR="00726003" w:rsidRPr="00C448B0" w:rsidRDefault="00726003">
            <w:pPr>
              <w:jc w:val="right"/>
              <w:rPr>
                <w:sz w:val="24"/>
                <w:szCs w:val="24"/>
              </w:rPr>
              <w:pPrChange w:id="147" w:author="Dan Kliebenstein" w:date="2018-05-10T16:48:00Z">
                <w:pPr/>
              </w:pPrChange>
            </w:pPr>
            <w:r w:rsidRPr="00C448B0">
              <w:rPr>
                <w:sz w:val="24"/>
                <w:szCs w:val="24"/>
              </w:rPr>
              <w:t>4.</w:t>
            </w:r>
            <w:ins w:id="148" w:author="Dan Kliebenstein" w:date="2018-05-10T16:48:00Z">
              <w:r w:rsidR="00411B7E">
                <w:rPr>
                  <w:sz w:val="24"/>
                  <w:szCs w:val="24"/>
                </w:rPr>
                <w:t>1</w:t>
              </w:r>
            </w:ins>
            <w:del w:id="149" w:author="Dan Kliebenstein" w:date="2018-05-10T16:48:00Z">
              <w:r w:rsidRPr="00C448B0" w:rsidDel="00411B7E">
                <w:rPr>
                  <w:sz w:val="24"/>
                  <w:szCs w:val="24"/>
                </w:rPr>
                <w:delText>095</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pPr>
              <w:jc w:val="right"/>
              <w:rPr>
                <w:sz w:val="24"/>
                <w:szCs w:val="24"/>
              </w:rPr>
              <w:pPrChange w:id="150" w:author="Dan Kliebenstein" w:date="2018-05-10T16:48:00Z">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pPr>
              <w:jc w:val="right"/>
              <w:rPr>
                <w:sz w:val="24"/>
                <w:szCs w:val="24"/>
              </w:rPr>
              <w:pPrChange w:id="151" w:author="Dan Kliebenstein" w:date="2018-05-10T16:48:00Z">
                <w:pPr/>
              </w:pPrChange>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r w:rsidRPr="00C448B0">
              <w:rPr>
                <w:sz w:val="24"/>
                <w:szCs w:val="24"/>
              </w:rPr>
              <w:t>Exp:Domest/Plant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pPr>
              <w:jc w:val="right"/>
              <w:rPr>
                <w:sz w:val="24"/>
                <w:szCs w:val="24"/>
              </w:rPr>
              <w:pPrChange w:id="152" w:author="Dan Kliebenstein" w:date="2018-05-10T16:48:00Z">
                <w:pPr/>
              </w:pPrChange>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pPr>
              <w:jc w:val="right"/>
              <w:rPr>
                <w:sz w:val="24"/>
                <w:szCs w:val="24"/>
              </w:rPr>
              <w:pPrChange w:id="153"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617BD3D6" w:rsidR="00726003" w:rsidRPr="00C448B0" w:rsidRDefault="00726003">
            <w:pPr>
              <w:jc w:val="right"/>
              <w:rPr>
                <w:sz w:val="24"/>
                <w:szCs w:val="24"/>
              </w:rPr>
              <w:pPrChange w:id="154" w:author="Dan Kliebenstein" w:date="2018-05-10T16:49:00Z">
                <w:pPr/>
              </w:pPrChange>
            </w:pPr>
            <w:r w:rsidRPr="00C448B0">
              <w:rPr>
                <w:sz w:val="24"/>
                <w:szCs w:val="24"/>
              </w:rPr>
              <w:t>47.4</w:t>
            </w:r>
            <w:del w:id="155" w:author="Dan Kliebenstein" w:date="2018-05-10T16:49:00Z">
              <w:r w:rsidRPr="00C448B0" w:rsidDel="00411B7E">
                <w:rPr>
                  <w:sz w:val="24"/>
                  <w:szCs w:val="24"/>
                </w:rPr>
                <w:delText>3</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2ED5F7D4" w:rsidR="00726003" w:rsidRPr="00C448B0" w:rsidRDefault="00726003">
            <w:pPr>
              <w:jc w:val="right"/>
              <w:rPr>
                <w:sz w:val="24"/>
                <w:szCs w:val="24"/>
              </w:rPr>
              <w:pPrChange w:id="156" w:author="Dan Kliebenstein" w:date="2018-05-10T16:48:00Z">
                <w:pPr/>
              </w:pPrChange>
            </w:pPr>
            <w:r w:rsidRPr="00C448B0">
              <w:rPr>
                <w:sz w:val="24"/>
                <w:szCs w:val="24"/>
              </w:rPr>
              <w:t>23.</w:t>
            </w:r>
            <w:del w:id="157" w:author="Dan Kliebenstein" w:date="2018-05-10T16:48:00Z">
              <w:r w:rsidRPr="00C448B0" w:rsidDel="00411B7E">
                <w:rPr>
                  <w:sz w:val="24"/>
                  <w:szCs w:val="24"/>
                </w:rPr>
                <w:delText>53</w:delText>
              </w:r>
            </w:del>
            <w:ins w:id="158"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pPr>
              <w:jc w:val="right"/>
              <w:rPr>
                <w:sz w:val="24"/>
                <w:szCs w:val="24"/>
              </w:rPr>
              <w:pPrChange w:id="159" w:author="Dan Kliebenstein" w:date="2018-05-10T16:48:00Z">
                <w:pPr/>
              </w:pPrChange>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pPr>
              <w:jc w:val="right"/>
              <w:rPr>
                <w:sz w:val="24"/>
                <w:szCs w:val="24"/>
              </w:rPr>
              <w:pPrChange w:id="160" w:author="Dan Kliebenstein" w:date="2018-05-10T16:48:00Z">
                <w:pPr/>
              </w:pPrChange>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pPr>
              <w:jc w:val="right"/>
              <w:rPr>
                <w:sz w:val="24"/>
                <w:szCs w:val="24"/>
              </w:rPr>
              <w:pPrChange w:id="161" w:author="Dan Kliebenstein" w:date="2018-05-10T16:48:00Z">
                <w:pPr/>
              </w:pPrChange>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pPr>
              <w:jc w:val="right"/>
              <w:rPr>
                <w:sz w:val="24"/>
                <w:szCs w:val="24"/>
              </w:rPr>
              <w:pPrChange w:id="162"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pPr>
              <w:jc w:val="right"/>
              <w:rPr>
                <w:sz w:val="24"/>
                <w:szCs w:val="24"/>
              </w:rPr>
              <w:pPrChange w:id="163" w:author="Dan Kliebenstein" w:date="2018-05-10T16:48:00Z">
                <w:pPr/>
              </w:pPrChange>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pPr>
              <w:jc w:val="right"/>
              <w:rPr>
                <w:sz w:val="24"/>
                <w:szCs w:val="24"/>
              </w:rPr>
              <w:pPrChange w:id="164"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pPr>
              <w:jc w:val="right"/>
              <w:rPr>
                <w:sz w:val="24"/>
                <w:szCs w:val="24"/>
              </w:rPr>
              <w:pPrChange w:id="165" w:author="Dan Kliebenstein" w:date="2018-05-10T16:48:00Z">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pPr>
              <w:jc w:val="right"/>
              <w:rPr>
                <w:sz w:val="24"/>
                <w:szCs w:val="24"/>
              </w:rPr>
              <w:pPrChange w:id="166" w:author="Dan Kliebenstein" w:date="2018-05-10T16:48:00Z">
                <w:pPr/>
              </w:pPrChange>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t xml:space="preserve">Domestication and </w:t>
      </w:r>
      <w:r w:rsidR="006C7FE0">
        <w:rPr>
          <w:b/>
          <w:sz w:val="24"/>
          <w:szCs w:val="24"/>
        </w:rPr>
        <w:t xml:space="preserve">Lesion </w:t>
      </w:r>
      <w:r w:rsidR="00F803BC">
        <w:rPr>
          <w:b/>
          <w:sz w:val="24"/>
          <w:szCs w:val="24"/>
        </w:rPr>
        <w:t>Size Variation</w:t>
      </w:r>
    </w:p>
    <w:p w14:paraId="6202A00F" w14:textId="4CBDBDB1"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w:t>
      </w:r>
      <w:del w:id="167" w:author="Dan Kliebenstein" w:date="2018-05-10T16:38:00Z">
        <w:r w:rsidR="00E019E8" w:rsidDel="00A758DF">
          <w:rPr>
            <w:sz w:val="24"/>
            <w:szCs w:val="24"/>
          </w:rPr>
          <w:delText xml:space="preserve">significant </w:delText>
        </w:r>
        <w:r w:rsidR="00664B59" w:rsidDel="00A758DF">
          <w:rPr>
            <w:sz w:val="24"/>
            <w:szCs w:val="24"/>
          </w:rPr>
          <w:delText>increase</w:delText>
        </w:r>
      </w:del>
      <w:ins w:id="168" w:author="Dan Kliebenstein" w:date="2018-05-10T16:38:00Z">
        <w:r w:rsidR="00A758DF">
          <w:rPr>
            <w:sz w:val="24"/>
            <w:szCs w:val="24"/>
          </w:rPr>
          <w:t>significantly greater</w:t>
        </w:r>
      </w:ins>
      <w:r w:rsidR="00664B59">
        <w:rPr>
          <w:sz w:val="24"/>
          <w:szCs w:val="24"/>
        </w:rPr>
        <w:t xml:space="preserve">, 18%, </w:t>
      </w:r>
      <w:del w:id="169" w:author="Dan Kliebenstein" w:date="2018-05-10T16:38:00Z">
        <w:r w:rsidR="00E019E8" w:rsidDel="00A758DF">
          <w:rPr>
            <w:sz w:val="24"/>
            <w:szCs w:val="24"/>
          </w:rPr>
          <w:delText xml:space="preserve">in the </w:delText>
        </w:r>
      </w:del>
      <w:r w:rsidR="00E019E8">
        <w:rPr>
          <w:sz w:val="24"/>
          <w:szCs w:val="24"/>
        </w:rPr>
        <w:t xml:space="preserve">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ins w:id="170" w:author="Dan Kliebenstein" w:date="2018-05-10T16:44:00Z">
        <w:r w:rsidR="00411B7E">
          <w:rPr>
            <w:sz w:val="24"/>
            <w:szCs w:val="24"/>
          </w:rPr>
          <w:t xml:space="preserve"> and 3</w:t>
        </w:r>
      </w:ins>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So</w:t>
      </w:r>
      <w:ins w:id="171" w:author="N S" w:date="2018-05-15T15:57:00Z">
        <w:r w:rsidR="002B7378">
          <w:rPr>
            <w:sz w:val="24"/>
            <w:szCs w:val="24"/>
          </w:rPr>
          <w:t>,</w:t>
        </w:r>
      </w:ins>
      <w:r w:rsidR="00CC4E31">
        <w:rPr>
          <w:sz w:val="24"/>
          <w:szCs w:val="24"/>
        </w:rPr>
        <w:t xml:space="preserve">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459A35C3"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96,96</w:t>
      </w:r>
      <w:r w:rsidR="005F7408">
        <w:rPr>
          <w:sz w:val="24"/>
          <w:szCs w:val="24"/>
        </w:rPr>
        <w:t>=1.39,</w:t>
      </w:r>
      <w:r w:rsidR="00016D5A">
        <w:rPr>
          <w:sz w:val="24"/>
          <w:szCs w:val="24"/>
        </w:rPr>
        <w:t xml:space="preserve"> p=0.11)</w:t>
      </w:r>
      <w:ins w:id="172" w:author="N S" w:date="2018-05-10T11:28:00Z">
        <w:r w:rsidR="0019360C">
          <w:rPr>
            <w:sz w:val="24"/>
            <w:szCs w:val="24"/>
          </w:rPr>
          <w:t xml:space="preserve"> </w:t>
        </w:r>
      </w:ins>
      <w:r w:rsidR="004D38F6">
        <w:rPr>
          <w:sz w:val="24"/>
          <w:szCs w:val="24"/>
        </w:rPr>
        <w:t xml:space="preserve">(Figure </w:t>
      </w:r>
      <w:r w:rsidR="00D03A16">
        <w:rPr>
          <w:sz w:val="24"/>
          <w:szCs w:val="24"/>
        </w:rPr>
        <w:t>3</w:t>
      </w:r>
      <w:ins w:id="173" w:author="N S" w:date="2018-05-10T13:11:00Z">
        <w:r w:rsidR="00540B3E">
          <w:rPr>
            <w:sz w:val="24"/>
            <w:szCs w:val="24"/>
          </w:rPr>
          <w:t>, Figure S1</w:t>
        </w:r>
      </w:ins>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4FF00164"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ins w:id="174" w:author="N S" w:date="2018-05-10T11:53:00Z">
        <w:r w:rsidR="0002008C">
          <w:rPr>
            <w:sz w:val="24"/>
            <w:szCs w:val="24"/>
          </w:rPr>
          <w:t xml:space="preserve"> </w:t>
        </w:r>
      </w:ins>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69647AE"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27"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28"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28"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r>
        <w:rPr>
          <w:b/>
          <w:sz w:val="24"/>
          <w:szCs w:val="24"/>
        </w:rPr>
        <w:t>Figure 3</w:t>
      </w:r>
      <w:r w:rsidRPr="00591543">
        <w:rPr>
          <w:b/>
          <w:sz w:val="24"/>
          <w:szCs w:val="24"/>
        </w:rPr>
        <w:t xml:space="preserve">. </w:t>
      </w:r>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4164959C"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 xml:space="preserve">t-test;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3D61F594"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del w:id="175" w:author="Dan Kliebenstein" w:date="2018-05-10T16:35:00Z">
        <w:r w:rsidR="00517AFA" w:rsidDel="0034153E">
          <w:rPr>
            <w:b/>
            <w:sz w:val="24"/>
            <w:szCs w:val="24"/>
          </w:rPr>
          <w:delText>Variation</w:delText>
        </w:r>
      </w:del>
      <w:ins w:id="176" w:author="Dan Kliebenstein" w:date="2018-05-10T16:35:00Z">
        <w:r w:rsidR="0034153E">
          <w:rPr>
            <w:b/>
            <w:sz w:val="24"/>
            <w:szCs w:val="24"/>
          </w:rPr>
          <w:t>Genotype</w:t>
        </w:r>
      </w:ins>
    </w:p>
    <w:p w14:paraId="660F9F13" w14:textId="1733A1CE"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del w:id="177" w:author="N S" w:date="2018-05-10T11:30:00Z">
        <w:r w:rsidR="00E33AB3" w:rsidDel="00915683">
          <w:rPr>
            <w:sz w:val="24"/>
            <w:szCs w:val="24"/>
          </w:rPr>
          <w:delText xml:space="preserve">because </w:delText>
        </w:r>
      </w:del>
      <w:ins w:id="178" w:author="N S" w:date="2018-05-10T11:30:00Z">
        <w:r w:rsidR="00915683">
          <w:rPr>
            <w:sz w:val="24"/>
            <w:szCs w:val="24"/>
          </w:rPr>
          <w:t xml:space="preserve">due to low power in </w:t>
        </w:r>
      </w:ins>
      <w:r w:rsidR="00E33AB3">
        <w:rPr>
          <w:sz w:val="24"/>
          <w:szCs w:val="24"/>
        </w:rPr>
        <w:t xml:space="preserve">F-tests </w:t>
      </w:r>
      <w:r w:rsidR="008478A5">
        <w:rPr>
          <w:sz w:val="24"/>
          <w:szCs w:val="24"/>
        </w:rPr>
        <w:t xml:space="preserve">in factors with </w:t>
      </w:r>
      <w:r w:rsidR="00E33AB3">
        <w:rPr>
          <w:sz w:val="24"/>
          <w:szCs w:val="24"/>
        </w:rPr>
        <w:t>high degrees of freedom</w:t>
      </w:r>
      <w:del w:id="179" w:author="N S" w:date="2018-05-10T11:30:00Z">
        <w:r w:rsidR="00E33AB3" w:rsidDel="00915683">
          <w:rPr>
            <w:sz w:val="24"/>
            <w:szCs w:val="24"/>
          </w:rPr>
          <w:delText xml:space="preserve"> can be underpowered</w:delText>
        </w:r>
      </w:del>
      <w:r w:rsidR="00E33AB3">
        <w:rPr>
          <w:sz w:val="24"/>
          <w:szCs w:val="24"/>
        </w:rPr>
        <w:t xml:space="preserve">,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w:t>
      </w:r>
      <w:ins w:id="180" w:author="N S" w:date="2018-05-16T14:14:00Z">
        <w:r w:rsidR="009A731B">
          <w:rPr>
            <w:sz w:val="24"/>
            <w:szCs w:val="24"/>
          </w:rPr>
          <w:t>B</w:t>
        </w:r>
      </w:ins>
      <w:ins w:id="181" w:author="N S" w:date="2018-05-18T14:59:00Z">
        <w:r w:rsidR="00567AFE">
          <w:rPr>
            <w:sz w:val="24"/>
            <w:szCs w:val="24"/>
          </w:rPr>
          <w:t>enjamini-</w:t>
        </w:r>
      </w:ins>
      <w:ins w:id="182" w:author="N S" w:date="2018-05-16T14:14:00Z">
        <w:r w:rsidR="009A731B">
          <w:rPr>
            <w:sz w:val="24"/>
            <w:szCs w:val="24"/>
          </w:rPr>
          <w:t>H</w:t>
        </w:r>
      </w:ins>
      <w:ins w:id="183" w:author="N S" w:date="2018-05-18T15:00:00Z">
        <w:r w:rsidR="00567AFE">
          <w:rPr>
            <w:sz w:val="24"/>
            <w:szCs w:val="24"/>
          </w:rPr>
          <w:t>ochberg</w:t>
        </w:r>
      </w:ins>
      <w:ins w:id="184" w:author="N S" w:date="2018-05-16T14:14:00Z">
        <w:r w:rsidR="009A731B">
          <w:rPr>
            <w:sz w:val="24"/>
            <w:szCs w:val="24"/>
          </w:rPr>
          <w:t xml:space="preserve"> </w:t>
        </w:r>
      </w:ins>
      <w:r w:rsidR="001D7B0D">
        <w:rPr>
          <w:sz w:val="24"/>
          <w:szCs w:val="24"/>
        </w:rPr>
        <w:t>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del w:id="185" w:author="N S" w:date="2018-05-10T12:48:00Z">
        <w:r w:rsidR="00D03A16" w:rsidDel="007028AA">
          <w:rPr>
            <w:sz w:val="24"/>
            <w:szCs w:val="24"/>
          </w:rPr>
          <w:delText>S1</w:delText>
        </w:r>
      </w:del>
      <w:ins w:id="186" w:author="N S" w:date="2018-05-10T12:48:00Z">
        <w:r w:rsidR="007028AA">
          <w:rPr>
            <w:sz w:val="24"/>
            <w:szCs w:val="24"/>
          </w:rPr>
          <w:t>S2</w:t>
        </w:r>
      </w:ins>
      <w:r w:rsidR="00FF4C2B">
        <w:rPr>
          <w:sz w:val="24"/>
          <w:szCs w:val="24"/>
        </w:rPr>
        <w:t>,</w:t>
      </w:r>
      <w:del w:id="187" w:author="N S" w:date="2018-05-16T15:29:00Z">
        <w:r w:rsidR="00FF4C2B" w:rsidDel="00410703">
          <w:rPr>
            <w:sz w:val="24"/>
            <w:szCs w:val="24"/>
          </w:rPr>
          <w:delText xml:space="preserve"> Table S2</w:delText>
        </w:r>
      </w:del>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w:t>
      </w:r>
      <w:ins w:id="188" w:author="N S" w:date="2018-05-16T14:14:00Z">
        <w:r w:rsidR="009A731B">
          <w:rPr>
            <w:sz w:val="24"/>
            <w:szCs w:val="24"/>
          </w:rPr>
          <w:t>B</w:t>
        </w:r>
      </w:ins>
      <w:ins w:id="189" w:author="N S" w:date="2018-05-18T15:00:00Z">
        <w:r w:rsidR="00567AFE">
          <w:rPr>
            <w:sz w:val="24"/>
            <w:szCs w:val="24"/>
          </w:rPr>
          <w:t>-</w:t>
        </w:r>
      </w:ins>
      <w:ins w:id="190" w:author="N S" w:date="2018-05-16T14:14:00Z">
        <w:r w:rsidR="009A731B">
          <w:rPr>
            <w:sz w:val="24"/>
            <w:szCs w:val="24"/>
          </w:rPr>
          <w:t xml:space="preserve">H </w:t>
        </w:r>
      </w:ins>
      <w:r w:rsidR="0022108E">
        <w:rPr>
          <w:sz w:val="24"/>
          <w:szCs w:val="24"/>
        </w:rPr>
        <w:t>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BE9D721"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del w:id="191" w:author="Dan Kliebenstein" w:date="2018-05-10T16:29:00Z">
        <w:r w:rsidR="003225BE" w:rsidDel="00A81BCD">
          <w:rPr>
            <w:sz w:val="24"/>
            <w:szCs w:val="24"/>
          </w:rPr>
          <w:delText xml:space="preserve">specialization </w:delText>
        </w:r>
      </w:del>
      <w:ins w:id="192" w:author="Dan Kliebenstein" w:date="2018-05-10T16:29:00Z">
        <w:r w:rsidR="00A81BCD">
          <w:rPr>
            <w:sz w:val="24"/>
            <w:szCs w:val="24"/>
          </w:rPr>
          <w:t xml:space="preserve">sensitivity to </w:t>
        </w:r>
      </w:ins>
      <w:del w:id="193" w:author="Dan Kliebenstein" w:date="2018-05-10T16:30:00Z">
        <w:r w:rsidR="003225BE" w:rsidDel="00A81BCD">
          <w:rPr>
            <w:sz w:val="24"/>
            <w:szCs w:val="24"/>
          </w:rPr>
          <w:delText>to</w:delText>
        </w:r>
      </w:del>
      <w:r w:rsidR="003225BE">
        <w:rPr>
          <w:sz w:val="24"/>
          <w:szCs w:val="24"/>
        </w:rPr>
        <w:t xml:space="preserve"> tomato </w:t>
      </w:r>
      <w:del w:id="194" w:author="Dan Kliebenstein" w:date="2018-05-10T16:30:00Z">
        <w:r w:rsidR="003225BE" w:rsidDel="00A81BCD">
          <w:rPr>
            <w:sz w:val="24"/>
            <w:szCs w:val="24"/>
          </w:rPr>
          <w:delText>domestication</w:delText>
        </w:r>
      </w:del>
      <w:ins w:id="195" w:author="Dan Kliebenstein" w:date="2018-05-10T16:30:00Z">
        <w:r w:rsidR="00A81BCD">
          <w:rPr>
            <w:sz w:val="24"/>
            <w:szCs w:val="24"/>
          </w:rPr>
          <w:t>genetic variation</w:t>
        </w:r>
      </w:ins>
      <w:r w:rsidR="003225BE">
        <w:rPr>
          <w:sz w:val="24"/>
          <w:szCs w:val="24"/>
        </w:rPr>
        <w:t>.</w:t>
      </w:r>
    </w:p>
    <w:p w14:paraId="71EBB3B4" w14:textId="77777777" w:rsidR="009A731B" w:rsidRDefault="009A731B">
      <w:pPr>
        <w:rPr>
          <w:ins w:id="196" w:author="N S" w:date="2018-05-16T14:15:00Z"/>
          <w:b/>
          <w:sz w:val="24"/>
          <w:szCs w:val="24"/>
        </w:rPr>
      </w:pPr>
    </w:p>
    <w:p w14:paraId="10DDCABF" w14:textId="77777777" w:rsidR="009A731B" w:rsidRPr="009A731B" w:rsidRDefault="009A731B" w:rsidP="009A731B">
      <w:pPr>
        <w:rPr>
          <w:ins w:id="197" w:author="N S" w:date="2018-05-16T14:16:00Z"/>
          <w:b/>
        </w:rPr>
      </w:pPr>
      <w:ins w:id="198" w:author="N S" w:date="2018-05-16T14:15:00Z">
        <w:r>
          <w:rPr>
            <w:b/>
            <w:sz w:val="24"/>
            <w:szCs w:val="24"/>
          </w:rPr>
          <w:t xml:space="preserve">Table 2. </w:t>
        </w:r>
      </w:ins>
      <w:ins w:id="199" w:author="N S" w:date="2018-05-16T14:16:00Z">
        <w:r w:rsidRPr="009A731B">
          <w:rPr>
            <w:b/>
            <w:bCs/>
          </w:rPr>
          <w:t xml:space="preserve">Rank order shifts of 97 </w:t>
        </w:r>
        <w:r w:rsidRPr="009A731B">
          <w:rPr>
            <w:b/>
            <w:bCs/>
            <w:i/>
            <w:iCs/>
          </w:rPr>
          <w:t xml:space="preserve">B. cinerea </w:t>
        </w:r>
        <w:r w:rsidRPr="009A731B">
          <w:rPr>
            <w:b/>
            <w:bCs/>
          </w:rPr>
          <w:t>isolates by lesion area across all of the tomato accessions.</w:t>
        </w:r>
      </w:ins>
    </w:p>
    <w:p w14:paraId="27B7B1CB" w14:textId="763321B9" w:rsidR="009A731B" w:rsidRDefault="009A731B" w:rsidP="009A731B">
      <w:pPr>
        <w:rPr>
          <w:ins w:id="200" w:author="N S" w:date="2018-05-16T14:17:00Z"/>
          <w:sz w:val="24"/>
          <w:szCs w:val="24"/>
        </w:rPr>
      </w:pPr>
      <w:bookmarkStart w:id="201" w:name="_Hlk514246344"/>
      <w:ins w:id="202" w:author="N S" w:date="2018-05-16T14:16:00Z">
        <w:r w:rsidRPr="00567AFE">
          <w:rPr>
            <w:sz w:val="24"/>
            <w:szCs w:val="24"/>
          </w:rPr>
          <w:t xml:space="preserve">Wilcoxon signed-rank test comparing mean </w:t>
        </w:r>
        <w:r w:rsidRPr="00567AFE">
          <w:rPr>
            <w:i/>
            <w:iCs/>
            <w:sz w:val="24"/>
            <w:szCs w:val="24"/>
          </w:rPr>
          <w:t>B. cinerea</w:t>
        </w:r>
        <w:r w:rsidRPr="00567AFE">
          <w:rPr>
            <w:sz w:val="24"/>
            <w:szCs w:val="24"/>
          </w:rPr>
          <w:t xml:space="preserve"> lesion area on tomato accessions. This tests for a change in the rank order of the 97 isolates between each pair of tomato accessions. </w:t>
        </w:r>
        <w:bookmarkEnd w:id="201"/>
        <w:r w:rsidRPr="00567AFE">
          <w:rPr>
            <w:sz w:val="24"/>
            <w:szCs w:val="24"/>
          </w:rPr>
          <w:t xml:space="preserve">A significant p-value suggests that the relative performance of individual isolates is altered from one host to the other. </w:t>
        </w:r>
        <w:bookmarkStart w:id="203" w:name="_Hlk514243931"/>
        <w:r w:rsidRPr="00567AFE">
          <w:rPr>
            <w:sz w:val="24"/>
            <w:szCs w:val="24"/>
          </w:rPr>
          <w:t xml:space="preserve">The lower left corner of the chart includes </w:t>
        </w:r>
        <w:r>
          <w:rPr>
            <w:sz w:val="24"/>
            <w:szCs w:val="24"/>
          </w:rPr>
          <w:t>B</w:t>
        </w:r>
      </w:ins>
      <w:ins w:id="204" w:author="N S" w:date="2018-05-18T15:00:00Z">
        <w:r w:rsidR="00567AFE">
          <w:rPr>
            <w:sz w:val="24"/>
            <w:szCs w:val="24"/>
          </w:rPr>
          <w:t>-</w:t>
        </w:r>
      </w:ins>
      <w:ins w:id="205" w:author="N S" w:date="2018-05-16T14:16:00Z">
        <w:r>
          <w:rPr>
            <w:sz w:val="24"/>
            <w:szCs w:val="24"/>
          </w:rPr>
          <w:t xml:space="preserve">H </w:t>
        </w:r>
        <w:r w:rsidRPr="00567AFE">
          <w:rPr>
            <w:sz w:val="24"/>
            <w:szCs w:val="24"/>
          </w:rPr>
          <w:t>FDR-corrected p-values, the upper right corner includes the test statistic (W)</w:t>
        </w:r>
        <w:r>
          <w:rPr>
            <w:sz w:val="24"/>
            <w:szCs w:val="24"/>
          </w:rPr>
          <w:t xml:space="preserve"> </w:t>
        </w:r>
      </w:ins>
      <w:r w:rsidR="005F1A4E">
        <w:rPr>
          <w:sz w:val="24"/>
          <w:szCs w:val="24"/>
        </w:rPr>
        <w:fldChar w:fldCharType="begin"/>
      </w:r>
      <w:r w:rsidR="005F1A4E">
        <w:rPr>
          <w:sz w:val="24"/>
          <w:szCs w:val="24"/>
        </w:rPr>
        <w:instrText xml:space="preserve"> ADDIN EN.CITE &lt;EndNote&gt;&lt;Cite&gt;&lt;Author&gt;Benjamini&lt;/Author&gt;&lt;Year&gt;1995&lt;/Year&gt;&lt;RecNum&gt;1130&lt;/RecNum&gt;&lt;DisplayText&gt;(Benjamini and Hochberg 1995)&lt;/DisplayText&gt;&lt;record&gt;&lt;rec-number&gt;1130&lt;/rec-number&gt;&lt;foreign-keys&gt;&lt;key app="EN" db-id="a2x2tzszjfd2zjed0e8psfdtd0daafwwr002" timestamp="1526507805"&gt;1130&lt;/key&gt;&lt;/foreign-keys&gt;&lt;ref-type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(Methodological)&lt;/secondary-title&gt;&lt;/titles&gt;&lt;periodical&gt;&lt;full-title&gt;Journal of the royal statistical society. Series B (Methodological)&lt;/full-title&gt;&lt;/periodical&gt;&lt;pages&gt;289-300&lt;/pages&gt;&lt;dates&gt;&lt;year&gt;1995&lt;/year&gt;&lt;/dates&gt;&lt;isbn&gt;0035-9246&lt;/isbn&gt;&lt;urls&gt;&lt;/urls&gt;&lt;/record&gt;&lt;/Cite&gt;&lt;/EndNote&gt;</w:instrText>
      </w:r>
      <w:r w:rsidR="005F1A4E">
        <w:rPr>
          <w:sz w:val="24"/>
          <w:szCs w:val="24"/>
        </w:rPr>
        <w:fldChar w:fldCharType="separate"/>
      </w:r>
      <w:r w:rsidR="005F1A4E">
        <w:rPr>
          <w:noProof/>
          <w:sz w:val="24"/>
          <w:szCs w:val="24"/>
        </w:rPr>
        <w:t>(Benjamini and Hochberg 1995)</w:t>
      </w:r>
      <w:r w:rsidR="005F1A4E">
        <w:rPr>
          <w:sz w:val="24"/>
          <w:szCs w:val="24"/>
        </w:rPr>
        <w:fldChar w:fldCharType="end"/>
      </w:r>
      <w:ins w:id="206" w:author="N S" w:date="2018-05-16T14:16:00Z">
        <w:r w:rsidRPr="00567AFE">
          <w:rPr>
            <w:sz w:val="24"/>
            <w:szCs w:val="24"/>
          </w:rPr>
          <w:t xml:space="preserve">. </w:t>
        </w:r>
        <w:bookmarkEnd w:id="203"/>
        <w:r w:rsidRPr="00567AFE">
          <w:rPr>
            <w:sz w:val="24"/>
            <w:szCs w:val="24"/>
          </w:rPr>
          <w:t>Bold text indicates significance at p&lt;0.01 after correction, italicized text indicates suggestive p-values 0.01 &lt; p &lt; 0.1. NS shows non-significant interactions.</w:t>
        </w:r>
      </w:ins>
    </w:p>
    <w:p w14:paraId="01C3D14C" w14:textId="34896CEE" w:rsidR="00505EAB" w:rsidRDefault="00505EAB" w:rsidP="009A731B">
      <w:pPr>
        <w:rPr>
          <w:ins w:id="207" w:author="N S" w:date="2018-05-16T14:17:00Z"/>
          <w:sz w:val="24"/>
          <w:szCs w:val="24"/>
        </w:rPr>
      </w:pPr>
    </w:p>
    <w:p w14:paraId="1724AE65" w14:textId="77777777" w:rsidR="00505EAB" w:rsidRPr="00567AFE" w:rsidRDefault="00505EAB" w:rsidP="009A731B">
      <w:pPr>
        <w:rPr>
          <w:ins w:id="208" w:author="N S" w:date="2018-05-16T14:16:00Z"/>
          <w:sz w:val="24"/>
          <w:szCs w:val="24"/>
        </w:rPr>
      </w:pPr>
    </w:p>
    <w:p w14:paraId="2B127891" w14:textId="2E2D9644" w:rsidR="009A731B" w:rsidRDefault="00505EAB">
      <w:pPr>
        <w:rPr>
          <w:ins w:id="209" w:author="N S" w:date="2018-05-16T14:15:00Z"/>
          <w:b/>
          <w:sz w:val="24"/>
          <w:szCs w:val="24"/>
        </w:rPr>
      </w:pPr>
      <w:ins w:id="210" w:author="N S" w:date="2018-05-16T14:22:00Z">
        <w:r>
          <w:rPr>
            <w:noProof/>
          </w:rPr>
          <w:drawing>
            <wp:inline distT="0" distB="0" distL="0" distR="0" wp14:anchorId="3CC01F3D" wp14:editId="44487A88">
              <wp:extent cx="6163987" cy="25019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8028" cy="2503540"/>
                      </a:xfrm>
                      <a:prstGeom prst="rect">
                        <a:avLst/>
                      </a:prstGeom>
                      <a:noFill/>
                      <a:ln>
                        <a:noFill/>
                      </a:ln>
                    </pic:spPr>
                  </pic:pic>
                </a:graphicData>
              </a:graphic>
            </wp:inline>
          </w:drawing>
        </w:r>
      </w:ins>
      <w:ins w:id="211" w:author="N S" w:date="2018-05-16T14:15:00Z">
        <w:r w:rsidR="009A731B">
          <w:rPr>
            <w:b/>
            <w:sz w:val="24"/>
            <w:szCs w:val="24"/>
          </w:rPr>
          <w:br w:type="page"/>
        </w:r>
      </w:ins>
    </w:p>
    <w:p w14:paraId="73A8900E" w14:textId="44EDD8F2"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332BB8A0"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w:t>
      </w:r>
      <w:del w:id="212" w:author="nesol" w:date="2018-04-20T11:57:00Z">
        <w:r w:rsidDel="005B1302">
          <w:rPr>
            <w:sz w:val="24"/>
            <w:szCs w:val="24"/>
          </w:rPr>
          <w:delText xml:space="preserve">a </w:delText>
        </w:r>
      </w:del>
      <w:r w:rsidR="008664CC">
        <w:rPr>
          <w:sz w:val="24"/>
          <w:szCs w:val="24"/>
        </w:rPr>
        <w:t>GWA</w:t>
      </w:r>
      <w:r>
        <w:rPr>
          <w:sz w:val="24"/>
          <w:szCs w:val="24"/>
        </w:rPr>
        <w:t xml:space="preserve"> mapping analysis </w:t>
      </w:r>
      <w:ins w:id="213" w:author="nesol" w:date="2018-04-20T11:57:00Z">
        <w:r w:rsidR="005B1302">
          <w:rPr>
            <w:sz w:val="24"/>
            <w:szCs w:val="24"/>
          </w:rPr>
          <w:t xml:space="preserve">by two approaches </w:t>
        </w:r>
      </w:ins>
      <w:r>
        <w:rPr>
          <w:sz w:val="24"/>
          <w:szCs w:val="24"/>
        </w:rPr>
        <w:t>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ins w:id="214" w:author="nesol" w:date="2018-04-10T16:39:00Z">
        <w:r w:rsidR="00036746">
          <w:rPr>
            <w:sz w:val="24"/>
            <w:szCs w:val="24"/>
          </w:rPr>
          <w:t xml:space="preserve">first </w:t>
        </w:r>
      </w:ins>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ins w:id="215" w:author="nesol" w:date="2018-04-10T16:42:00Z">
        <w:r w:rsidR="00036746">
          <w:rPr>
            <w:sz w:val="24"/>
            <w:szCs w:val="24"/>
          </w:rPr>
          <w:t xml:space="preserve">compared to the T4 reference genome </w:t>
        </w:r>
      </w:ins>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w:t>
      </w:r>
      <w:ins w:id="216" w:author="nesol" w:date="2018-04-20T11:58:00Z">
        <w:r w:rsidR="005B1302">
          <w:rPr>
            <w:sz w:val="24"/>
            <w:szCs w:val="24"/>
          </w:rPr>
          <w:t xml:space="preserve">To verify these patterns, we also implemented a mixed-model analysis with a </w:t>
        </w:r>
      </w:ins>
      <w:ins w:id="217" w:author="nesol" w:date="2018-05-03T13:01:00Z">
        <w:r w:rsidR="00182A6D">
          <w:rPr>
            <w:sz w:val="24"/>
            <w:szCs w:val="24"/>
          </w:rPr>
          <w:t>centered relatedness</w:t>
        </w:r>
      </w:ins>
      <w:ins w:id="218" w:author="nesol" w:date="2018-04-20T11:58:00Z">
        <w:r w:rsidR="005B1302">
          <w:rPr>
            <w:sz w:val="24"/>
            <w:szCs w:val="24"/>
          </w:rPr>
          <w:t xml:space="preserve"> matrix to control for the effects of population structure </w:t>
        </w:r>
      </w:ins>
      <w:r w:rsidR="00075FF0">
        <w:rPr>
          <w:sz w:val="24"/>
          <w:szCs w:val="24"/>
        </w:rPr>
        <w:fldChar w:fldCharType="begin"/>
      </w:r>
      <w:r w:rsidR="005F1A4E">
        <w:rPr>
          <w:sz w:val="24"/>
          <w:szCs w:val="24"/>
        </w:rPr>
        <w:instrText xml:space="preserve"> ADDIN EN.CITE &lt;EndNote&gt;&lt;Cite&gt;&lt;Author&gt;Zhou&lt;/Author&gt;&lt;Year&gt;2012&lt;/Year&gt;&lt;RecNum&gt;608&lt;/RecNum&gt;&lt;DisplayText&gt;(Zhou and Stephens 2012)&lt;/DisplayText&gt;&lt;record&gt;&lt;rec-number&gt;608&lt;/rec-number&gt;&lt;foreign-keys&gt;&lt;key app="EN" db-id="a2x2tzszjfd2zjed0e8psfdtd0daafwwr002" timestamp="0"&gt;608&lt;/key&gt;&lt;/foreign-keys&gt;&lt;ref-type name="Journal Article"&gt;17&lt;/ref-type&gt;&lt;contributors&gt;&lt;authors&gt;&lt;author&gt;Zhou, Xiang&lt;/author&gt;&lt;author&gt;Stephens, Matthew&lt;/author&gt;&lt;/authors&gt;&lt;/contributors&gt;&lt;titles&gt;&lt;title&gt;Genome-wide efficient mixed-model analysis for association studies&lt;/title&gt;&lt;secondary-title&gt;Nature genetics&lt;/secondary-title&gt;&lt;/titles&gt;&lt;pages&gt;821&lt;/pages&gt;&lt;volume&gt;44&lt;/volume&gt;&lt;number&gt;7&lt;/number&gt;&lt;dates&gt;&lt;year&gt;2012&lt;/year&gt;&lt;/dates&gt;&lt;isbn&gt;1546-1718&lt;/isbn&gt;&lt;urls&gt;&lt;/urls&gt;&lt;/record&gt;&lt;/Cite&gt;&lt;/EndNote&gt;</w:instrText>
      </w:r>
      <w:r w:rsidR="00075FF0">
        <w:rPr>
          <w:sz w:val="24"/>
          <w:szCs w:val="24"/>
        </w:rPr>
        <w:fldChar w:fldCharType="separate"/>
      </w:r>
      <w:r w:rsidR="00D03171">
        <w:rPr>
          <w:noProof/>
          <w:sz w:val="24"/>
          <w:szCs w:val="24"/>
        </w:rPr>
        <w:t>(Zhou and Stephens 2012)</w:t>
      </w:r>
      <w:r w:rsidR="00075FF0">
        <w:rPr>
          <w:sz w:val="24"/>
          <w:szCs w:val="24"/>
        </w:rPr>
        <w:fldChar w:fldCharType="end"/>
      </w:r>
      <w:ins w:id="219" w:author="nesol" w:date="2018-04-20T11:58:00Z">
        <w:r w:rsidR="005B1302">
          <w:rPr>
            <w:sz w:val="24"/>
            <w:szCs w:val="24"/>
          </w:rPr>
          <w:t>. In GEMMA, we included</w:t>
        </w:r>
      </w:ins>
      <w:ins w:id="220" w:author="nesol" w:date="2018-04-20T13:48:00Z">
        <w:r w:rsidR="000C4DD8">
          <w:rPr>
            <w:sz w:val="24"/>
            <w:szCs w:val="24"/>
          </w:rPr>
          <w:t xml:space="preserve"> 237,878</w:t>
        </w:r>
      </w:ins>
      <w:ins w:id="221" w:author="nesol" w:date="2018-04-20T11:58:00Z">
        <w:r w:rsidR="005B1302">
          <w:rPr>
            <w:sz w:val="24"/>
            <w:szCs w:val="24"/>
          </w:rPr>
          <w:t xml:space="preserve"> SNPs from </w:t>
        </w:r>
        <w:r w:rsidR="005B1302" w:rsidRPr="003C2E6D">
          <w:rPr>
            <w:i/>
            <w:sz w:val="24"/>
            <w:szCs w:val="24"/>
          </w:rPr>
          <w:t>B. cinerea</w:t>
        </w:r>
        <w:r w:rsidR="005B1302">
          <w:rPr>
            <w:sz w:val="24"/>
            <w:szCs w:val="24"/>
          </w:rPr>
          <w:t xml:space="preserve"> compared to the B05.10 reference genome. </w:t>
        </w:r>
      </w:ins>
      <w:r w:rsidR="005D0AE7">
        <w:rPr>
          <w:sz w:val="24"/>
          <w:szCs w:val="24"/>
        </w:rPr>
        <w:t xml:space="preserve">To determine significance of SNP </w:t>
      </w:r>
      <w:r w:rsidR="004A0949">
        <w:rPr>
          <w:sz w:val="24"/>
          <w:szCs w:val="24"/>
        </w:rPr>
        <w:t>effects</w:t>
      </w:r>
      <w:ins w:id="222" w:author="nesol" w:date="2018-04-20T13:54:00Z">
        <w:r w:rsidR="00E5266A">
          <w:rPr>
            <w:sz w:val="24"/>
            <w:szCs w:val="24"/>
          </w:rPr>
          <w:t xml:space="preserve"> under both GWA methods</w:t>
        </w:r>
      </w:ins>
      <w:r w:rsidR="004A0949">
        <w:rPr>
          <w:sz w:val="24"/>
          <w:szCs w:val="24"/>
        </w:rPr>
        <w:t xml:space="preserve">,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del w:id="223" w:author="nesol" w:date="2018-04-20T14:02:00Z">
        <w:r w:rsidR="00847F0D" w:rsidDel="007B203C">
          <w:rPr>
            <w:sz w:val="24"/>
            <w:szCs w:val="24"/>
          </w:rPr>
          <w:delText xml:space="preserve">We </w:delText>
        </w:r>
      </w:del>
      <w:ins w:id="224" w:author="nesol" w:date="2018-04-20T14:02:00Z">
        <w:r w:rsidR="007B203C">
          <w:rPr>
            <w:sz w:val="24"/>
            <w:szCs w:val="24"/>
          </w:rPr>
          <w:t xml:space="preserve">By bigRR, we </w:t>
        </w:r>
      </w:ins>
      <w:r w:rsidR="00847F0D">
        <w:rPr>
          <w:sz w:val="24"/>
          <w:szCs w:val="24"/>
        </w:rPr>
        <w:t>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ins w:id="225" w:author="nesol" w:date="2018-04-20T14:04:00Z">
        <w:r w:rsidR="007B203C">
          <w:rPr>
            <w:sz w:val="24"/>
            <w:szCs w:val="24"/>
          </w:rPr>
          <w:t>1000-</w:t>
        </w:r>
      </w:ins>
      <w:r w:rsidR="007820BE">
        <w:rPr>
          <w:sz w:val="24"/>
          <w:szCs w:val="24"/>
        </w:rPr>
        <w:t xml:space="preserve">permutation </w:t>
      </w:r>
      <w:r w:rsidR="000D7C3A">
        <w:rPr>
          <w:sz w:val="24"/>
          <w:szCs w:val="24"/>
        </w:rPr>
        <w:t>threshold)</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ins w:id="226" w:author="nesol" w:date="2018-04-10T16:39:00Z">
        <w:r w:rsidR="00036746">
          <w:rPr>
            <w:sz w:val="24"/>
            <w:szCs w:val="24"/>
          </w:rPr>
          <w:t xml:space="preserve"> </w:t>
        </w:r>
      </w:ins>
      <w:ins w:id="227" w:author="nesol" w:date="2018-04-20T14:03:00Z">
        <w:r w:rsidR="007B203C">
          <w:rPr>
            <w:sz w:val="24"/>
            <w:szCs w:val="24"/>
          </w:rPr>
          <w:t>GWA by GEMMA</w:t>
        </w:r>
      </w:ins>
      <w:ins w:id="228" w:author="nesol" w:date="2018-04-10T16:53:00Z">
        <w:r w:rsidR="00C623D9">
          <w:rPr>
            <w:sz w:val="24"/>
            <w:szCs w:val="24"/>
          </w:rPr>
          <w:t xml:space="preserve"> confirmed our finding of a highly polygenic nature of lesion size in the pathogen (Figure S</w:t>
        </w:r>
      </w:ins>
      <w:ins w:id="229" w:author="nesol" w:date="2018-04-20T15:41:00Z">
        <w:del w:id="230" w:author="N S" w:date="2018-05-10T12:48:00Z">
          <w:r w:rsidR="008C52A1" w:rsidDel="007028AA">
            <w:rPr>
              <w:sz w:val="24"/>
              <w:szCs w:val="24"/>
            </w:rPr>
            <w:delText>2</w:delText>
          </w:r>
        </w:del>
      </w:ins>
      <w:ins w:id="231" w:author="N S" w:date="2018-05-10T12:48:00Z">
        <w:r w:rsidR="007028AA">
          <w:rPr>
            <w:sz w:val="24"/>
            <w:szCs w:val="24"/>
          </w:rPr>
          <w:t>3</w:t>
        </w:r>
      </w:ins>
      <w:ins w:id="232" w:author="nesol" w:date="2018-04-10T16:53:00Z">
        <w:r w:rsidR="00C623D9">
          <w:rPr>
            <w:sz w:val="24"/>
            <w:szCs w:val="24"/>
          </w:rPr>
          <w:t>)</w:t>
        </w:r>
      </w:ins>
      <w:ins w:id="233" w:author="nesol" w:date="2018-04-20T14:03:00Z">
        <w:r w:rsidR="007B203C">
          <w:rPr>
            <w:sz w:val="24"/>
            <w:szCs w:val="24"/>
          </w:rPr>
          <w:t xml:space="preserve">, with </w:t>
        </w:r>
      </w:ins>
      <w:ins w:id="234" w:author="nesol" w:date="2018-04-20T14:34:00Z">
        <w:r w:rsidR="0065243C" w:rsidRPr="0065243C">
          <w:rPr>
            <w:sz w:val="24"/>
            <w:szCs w:val="24"/>
          </w:rPr>
          <w:t>2</w:t>
        </w:r>
        <w:r w:rsidR="0065243C">
          <w:rPr>
            <w:sz w:val="24"/>
            <w:szCs w:val="24"/>
          </w:rPr>
          <w:t>,</w:t>
        </w:r>
        <w:r w:rsidR="0065243C" w:rsidRPr="0065243C">
          <w:rPr>
            <w:sz w:val="24"/>
            <w:szCs w:val="24"/>
          </w:rPr>
          <w:t>530 to 8</w:t>
        </w:r>
        <w:r w:rsidR="0065243C">
          <w:rPr>
            <w:sz w:val="24"/>
            <w:szCs w:val="24"/>
          </w:rPr>
          <w:t>,</w:t>
        </w:r>
        <w:r w:rsidR="0065243C" w:rsidRPr="0065243C">
          <w:rPr>
            <w:sz w:val="24"/>
            <w:szCs w:val="24"/>
          </w:rPr>
          <w:t xml:space="preserve">221 </w:t>
        </w:r>
      </w:ins>
      <w:ins w:id="235" w:author="nesol" w:date="2018-04-20T14:03:00Z">
        <w:r w:rsidR="007B203C">
          <w:rPr>
            <w:sz w:val="24"/>
            <w:szCs w:val="24"/>
          </w:rPr>
          <w:t xml:space="preserve">SNPs significantly associated with virulence </w:t>
        </w:r>
      </w:ins>
      <w:ins w:id="236" w:author="nesol" w:date="2018-04-20T14:33:00Z">
        <w:r w:rsidR="0065243C">
          <w:rPr>
            <w:sz w:val="24"/>
            <w:szCs w:val="24"/>
          </w:rPr>
          <w:t>at the 99% threshold, and 288 to 1</w:t>
        </w:r>
      </w:ins>
      <w:ins w:id="237" w:author="nesol" w:date="2018-04-20T14:34:00Z">
        <w:r w:rsidR="0065243C">
          <w:rPr>
            <w:sz w:val="24"/>
            <w:szCs w:val="24"/>
          </w:rPr>
          <w:t>,361</w:t>
        </w:r>
      </w:ins>
      <w:ins w:id="238" w:author="nesol" w:date="2018-04-20T14:33:00Z">
        <w:r w:rsidR="0065243C">
          <w:rPr>
            <w:sz w:val="24"/>
            <w:szCs w:val="24"/>
          </w:rPr>
          <w:t xml:space="preserve"> SNPs at the 99.9% threshold </w:t>
        </w:r>
      </w:ins>
      <w:ins w:id="239" w:author="nesol" w:date="2018-04-20T14:03:00Z">
        <w:r w:rsidR="007B203C">
          <w:rPr>
            <w:sz w:val="24"/>
            <w:szCs w:val="24"/>
          </w:rPr>
          <w:t xml:space="preserve">(significance was determined </w:t>
        </w:r>
        <w:del w:id="240" w:author="Dan Kliebenstein" w:date="2018-05-18T16:23:00Z">
          <w:r w:rsidR="007B203C" w:rsidDel="00EC2B40">
            <w:rPr>
              <w:sz w:val="24"/>
              <w:szCs w:val="24"/>
            </w:rPr>
            <w:delText xml:space="preserve">by the </w:delText>
          </w:r>
        </w:del>
      </w:ins>
      <w:ins w:id="241" w:author="nesol" w:date="2018-04-20T14:04:00Z">
        <w:del w:id="242" w:author="Dan Kliebenstein" w:date="2018-05-18T16:23:00Z">
          <w:r w:rsidR="007B203C" w:rsidDel="00EC2B40">
            <w:rPr>
              <w:sz w:val="24"/>
              <w:szCs w:val="24"/>
            </w:rPr>
            <w:delText>SNP p-value below the</w:delText>
          </w:r>
        </w:del>
      </w:ins>
      <w:ins w:id="243" w:author="Dan Kliebenstein" w:date="2018-05-18T16:23:00Z">
        <w:r w:rsidR="00EC2B40">
          <w:rPr>
            <w:sz w:val="24"/>
            <w:szCs w:val="24"/>
          </w:rPr>
          <w:t>using an empirically determined</w:t>
        </w:r>
      </w:ins>
      <w:ins w:id="244" w:author="nesol" w:date="2018-04-20T14:34:00Z">
        <w:r w:rsidR="0065243C">
          <w:rPr>
            <w:sz w:val="24"/>
            <w:szCs w:val="24"/>
          </w:rPr>
          <w:t xml:space="preserve"> </w:t>
        </w:r>
      </w:ins>
      <w:ins w:id="245" w:author="nesol" w:date="2018-04-20T14:04:00Z">
        <w:r w:rsidR="007B203C">
          <w:rPr>
            <w:sz w:val="24"/>
            <w:szCs w:val="24"/>
          </w:rPr>
          <w:t>1000-permutation threshold</w:t>
        </w:r>
      </w:ins>
      <w:ins w:id="246" w:author="nesol" w:date="2018-04-20T14:05:00Z">
        <w:r w:rsidR="007B203C">
          <w:rPr>
            <w:sz w:val="24"/>
            <w:szCs w:val="24"/>
          </w:rPr>
          <w:t>).</w:t>
        </w:r>
      </w:ins>
    </w:p>
    <w:p w14:paraId="3CD1F0D8" w14:textId="01402B2E"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847F0D">
        <w:rPr>
          <w:sz w:val="24"/>
          <w:szCs w:val="24"/>
        </w:rPr>
        <w:t xml:space="preserve">all </w:t>
      </w:r>
      <w:ins w:id="247" w:author="nesol" w:date="2018-04-20T15:41:00Z">
        <w:r w:rsidR="00493503">
          <w:rPr>
            <w:sz w:val="24"/>
            <w:szCs w:val="24"/>
          </w:rPr>
          <w:t xml:space="preserve">of </w:t>
        </w:r>
      </w:ins>
      <w:r w:rsidR="00847F0D">
        <w:rPr>
          <w:sz w:val="24"/>
          <w:szCs w:val="24"/>
        </w:rPr>
        <w:t>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ins w:id="248" w:author="nesol" w:date="2018-04-20T15:42:00Z">
        <w:del w:id="249" w:author="Dan Kliebenstein" w:date="2018-05-18T16:23:00Z">
          <w:r w:rsidR="00493503" w:rsidDel="00EC2B40">
            <w:rPr>
              <w:sz w:val="24"/>
              <w:szCs w:val="24"/>
            </w:rPr>
            <w:delText>by</w:delText>
          </w:r>
        </w:del>
      </w:ins>
      <w:ins w:id="250" w:author="Dan Kliebenstein" w:date="2018-05-18T16:23:00Z">
        <w:r w:rsidR="00EC2B40">
          <w:rPr>
            <w:sz w:val="24"/>
            <w:szCs w:val="24"/>
          </w:rPr>
          <w:t>using the</w:t>
        </w:r>
      </w:ins>
      <w:ins w:id="251" w:author="nesol" w:date="2018-04-20T15:42:00Z">
        <w:r w:rsidR="00493503">
          <w:rPr>
            <w:sz w:val="24"/>
            <w:szCs w:val="24"/>
          </w:rPr>
          <w:t xml:space="preserve"> bigRR analysis </w:t>
        </w:r>
      </w:ins>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ins w:id="252" w:author="nesol" w:date="2018-04-10T16:55:00Z">
        <w:r w:rsidR="00C623D9">
          <w:rPr>
            <w:sz w:val="24"/>
            <w:szCs w:val="24"/>
          </w:rPr>
          <w:t xml:space="preserve">GEMMA analysis </w:t>
        </w:r>
      </w:ins>
      <w:ins w:id="253" w:author="nesol" w:date="2018-04-20T16:16:00Z">
        <w:r w:rsidR="00B34204">
          <w:rPr>
            <w:sz w:val="24"/>
            <w:szCs w:val="24"/>
          </w:rPr>
          <w:t>also found significant SNP overlap between hosts</w:t>
        </w:r>
      </w:ins>
      <w:ins w:id="254" w:author="nesol" w:date="2018-04-10T16:55:00Z">
        <w:r w:rsidR="00C623D9">
          <w:rPr>
            <w:sz w:val="24"/>
            <w:szCs w:val="24"/>
          </w:rPr>
          <w:t xml:space="preserve"> </w:t>
        </w:r>
      </w:ins>
      <w:ins w:id="255" w:author="nesol" w:date="2018-04-20T16:12:00Z">
        <w:r w:rsidR="00C409C8">
          <w:rPr>
            <w:sz w:val="24"/>
            <w:szCs w:val="24"/>
          </w:rPr>
          <w:t xml:space="preserve">at the 99% permutation threshold, </w:t>
        </w:r>
      </w:ins>
      <w:ins w:id="256" w:author="nesol" w:date="2018-04-20T15:43:00Z">
        <w:r w:rsidR="00493503">
          <w:rPr>
            <w:sz w:val="24"/>
            <w:szCs w:val="24"/>
          </w:rPr>
          <w:t xml:space="preserve">with </w:t>
        </w:r>
      </w:ins>
      <w:ins w:id="257" w:author="nesol" w:date="2018-04-20T16:14:00Z">
        <w:r w:rsidR="00B34204">
          <w:rPr>
            <w:sz w:val="24"/>
            <w:szCs w:val="24"/>
          </w:rPr>
          <w:t xml:space="preserve">89 SNPs in at least ten hosts, 859 SNPs in at least half of the hosts, and </w:t>
        </w:r>
      </w:ins>
      <w:ins w:id="258" w:author="nesol" w:date="2018-04-20T16:16:00Z">
        <w:r w:rsidR="00B34204">
          <w:rPr>
            <w:sz w:val="24"/>
            <w:szCs w:val="24"/>
          </w:rPr>
          <w:t>63</w:t>
        </w:r>
      </w:ins>
      <w:ins w:id="259" w:author="nesol" w:date="2018-04-20T16:14:00Z">
        <w:r w:rsidR="00B34204">
          <w:rPr>
            <w:sz w:val="24"/>
            <w:szCs w:val="24"/>
          </w:rPr>
          <w:t>% (19,270</w:t>
        </w:r>
      </w:ins>
      <w:ins w:id="260" w:author="nesol" w:date="2018-04-20T16:15:00Z">
        <w:r w:rsidR="00B34204">
          <w:rPr>
            <w:sz w:val="24"/>
            <w:szCs w:val="24"/>
          </w:rPr>
          <w:t xml:space="preserve">) </w:t>
        </w:r>
      </w:ins>
      <w:ins w:id="261" w:author="nesol" w:date="2018-05-03T13:08:00Z">
        <w:r w:rsidR="00182A6D">
          <w:rPr>
            <w:sz w:val="24"/>
            <w:szCs w:val="24"/>
          </w:rPr>
          <w:t xml:space="preserve">of significant </w:t>
        </w:r>
      </w:ins>
      <w:ins w:id="262" w:author="nesol" w:date="2018-04-20T16:15:00Z">
        <w:r w:rsidR="00B34204">
          <w:rPr>
            <w:sz w:val="24"/>
            <w:szCs w:val="24"/>
          </w:rPr>
          <w:t>SNPs unique to a single host</w:t>
        </w:r>
      </w:ins>
      <w:ins w:id="263" w:author="nesol" w:date="2018-04-20T16:17:00Z">
        <w:r w:rsidR="00B34204">
          <w:rPr>
            <w:sz w:val="24"/>
            <w:szCs w:val="24"/>
          </w:rPr>
          <w:t xml:space="preserve">. </w:t>
        </w:r>
      </w:ins>
      <w:ins w:id="264" w:author="nesol" w:date="2018-04-20T15:44:00Z">
        <w:r w:rsidR="00493503">
          <w:rPr>
            <w:sz w:val="24"/>
            <w:szCs w:val="24"/>
          </w:rPr>
          <w:t xml:space="preserve">SNP calling between hosts was lower for GEMMA at the 99.9% permutation threshold, with </w:t>
        </w:r>
      </w:ins>
      <w:ins w:id="265" w:author="nesol" w:date="2018-04-20T15:45:00Z">
        <w:r w:rsidR="00493503">
          <w:rPr>
            <w:sz w:val="24"/>
            <w:szCs w:val="24"/>
          </w:rPr>
          <w:t xml:space="preserve">78% of significant SNPs (4269) in a single host, </w:t>
        </w:r>
      </w:ins>
      <w:ins w:id="266" w:author="nesol" w:date="2018-04-20T16:11:00Z">
        <w:r w:rsidR="00C409C8">
          <w:rPr>
            <w:sz w:val="24"/>
            <w:szCs w:val="24"/>
          </w:rPr>
          <w:t xml:space="preserve">and </w:t>
        </w:r>
      </w:ins>
      <w:ins w:id="267" w:author="nesol" w:date="2018-04-20T16:12:00Z">
        <w:r w:rsidR="00C409C8">
          <w:rPr>
            <w:sz w:val="24"/>
            <w:szCs w:val="24"/>
          </w:rPr>
          <w:t>38 SNPs significant across at least half of the hosts</w:t>
        </w:r>
      </w:ins>
      <w:ins w:id="268" w:author="nesol" w:date="2018-04-20T16:16:00Z">
        <w:r w:rsidR="00B34204">
          <w:rPr>
            <w:sz w:val="24"/>
            <w:szCs w:val="24"/>
          </w:rPr>
          <w:t xml:space="preserve"> (Figure S</w:t>
        </w:r>
        <w:del w:id="269" w:author="N S" w:date="2018-05-10T12:48:00Z">
          <w:r w:rsidR="00B34204" w:rsidDel="007028AA">
            <w:rPr>
              <w:sz w:val="24"/>
              <w:szCs w:val="24"/>
            </w:rPr>
            <w:delText>3</w:delText>
          </w:r>
        </w:del>
      </w:ins>
      <w:ins w:id="270" w:author="N S" w:date="2018-05-10T12:48:00Z">
        <w:r w:rsidR="007028AA">
          <w:rPr>
            <w:sz w:val="24"/>
            <w:szCs w:val="24"/>
          </w:rPr>
          <w:t>4</w:t>
        </w:r>
      </w:ins>
      <w:ins w:id="271" w:author="N S" w:date="2018-05-18T15:03:00Z">
        <w:r w:rsidR="00567AFE">
          <w:rPr>
            <w:sz w:val="24"/>
            <w:szCs w:val="24"/>
          </w:rPr>
          <w:t>a</w:t>
        </w:r>
      </w:ins>
      <w:ins w:id="272" w:author="nesol" w:date="2018-04-20T16:16:00Z">
        <w:r w:rsidR="00B34204">
          <w:rPr>
            <w:sz w:val="24"/>
            <w:szCs w:val="24"/>
          </w:rPr>
          <w:t>)</w:t>
        </w:r>
      </w:ins>
      <w:ins w:id="273" w:author="nesol" w:date="2018-04-20T16:12:00Z">
        <w:r w:rsidR="00C409C8">
          <w:rPr>
            <w:sz w:val="24"/>
            <w:szCs w:val="24"/>
          </w:rPr>
          <w:t xml:space="preserve">. </w:t>
        </w:r>
      </w:ins>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w:t>
      </w:r>
      <w:del w:id="274" w:author="N S" w:date="2018-05-16T15:21:00Z">
        <w:r w:rsidR="00277283" w:rsidDel="001D3CDA">
          <w:rPr>
            <w:sz w:val="24"/>
            <w:szCs w:val="24"/>
          </w:rPr>
          <w:delText xml:space="preserve">6 </w:delText>
        </w:r>
      </w:del>
      <w:ins w:id="275" w:author="N S" w:date="2018-05-16T15:21:00Z">
        <w:r w:rsidR="001D3CDA">
          <w:rPr>
            <w:sz w:val="24"/>
            <w:szCs w:val="24"/>
          </w:rPr>
          <w:t xml:space="preserve">14 </w:t>
        </w:r>
      </w:ins>
      <w:r w:rsidR="00277283">
        <w:rPr>
          <w:sz w:val="24"/>
          <w:szCs w:val="24"/>
        </w:rPr>
        <w:t>genes linked to differential virulence in all 12 tomato accessions</w:t>
      </w:r>
      <w:r w:rsidR="00C65355">
        <w:rPr>
          <w:sz w:val="24"/>
          <w:szCs w:val="24"/>
        </w:rPr>
        <w:t xml:space="preserve"> </w:t>
      </w:r>
      <w:ins w:id="276" w:author="nesol" w:date="2018-04-20T16:43:00Z">
        <w:r w:rsidR="00A676D8">
          <w:rPr>
            <w:sz w:val="24"/>
            <w:szCs w:val="24"/>
          </w:rPr>
          <w:t>b</w:t>
        </w:r>
      </w:ins>
      <w:ins w:id="277" w:author="nesol" w:date="2018-04-20T16:44:00Z">
        <w:r w:rsidR="00A676D8">
          <w:rPr>
            <w:sz w:val="24"/>
            <w:szCs w:val="24"/>
          </w:rPr>
          <w:t xml:space="preserve">y bigRR </w:t>
        </w:r>
      </w:ins>
      <w:r w:rsidR="00C65355">
        <w:rPr>
          <w:sz w:val="24"/>
          <w:szCs w:val="24"/>
        </w:rPr>
        <w:t>(Figure 5</w:t>
      </w:r>
      <w:r w:rsidR="00BD2830">
        <w:rPr>
          <w:sz w:val="24"/>
          <w:szCs w:val="24"/>
        </w:rPr>
        <w:t>b</w:t>
      </w:r>
      <w:r w:rsidR="00722316">
        <w:rPr>
          <w:sz w:val="24"/>
          <w:szCs w:val="24"/>
        </w:rPr>
        <w:t xml:space="preserve">, Table </w:t>
      </w:r>
      <w:del w:id="278" w:author="N S" w:date="2018-05-16T15:29:00Z">
        <w:r w:rsidR="00722316" w:rsidDel="00410703">
          <w:rPr>
            <w:sz w:val="24"/>
            <w:szCs w:val="24"/>
          </w:rPr>
          <w:delText>S</w:delText>
        </w:r>
        <w:r w:rsidR="00207B28" w:rsidDel="00410703">
          <w:rPr>
            <w:sz w:val="24"/>
            <w:szCs w:val="24"/>
          </w:rPr>
          <w:delText>3</w:delText>
        </w:r>
      </w:del>
      <w:ins w:id="279" w:author="nesol" w:date="2018-05-03T15:53:00Z">
        <w:del w:id="280" w:author="N S" w:date="2018-05-16T15:29:00Z">
          <w:r w:rsidR="006B5011" w:rsidDel="00410703">
            <w:rPr>
              <w:sz w:val="24"/>
              <w:szCs w:val="24"/>
            </w:rPr>
            <w:delText>e</w:delText>
          </w:r>
        </w:del>
      </w:ins>
      <w:ins w:id="281" w:author="N S" w:date="2018-05-16T15:29:00Z">
        <w:r w:rsidR="00410703">
          <w:rPr>
            <w:sz w:val="24"/>
            <w:szCs w:val="24"/>
          </w:rPr>
          <w:t>S2e</w:t>
        </w:r>
      </w:ins>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del w:id="282" w:author="N S" w:date="2018-05-16T15:21:00Z">
        <w:r w:rsidR="006F171A" w:rsidDel="001D3CDA">
          <w:rPr>
            <w:sz w:val="24"/>
            <w:szCs w:val="24"/>
          </w:rPr>
          <w:delText>233</w:delText>
        </w:r>
        <w:r w:rsidR="00277283" w:rsidDel="001D3CDA">
          <w:rPr>
            <w:sz w:val="24"/>
            <w:szCs w:val="24"/>
          </w:rPr>
          <w:delText xml:space="preserve"> </w:delText>
        </w:r>
      </w:del>
      <w:ins w:id="283" w:author="N S" w:date="2018-05-16T15:21:00Z">
        <w:r w:rsidR="001D3CDA">
          <w:rPr>
            <w:sz w:val="24"/>
            <w:szCs w:val="24"/>
          </w:rPr>
          <w:t xml:space="preserve">1045 </w:t>
        </w:r>
      </w:ins>
      <w:r w:rsidR="00277283">
        <w:rPr>
          <w:sz w:val="24"/>
          <w:szCs w:val="24"/>
        </w:rPr>
        <w:t>genes were linked to differential virulence on</w:t>
      </w:r>
      <w:del w:id="284" w:author="nesol" w:date="2018-04-22T17:40:00Z">
        <w:r w:rsidR="00277283" w:rsidDel="0051168B">
          <w:rPr>
            <w:sz w:val="24"/>
            <w:szCs w:val="24"/>
          </w:rPr>
          <w:delText xml:space="preserve"> </w:delText>
        </w:r>
        <w:r w:rsidR="00A50C30" w:rsidDel="0051168B">
          <w:rPr>
            <w:sz w:val="24"/>
            <w:szCs w:val="24"/>
          </w:rPr>
          <w:delText>between</w:delText>
        </w:r>
      </w:del>
      <w:r w:rsidR="00A50C30">
        <w:rPr>
          <w:sz w:val="24"/>
          <w:szCs w:val="24"/>
        </w:rPr>
        <w:t xml:space="preserve"> </w:t>
      </w:r>
      <w:r w:rsidR="00277283">
        <w:rPr>
          <w:sz w:val="24"/>
          <w:szCs w:val="24"/>
        </w:rPr>
        <w:t xml:space="preserve">7 </w:t>
      </w:r>
      <w:del w:id="285" w:author="nesol" w:date="2018-04-22T17:40:00Z">
        <w:r w:rsidR="00A50C30" w:rsidDel="0051168B">
          <w:rPr>
            <w:sz w:val="24"/>
            <w:szCs w:val="24"/>
          </w:rPr>
          <w:delText xml:space="preserve">and </w:delText>
        </w:r>
      </w:del>
      <w:ins w:id="286" w:author="nesol" w:date="2018-04-22T17:40:00Z">
        <w:r w:rsidR="0051168B">
          <w:rPr>
            <w:sz w:val="24"/>
            <w:szCs w:val="24"/>
          </w:rPr>
          <w:t xml:space="preserve">to </w:t>
        </w:r>
      </w:ins>
      <w:r w:rsidR="00277283">
        <w:rPr>
          <w:sz w:val="24"/>
          <w:szCs w:val="24"/>
        </w:rPr>
        <w:t xml:space="preserve">11 </w:t>
      </w:r>
      <w:ins w:id="287" w:author="nesol" w:date="2018-04-22T17:40:00Z">
        <w:r w:rsidR="0051168B">
          <w:rPr>
            <w:sz w:val="24"/>
            <w:szCs w:val="24"/>
          </w:rPr>
          <w:t xml:space="preserve">of the </w:t>
        </w:r>
      </w:ins>
      <w:r w:rsidR="00277283">
        <w:rPr>
          <w:sz w:val="24"/>
          <w:szCs w:val="24"/>
        </w:rPr>
        <w:t>tomato accessions</w:t>
      </w:r>
      <w:r w:rsidR="00C65355">
        <w:rPr>
          <w:sz w:val="24"/>
          <w:szCs w:val="24"/>
        </w:rPr>
        <w:t xml:space="preserve"> </w:t>
      </w:r>
      <w:ins w:id="288" w:author="nesol" w:date="2018-04-20T16:45:00Z">
        <w:r w:rsidR="00A676D8">
          <w:rPr>
            <w:sz w:val="24"/>
            <w:szCs w:val="24"/>
          </w:rPr>
          <w:t xml:space="preserve">by bigRR </w:t>
        </w:r>
      </w:ins>
      <w:r w:rsidR="00C65355">
        <w:rPr>
          <w:sz w:val="24"/>
          <w:szCs w:val="24"/>
        </w:rPr>
        <w:t>(Figure 5</w:t>
      </w:r>
      <w:r w:rsidR="00722316">
        <w:rPr>
          <w:sz w:val="24"/>
          <w:szCs w:val="24"/>
        </w:rPr>
        <w:t xml:space="preserve">b, Table </w:t>
      </w:r>
      <w:del w:id="289" w:author="N S" w:date="2018-05-16T15:29:00Z">
        <w:r w:rsidR="00722316" w:rsidDel="00410703">
          <w:rPr>
            <w:sz w:val="24"/>
            <w:szCs w:val="24"/>
          </w:rPr>
          <w:delText>S</w:delText>
        </w:r>
        <w:r w:rsidR="00207B28" w:rsidDel="00410703">
          <w:rPr>
            <w:sz w:val="24"/>
            <w:szCs w:val="24"/>
          </w:rPr>
          <w:delText>3</w:delText>
        </w:r>
      </w:del>
      <w:ins w:id="290" w:author="nesol" w:date="2018-05-03T15:51:00Z">
        <w:del w:id="291" w:author="N S" w:date="2018-05-16T15:29:00Z">
          <w:r w:rsidR="006B5011" w:rsidDel="00410703">
            <w:rPr>
              <w:sz w:val="24"/>
              <w:szCs w:val="24"/>
            </w:rPr>
            <w:delText>e</w:delText>
          </w:r>
        </w:del>
      </w:ins>
      <w:ins w:id="292" w:author="N S" w:date="2018-05-16T15:29:00Z">
        <w:r w:rsidR="00410703">
          <w:rPr>
            <w:sz w:val="24"/>
            <w:szCs w:val="24"/>
          </w:rPr>
          <w:t>S2e</w:t>
        </w:r>
      </w:ins>
      <w:r w:rsidR="006F171A">
        <w:rPr>
          <w:sz w:val="24"/>
          <w:szCs w:val="24"/>
        </w:rPr>
        <w:t>)</w:t>
      </w:r>
      <w:r w:rsidR="00277283">
        <w:rPr>
          <w:sz w:val="24"/>
          <w:szCs w:val="24"/>
        </w:rPr>
        <w:t xml:space="preserve">. </w:t>
      </w:r>
      <w:ins w:id="293" w:author="nesol" w:date="2018-04-22T17:43:00Z">
        <w:r w:rsidR="0051168B">
          <w:rPr>
            <w:sz w:val="24"/>
            <w:szCs w:val="24"/>
          </w:rPr>
          <w:t>At the 99.9% SNP significance threshold, GEMMA identified</w:t>
        </w:r>
      </w:ins>
      <w:ins w:id="294" w:author="nesol" w:date="2018-04-22T17:42:00Z">
        <w:r w:rsidR="0051168B">
          <w:rPr>
            <w:sz w:val="24"/>
            <w:szCs w:val="24"/>
          </w:rPr>
          <w:t xml:space="preserve"> </w:t>
        </w:r>
      </w:ins>
      <w:ins w:id="295" w:author="nesol" w:date="2018-04-22T17:40:00Z">
        <w:r w:rsidR="00ED17B2">
          <w:rPr>
            <w:sz w:val="24"/>
            <w:szCs w:val="24"/>
          </w:rPr>
          <w:t xml:space="preserve">23 </w:t>
        </w:r>
        <w:r w:rsidR="0051168B">
          <w:rPr>
            <w:sz w:val="24"/>
            <w:szCs w:val="24"/>
          </w:rPr>
          <w:t>genes across 7 to 9 of the tomato accessions</w:t>
        </w:r>
      </w:ins>
      <w:ins w:id="296" w:author="nesol" w:date="2018-04-22T17:45:00Z">
        <w:r w:rsidR="0051168B">
          <w:rPr>
            <w:sz w:val="24"/>
            <w:szCs w:val="24"/>
          </w:rPr>
          <w:t xml:space="preserve"> (</w:t>
        </w:r>
      </w:ins>
      <w:ins w:id="297" w:author="nesol" w:date="2018-05-03T13:10:00Z">
        <w:r w:rsidR="00182A6D">
          <w:rPr>
            <w:sz w:val="24"/>
            <w:szCs w:val="24"/>
          </w:rPr>
          <w:t>Figure S</w:t>
        </w:r>
        <w:del w:id="298" w:author="N S" w:date="2018-05-10T12:47:00Z">
          <w:r w:rsidR="00182A6D" w:rsidDel="007028AA">
            <w:rPr>
              <w:sz w:val="24"/>
              <w:szCs w:val="24"/>
            </w:rPr>
            <w:delText>3</w:delText>
          </w:r>
        </w:del>
      </w:ins>
      <w:ins w:id="299" w:author="N S" w:date="2018-05-10T12:47:00Z">
        <w:r w:rsidR="007028AA">
          <w:rPr>
            <w:sz w:val="24"/>
            <w:szCs w:val="24"/>
          </w:rPr>
          <w:t>4</w:t>
        </w:r>
      </w:ins>
      <w:ins w:id="300" w:author="nesol" w:date="2018-04-22T17:45:00Z">
        <w:r w:rsidR="0051168B">
          <w:rPr>
            <w:sz w:val="24"/>
            <w:szCs w:val="24"/>
          </w:rPr>
          <w:t>)</w:t>
        </w:r>
      </w:ins>
      <w:ins w:id="301" w:author="nesol" w:date="2018-04-22T17:41:00Z">
        <w:r w:rsidR="0051168B">
          <w:rPr>
            <w:sz w:val="24"/>
            <w:szCs w:val="24"/>
          </w:rPr>
          <w:t xml:space="preserve">. </w:t>
        </w:r>
      </w:ins>
      <w:moveFromRangeStart w:id="302" w:author="nesol" w:date="2018-04-22T12:17:00Z" w:name="move512162788"/>
      <w:moveFrom w:id="303" w:author="nesol" w:date="2018-04-22T12:17:00Z">
        <w:r w:rsidR="00277283" w:rsidDel="00924546">
          <w:rPr>
            <w:sz w:val="24"/>
            <w:szCs w:val="24"/>
          </w:rPr>
          <w:t xml:space="preserve">Of the 6 genes with SNPs significantly associated with </w:t>
        </w:r>
        <w:r w:rsidR="00277283" w:rsidRPr="004D42B7" w:rsidDel="00924546">
          <w:rPr>
            <w:i/>
            <w:sz w:val="24"/>
            <w:szCs w:val="24"/>
          </w:rPr>
          <w:t>B. cinerea</w:t>
        </w:r>
        <w:r w:rsidR="00277283" w:rsidDel="00924546">
          <w:rPr>
            <w:sz w:val="24"/>
            <w:szCs w:val="24"/>
          </w:rPr>
          <w:t xml:space="preserve"> virulence</w:t>
        </w:r>
        <w:r w:rsidR="00A50C30" w:rsidDel="00924546">
          <w:rPr>
            <w:sz w:val="24"/>
            <w:szCs w:val="24"/>
          </w:rPr>
          <w:t xml:space="preserve"> on all </w:t>
        </w:r>
      </w:moveFrom>
      <w:moveFromRangeEnd w:id="302"/>
    </w:p>
    <w:p w14:paraId="3224E1DF" w14:textId="2E9B3A86" w:rsidR="00082C15" w:rsidRDefault="00082C15">
      <w:pPr>
        <w:rPr>
          <w:sz w:val="24"/>
          <w:szCs w:val="24"/>
        </w:rPr>
      </w:pPr>
      <w:r w:rsidRPr="00082C15">
        <w:rPr>
          <w:noProof/>
        </w:rPr>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2"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3"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t>Figure 4</w:t>
      </w:r>
      <w:r w:rsidRPr="00650319">
        <w:rPr>
          <w:b/>
          <w:sz w:val="24"/>
          <w:szCs w:val="24"/>
        </w:rPr>
        <w:t xml:space="preserve">. </w:t>
      </w:r>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
    <w:p w14:paraId="785F0AAE" w14:textId="3D681631"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del w:id="304" w:author="Nicole Soltis" w:date="2018-03-17T16:19:00Z">
        <w:r w:rsidDel="00B91AC0">
          <w:rPr>
            <w:sz w:val="24"/>
            <w:szCs w:val="24"/>
          </w:rPr>
          <w:delText>black and grey</w:delText>
        </w:r>
      </w:del>
      <w:ins w:id="305" w:author="Nicole Soltis" w:date="2018-03-17T16:19:00Z">
        <w:r w:rsidR="00B91AC0">
          <w:rPr>
            <w:sz w:val="24"/>
            <w:szCs w:val="24"/>
          </w:rPr>
          <w:t>light and dark grey</w:t>
        </w:r>
      </w:ins>
      <w:r>
        <w:rPr>
          <w:sz w:val="24"/>
          <w:szCs w:val="24"/>
        </w:rPr>
        <w:t>.</w:t>
      </w:r>
    </w:p>
    <w:p w14:paraId="7129B0F4" w14:textId="0C9CA154"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571DE3D" w14:textId="56891378" w:rsidR="007240A7" w:rsidRDefault="007240A7" w:rsidP="00082C15">
      <w:pPr>
        <w:rPr>
          <w:b/>
          <w:sz w:val="24"/>
          <w:szCs w:val="24"/>
        </w:rPr>
      </w:pPr>
      <w:r>
        <w:rPr>
          <w:b/>
          <w:sz w:val="24"/>
          <w:szCs w:val="24"/>
        </w:rPr>
        <w:t xml:space="preserve"> </w:t>
      </w:r>
      <w:ins w:id="306" w:author="N S" w:date="2018-05-16T15:27:00Z">
        <w:r w:rsidR="00410703" w:rsidRPr="00410703">
          <w:rPr>
            <w:b/>
            <w:noProof/>
            <w:sz w:val="24"/>
            <w:szCs w:val="24"/>
          </w:rPr>
          <mc:AlternateContent>
            <mc:Choice Requires="wpg">
              <w:drawing>
                <wp:inline distT="0" distB="0" distL="0" distR="0" wp14:anchorId="63BCC546" wp14:editId="04AA95E6">
                  <wp:extent cx="4177357" cy="5416549"/>
                  <wp:effectExtent l="0" t="0" r="0" b="0"/>
                  <wp:docPr id="2062" name="Group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77357" cy="5416549"/>
                            <a:chOff x="-224137" y="-141458"/>
                            <a:chExt cx="7158337" cy="9281823"/>
                          </a:xfrm>
                        </wpg:grpSpPr>
                        <pic:pic xmlns:pic="http://schemas.openxmlformats.org/drawingml/2006/picture">
                          <pic:nvPicPr>
                            <pic:cNvPr id="2063" name="Picture 2063">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618" y="4568365"/>
                              <a:ext cx="6858000" cy="4572000"/>
                            </a:xfrm>
                            <a:prstGeom prst="rect">
                              <a:avLst/>
                            </a:prstGeom>
                          </pic:spPr>
                        </pic:pic>
                        <pic:pic xmlns:pic="http://schemas.openxmlformats.org/drawingml/2006/picture">
                          <pic:nvPicPr>
                            <pic:cNvPr id="2064" name="Picture 2064"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5" name="Picture 2065"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6" name="TextBox 10"/>
                          <wps:cNvSpPr txBox="1"/>
                          <wps:spPr>
                            <a:xfrm>
                              <a:off x="-206746" y="-141458"/>
                              <a:ext cx="715975" cy="738836"/>
                            </a:xfrm>
                            <a:prstGeom prst="rect">
                              <a:avLst/>
                            </a:prstGeom>
                            <a:noFill/>
                          </wps:spPr>
                          <wps:txbx>
                            <w:txbxContent>
                              <w:p w14:paraId="170198EF" w14:textId="77777777" w:rsidR="00A03AD5" w:rsidRDefault="00A03AD5" w:rsidP="004107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67" name="TextBox 11"/>
                          <wps:cNvSpPr txBox="1"/>
                          <wps:spPr>
                            <a:xfrm>
                              <a:off x="-224137" y="4156543"/>
                              <a:ext cx="733385" cy="738836"/>
                            </a:xfrm>
                            <a:prstGeom prst="rect">
                              <a:avLst/>
                            </a:prstGeom>
                            <a:noFill/>
                          </wps:spPr>
                          <wps:txbx>
                            <w:txbxContent>
                              <w:p w14:paraId="3354C7FD" w14:textId="77777777" w:rsidR="00A03AD5" w:rsidRDefault="00A03AD5" w:rsidP="004107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pic:pic xmlns:pic="http://schemas.openxmlformats.org/drawingml/2006/picture">
                          <pic:nvPicPr>
                            <pic:cNvPr id="2068" name="Picture 2068">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393712" y="4783806"/>
                              <a:ext cx="3118578" cy="2338934"/>
                            </a:xfrm>
                            <a:prstGeom prst="rect">
                              <a:avLst/>
                            </a:prstGeom>
                          </pic:spPr>
                        </pic:pic>
                      </wpg:wgp>
                    </a:graphicData>
                  </a:graphic>
                </wp:inline>
              </w:drawing>
            </mc:Choice>
            <mc:Fallback>
              <w:pict>
                <v:group w14:anchorId="63BCC546" id="Group 12" o:spid="_x0000_s1048" style="width:328.95pt;height:426.5pt;mso-position-horizontal-relative:char;mso-position-vertical-relative:line" coordorigin="-2241,-1414" coordsize="71583,92818"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vK9W+&#10;PvhXRtZvtLuNP1lp7K4kt5GjhiKlkYqSMyA4yPQUAeqUVT0nUodZ0ax1S3WRYL23juI1kADBXUMA&#10;cEjOD6mrl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QeO/8AkofiX/sK3X/o1q+36+IPHf8AyUPx&#10;L/2Fbr/0a1AH1/4E/wCSeeGv+wVa/wDopa6Cuf8AAn/JPPDX/YKtf/RS10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QeO/+Sh+Jf8AsK3X/o1q+36+IPHf/JQ/Ev8A2Fbr/wBGtQB9f+BP+SeeGv8A&#10;sFWv/opa6Cuf8Cf8k88Nf9gq1/8ARS10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QeO/8Akofi&#10;X/sK3X/o1q+36+IPHf8AyUPxL/2Fbr/0a1AH1/4E/wCSeeGv+wVa/wDopa6Cuf8AAn/JPPDX/YKt&#10;f/RS10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8QeO/+Sh+Jf8AsK3X/o1q+36+IPHf/JQ/Ev8A&#10;2Fbr/wBGtQB9f+BP+SeeGv8AsFWv/opa6Cuf8Cf8k88Nf9gq1/8ARS10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8QeO/8AkofiX/sK3X/o1q+36+IPHf8AyUPxL/2Fbr/0a1AH1/4E/wCSeeGv+wVa&#10;/wDopa6Cuf8AAn/JPPDX/YKtf/RS10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8QeO/+Sh+Jf8A&#10;sK3X/o1q+36+IPHf/JQ/Ev8A2Fbr/wBGtQB9f+BP+SeeGv8AsFWv/opa6Cuf8Cf8k88Nf9gq1/8A&#10;RS10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8QeO/8AkofiX/sK3X/o1q+36+IPHf8AyUPxL/2F&#10;br/0a1AH1/4E/wCSeeGv+wVa/wDopa6Cuf8AAn/JPPDX/YKtf/RS10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8QeO/+Sh+Jf8AsK3X/o1q+36+IPHf/JQ/Ev8A2Fbr/wBGtQB9f+BP+SeeGv8AsFWv&#10;/opa6Cuf8Cf8k88Nf9gq1/8ARS10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QeO/8AkofiX/sK&#10;3X/o1q+36+IPHf8AyUPxL/2Fbr/0a1AH1/4E/wCSeeGv+wVa/wDopa6Cuf8AAn/JPPDX/YKtf/RS&#10;10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8QeO/+Sh+Jf8AsK3X/o1q+36+IPHf/JQ/Ev8A2Fbr&#10;/wBGtQB9f+BP+SeeGv8AsFWv/opa6Cuf8Cf8k88Nf9gq1/8ARS10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V8QeO/8AkofiX/sK3X/o1q+36+IPHf8AyUPxL/2Fbr/0a1AH1/4E/wCSeeGv+wVa/wDo&#10;pa6Cuf8AAn/JPPDX/YKtf/RS10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8QeO/+Sh+Jf8AsK3X&#10;/o1q+36+IPHf/JQ/Ev8A2Fbr/wBGtQB9f+BP+SeeGv8AsFWv/opa6Cuf8Cf8k88Nf9gq1/8ARS10&#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QeO/8AkofiX/sK3X/o1q+36+IPHf8AyUPxL/2Fbr/0&#10;a1AH1/4E/wCSeeGv+wVa/wDopa6Cuf8AAn/JPPDX/YKtf/RS10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8QeO/+Sh+Jf8AsK3X/o1q+36+IPHf/JQ/Ev8A2Fbr/wBGtQB9f+BP+SeeGv8AsFWv/opa&#10;6Cuf8Cf8k88Nf9gq1/8ARS10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8QeO/8AkofiX/sK3X/o&#10;1q+36+IPHf8AyUPxL/2Fbr/0a1AH1/4E/wCSeeGv+wVa/wDopa6Cuf8AAn/JPPDX/YKtf/RS10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QeO/+Sh+Jf8AsK3X/o1q+36+IPHf/JQ/Ev8A2Fbr/wBG&#10;tQB9f+BP+SeeGv8AsFWv/opa6Cuf8Cf8k88Nf9gq1/8ARS10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&#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EHjv8A5KH4l/7Ct1/6Navt+viDx3/yUPxL/wBh&#10;W6/9GtQB9f8AgT/knnhr/sFWv/opa6Cuf8Cf8k88Nf8AYKtf/RS10FABRRRQAUUUUAFFFFABRRRQ&#10;AUUUUAFFFFABRRRQAUUUUAFFFFABRRRQAUUUUAFFFFABRRRQB8s0UUUAFFFFABRRRQAUUUUAFFFF&#10;ABRRRQAUUUUAFFFFABRRRQAUUUUAFFFFABRRRQAUUUUAFFFFAHtHwi/5FS6/6/n/APQI676uB+EX&#10;/IqXX/X8/wD6BHXf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EHjv/kofiX/sK3X/AKNavt+v&#10;iDx3/wAlD8S/9hW6/wDRrUAfX/gT/knnhr/sFWv/AKKWugrn/An/ACTzw1/2CrX/ANFLXQUAFFFF&#10;ABRRRQAUUUUAFFFFABRRRQAUUUUAFFFFABRRRQAUUUUAFFFFABRRRQAUUUUAFFFFAHyzRRRQAUUU&#10;UAFFFFABRRRQAUUUUAFFFFABRRRQAUUUUAFFFFABRRRQAUUUUAFFFFABRRRQAUUUUAe0fCL/AJFS&#10;6/6/n/8AQI676uB+EX/IqXX/AF/P/wCgR131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&#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IPHf8A&#10;yUPxL/2Fbr/0a1fb9fEHjv8A5KH4l/7Ct1/6NagD6/8AAn/JPPDX/YKtf/RS10Fc/wCBP+SeeGv+&#10;wVa/+ilro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AoA&#10;AAAAAAAAIQADxSAD9X4BAPV+AQAVAAAAZHJzL21lZGlhL2ltYWdlMi5qcGVn/9j/4AAQSkZJRgAB&#10;AQEA3ADcAAD/2wBDAAIBAQIBAQICAgICAgICAwUDAwMDAwYEBAMFBwYHBwcGBwcICQsJCAgKCAcH&#10;Cg0KCgsMDAwMBwkODw0MDgsMDAz/2wBDAQICAgMDAwYDAwYMCAcIDAwMDAwMDAwMDAwMDAwMDAwM&#10;DAwMDAwMDAwMDAwMDAwMDAwMDAwMDAwMDAwMDAwMDAz/wAARCAP5BnI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l/&#10;wdq/8oW/GX/Yf0X/ANLEr7k/Y1/5NC+Ff/Yn6R/6RQ18N/8AB2r/AMoW/GX/AGH9F/8ASxK+5P2N&#10;f+TQvhX/ANifpH/pFDQB6TRRRQAUUUUAFFFFABRRRQAUUUUAFFFFABRRRQAUUUUAFFFFABRRRQAU&#10;UUUAFFFFABRRRQAUUUUAFFFFABRRRQAUUUjNtHPFAC0VkeF/Hej+N0u20XVNP1aPT7hrS5a0uFmW&#10;CZQCY22k4cAqdp5wQe4rX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V8H/APByl8I/+Fwf&#10;8EYfjJbxxq13oNrZ6/ASoYxm0vIZZGGSMZhWVSfRjwc4P3hXmP7ZvwhHx/8A2RPih4G8tpP+Ew8J&#10;6royqqlmJuLSWIYA5zlxjHOcYoAyP+Ce3xbPx8/YX+D/AI1aRppfE/g7StRnd2LMZpLSNpMk8kh9&#10;2Sec17LX59f8GwXxZPxR/wCCM3wwgmbdfeEZ9S8PXK7vmjMN7M0asMfKRDJFwfr3r9B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&#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B/M/8AtNf8nJfEL/sZdR/9KpK4eu4/aa/5&#10;OS+IX/Yy6j/6VSVw9ABRRRQAUUUUAFFFFABRRRQAUUUUAfuH/wAEDf8AkwK3/wCxgv8A/wBp19q1&#10;8Vf8EDf+TArf/sYL/wD9p19q0AFFFFAH5Zf8HRW/4VfDX9m341W+Rc/CP4vaVeyv2itpA0kjHqMF&#10;7SFc4J+av1Li/wBWv0r4Q/4OVPhCvxd/4IyfGSNYw914dtbPX4D/AHTa3sEkhzgn/UiUcYznGQCa&#10;+j/+CfnxcHx6/YX+DvjPzjNJ4m8F6TqMzkjd5slnE0gIBIDBywIB4II7UAex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H/g7Ubd/wRc8ZY/6D+i/+liV9yfsan/jEL4V/wDYn6R/6RQ155/wVV/4J+2P&#10;/BTX9ijxV8Jb3Wrrw/JqwjvLC9g27Y7yA+Zb+aCrZhMgXeFAYrnBBwa+IvCX/BLX/gpB4E8KaXoe&#10;k/tn+EbPS9GtIbGzgHhyNhDDEgREy1qSQqqBySTigD9aqK/KX/h2/wD8FMv+j2fCX/hNxf8AyJR/&#10;w7f/AOCmX/R7PhL/AMJuL/5EoA/Vq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AoAAAAAAAAAIQBK&#10;7pQwI6wBACOsAQAVAAAAZHJzL21lZGlhL2ltYWdlMS5qcGVn/9j/4AAQSkZJRgABAQEA3ADcAAD/&#10;2wBDAAIBAQEBAQIBAQECAgICAgQDAgICAgUEBAMEBgUGBgYFBgYGBwkIBgcJBwYGCAsICQoKCgoK&#10;BggLDAsKDAkKCgr/2wBDAQICAgICAgUDAwUKBwYHCgoKCgoKCgoKCgoKCgoKCgoKCgoKCgoKCgoK&#10;CgoKCgoKCgoKCgoKCgoKCgoKCgoKCgr/wAARCARMBn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gkAZJoAKKAQel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wh/wAHMnirxR4I/wCCJHxq&#10;8VeC/EmoaPqlofDf2XUtLvHt7iHd4k0tG2SRkMuUZlODyGI6Gvu+vgH/AIOjP+UFXxy/7ln/ANSf&#10;SqAPoT/gldq2q69/wTG/Z113XdSuL2+vvgX4RuL28u5mkluJn0a0Z5HdiWdmYkliSSTk171Xz7/w&#10;SY/5RY/s1/8AZAvB3/pks6+gq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gH/g6M/5QVfHL/uWf/Un0qvv6vgH/g6M/wCU&#10;FXxy/wC5Z/8AUn0qgD3z/gkx/wAosf2a/wDsgXg7/wBMlnX0FXz7/wAEmP8AlFj+zX/2QLwd/wCm&#10;Szr6C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AP/AAdGf8oKvjl/3LP/AKk+lV9/V8A/8HRn/KCr45f9yz/6k+lUAe+f8EmP+UWP&#10;7Nf/AGQLwd/6ZLOvoKvn3/gkx/yix/Zr/wCyBeDv/TJZ19BUAFFFFABRRRQAUUUUAfz/AP8AwWK/&#10;5SUfFD/r803/ANNdpXzPX0x/wWK/5SUfFD/r803/ANNdpXzPQAUUUUAFFFFABRRRQAUUUUAFFFFA&#10;H1N/wRX/AOUmXw0/7jH/AKZr6v3yr8Df+CK//KTL4af9xj/0zX1fvl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wD/wdGf8oKvjl/3LP/qT6VX39XwD/wAHRn/KCr45f9yz/wCpPpVAHvn/AASY&#10;/wCUWP7Nf/ZAvB3/AKZLOvoKvn3/AIJMf8osf2a/+yBeDv8A0yWdfQVABRRRQAUUUUAFFFFAH8//&#10;APwWK/5SUfFD/r803/012lfM9fTH/BYr/lJR8UP+vzTf/TXaV8z0AFFFFABRRRQAUUUUAFFFFABR&#10;RRQB9Tf8EV/+UmXw0/7jH/pmvq/fKvwN/wCCK/8Ayky+Gn/cY/8ATNfV++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AP/AAdGf8oKvjl/3LP/AKk+lV9/V8A/8HRn/KCr45f9yz/6k+lUAe+f&#10;8EmP+UWP7Nf/AGQLwd/6ZLOvoKvn3/gkx/yix/Zr/wCyBeDv/TJZ19BUAFFFFABRRRQAUUUUAfz/&#10;AP8AwWK/5SUfFD/r803/ANNdpXzPX0x/wWK/5SUfFD/r803/ANNdpXzPQAUUUUAFFFFABRRRQAUU&#10;UUAFFFFAH1N/wRX/AOUmXw0/7jH/AKZr6v3yr8Df+CK//KTL4af9xj/0zX1fvl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XwD/wdGf8oKvjl/3LP/qT6VX39XwD/wAHRn/KCr45f9yz/wCpPpVA&#10;Hvn/AASY/wCUWP7Nf/ZAvB3/AKZLOvoKvn3/AIJMf8osf2a/+yBeDv8A0yWdfQVABRRRQAUUUUAF&#10;FFFAH8//APwWK/5SUfFD/r803/012lfM9fTH/BYr/lJR8UP+vzTf/TXaV8z0AFFFFABRRRQAUUUU&#10;AFFFFABRRRQB9Tf8EV/+UmXw0/7jH/pmvq/fKvwN/wCCK/8Ayky+Gn/cY/8ATNfV++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P/AAdGf8oKvjl/3LP/AKk+lV9/V8A/8HRn/KCr45f9yz/6&#10;k+lUAe+f8EmP+UWP7Nf/AGQLwd/6ZLOvoKvn3/gkx/yix/Zr/wCyBeDv/TJZ19BUAFFFFABRRRQA&#10;UUUUAfz/AP8AwWK/5SUfFD/r803/ANNdpXzPX0x/wWK/5SUfFD/r803/ANNdpXzPQAUUUUAFFFFA&#10;BRRRQAUUUUAFFFFAH1N/wRX/AOUmXw0/7jH/AKZr6v3yr8Df+CK//KTL4af9xj/0zX1fv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D/wdGf8oKvjl/3LP/qT6VX39XwD/wAHRn/KCr45f9yz&#10;/wCpPpVAHvn/AASY/wCUWP7Nf/ZAvB3/AKZLOvoKvn3/AIJMf8osf2a/+yBeDv8A0yWdfQVABRRR&#10;QAUUUUAFFFFAH8//APwWK/5SUfFD/r803/012lfM9fTH/BYr/lJR8UP+vzTf/TXaV8z0AFFFFABR&#10;RRQAUUUUAFFFFABRRRQB9Tf8EV/+UmXw0/7jH/pmvq/fKvwN/wCCK/8Ayky+Gn/cY/8ATNfV++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AP/AAdGf8oKvjl/3LP/AKk+lV9/V8A/8HRn/KCr&#10;45f9yz/6k+lUAe+f8EmP+UWP7Nf/AGQLwd/6ZLOvoKvn3/gkx/yix/Zr/wCyBeDv/TJZ19BUAFFF&#10;FABRRRQAUUUUAfz/AP8AwWK/5SUfFD/r803/ANNdpXzPX0x/wWK/5SUfFD/r803/ANNdpXzPQAUU&#10;UUAFFFFABRRRQAUUUUAFFFFAH1N/wRX/AOUmXw0/7jH/AKZr6v3yr8Df+CK//KTL4af9xj/0zX1f&#10;v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4B&#10;/wCDoz/lBV8cv+5Z/wDUn0qvv6vgH/g6M/5QVfHL/uWf/Un0qgD3z/gkx/yix/Zr/wCyBeDv/TJZ&#10;19BV8+/8EmP+UWP7Nf8A2QLwd/6ZLOvoKgAooooAKKKKACiiigD+f/8A4LFf8pKPih/1+ab/AOmu&#10;0r5nr6Y/4LFf8pKPih/1+ab/AOmu0r5noAKKKKACiiigAooooAKKKKACiiigD6m/4Ir/APKTL4af&#10;9xj/ANM19X75V+Bv/BFf/lJl8NP+4x/6Zr6v3y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wD/wAHRn/KCr45f9yz&#10;/wCpPpVff1fAP/B0Z/ygq+OX/cs/+pPpVAHvn/BJj/lFj+zX/wBkC8Hf+mSzr6Cr59/4JMf8osf2&#10;a/8AsgXg7/0yWdfQV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zn/wCDrL/lCN8UP+wjof8A6dbWv0Yr85/+DrL/AJQj&#10;fFD/ALCOh/8Ap1taAPrr/gn1/wAmFfBH/sQdC/8ATdBXr1eQ/wDBPr/kwr4I/wDYg6F/6boK9e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">
                  <v:shape id="Picture 2063" o:spid="_x0000_s1049" type="#_x0000_t75" style="position:absolute;left:96;top:45683;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">
                    <v:imagedata r:id="rId38" o:title=""/>
                    <v:path arrowok="t"/>
                  </v:shape>
                  <v:shape id="Picture 2064" o:spid="_x0000_s1050"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">
                    <v:imagedata r:id="rId39" o:title="R7a_topSNPssOverlap_12Plants_prob"/>
                  </v:shape>
                  <v:shape id="Picture 2065" o:spid="_x0000_s1051"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">
                    <v:imagedata r:id="rId40" o:title="R7a_topSNPssOverlap_12Plants_probSmall"/>
                  </v:shape>
                  <v:shape id="TextBox 10" o:spid="_x0000_s1052" type="#_x0000_t202" style="position:absolute;left:-2067;top:-1414;width:7159;height:738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" filled="f" stroked="f">
                    <v:textbox style="mso-fit-shape-to-text:t" inset="4.23317mm,2.11658mm,4.23317mm,2.11658mm">
                      <w:txbxContent>
                        <w:p w14:paraId="170198EF" w14:textId="77777777" w:rsidR="00A03AD5" w:rsidRDefault="00A03AD5" w:rsidP="004107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3" type="#_x0000_t202" style="position:absolute;left:-2241;top:41565;width:7333;height:73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" filled="f" stroked="f">
                    <v:textbox style="mso-fit-shape-to-text:t" inset="4.23317mm,2.11658mm,4.23317mm,2.11658mm">
                      <w:txbxContent>
                        <w:p w14:paraId="3354C7FD" w14:textId="77777777" w:rsidR="00A03AD5" w:rsidRDefault="00A03AD5" w:rsidP="004107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Picture 2068" o:spid="_x0000_s1054" type="#_x0000_t75" style="position:absolute;left:33937;top:47838;width:31185;height:2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">
                    <v:imagedata r:id="rId41" o:title=""/>
                    <v:path arrowok="t"/>
                  </v:shape>
                  <w10:anchorlock/>
                </v:group>
              </w:pict>
            </mc:Fallback>
          </mc:AlternateContent>
        </w:r>
      </w:ins>
    </w:p>
    <w:p w14:paraId="4ECFD58A" w14:textId="45396203" w:rsidR="00082C15" w:rsidRPr="00AC08ED" w:rsidRDefault="00082C15" w:rsidP="00082C15">
      <w:pPr>
        <w:rPr>
          <w:b/>
          <w:sz w:val="24"/>
          <w:szCs w:val="24"/>
        </w:rPr>
      </w:pPr>
      <w:r>
        <w:rPr>
          <w:b/>
          <w:sz w:val="24"/>
          <w:szCs w:val="24"/>
        </w:rPr>
        <w:t>Figure 5</w:t>
      </w:r>
      <w:r w:rsidRPr="00AC08ED">
        <w:rPr>
          <w:b/>
          <w:sz w:val="24"/>
          <w:szCs w:val="24"/>
        </w:rPr>
        <w:t xml:space="preserve">. </w:t>
      </w:r>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
    <w:p w14:paraId="163FEBD2" w14:textId="179BAAFF" w:rsidR="00082C15" w:rsidRDefault="00082C15" w:rsidP="00082C15">
      <w:pPr>
        <w:rPr>
          <w:sz w:val="24"/>
          <w:szCs w:val="24"/>
        </w:rPr>
      </w:pPr>
      <w:r>
        <w:rPr>
          <w:sz w:val="24"/>
          <w:szCs w:val="24"/>
        </w:rPr>
        <w:t xml:space="preserve">a) </w:t>
      </w:r>
      <w:ins w:id="307" w:author="Dan Kliebenstein" w:date="2018-05-10T16:23:00Z">
        <w:r w:rsidR="00A81BCD">
          <w:rPr>
            <w:sz w:val="24"/>
            <w:szCs w:val="24"/>
          </w:rPr>
          <w:t xml:space="preserve">The </w:t>
        </w:r>
      </w:ins>
      <w:del w:id="308" w:author="Dan Kliebenstein" w:date="2018-05-10T16:23:00Z">
        <w:r w:rsidDel="00A81BCD">
          <w:rPr>
            <w:sz w:val="24"/>
            <w:szCs w:val="24"/>
          </w:rPr>
          <w:delText xml:space="preserve">Frequency </w:delText>
        </w:r>
      </w:del>
      <w:ins w:id="309" w:author="Dan Kliebenstein" w:date="2018-05-10T16:23:00Z">
        <w:r w:rsidR="00A81BCD">
          <w:rPr>
            <w:sz w:val="24"/>
            <w:szCs w:val="24"/>
          </w:rPr>
          <w:t xml:space="preserve">frequency </w:t>
        </w:r>
      </w:ins>
      <w:r>
        <w:rPr>
          <w:sz w:val="24"/>
          <w:szCs w:val="24"/>
        </w:rPr>
        <w:t xml:space="preserve">with which the </w:t>
      </w:r>
      <w:r>
        <w:rPr>
          <w:i/>
          <w:sz w:val="24"/>
          <w:szCs w:val="24"/>
        </w:rPr>
        <w:t xml:space="preserve">B. </w:t>
      </w:r>
      <w:r w:rsidRPr="005E447B">
        <w:rPr>
          <w:i/>
          <w:sz w:val="24"/>
          <w:szCs w:val="24"/>
        </w:rPr>
        <w:t>cinerea</w:t>
      </w:r>
      <w:r>
        <w:rPr>
          <w:sz w:val="24"/>
          <w:szCs w:val="24"/>
        </w:rPr>
        <w:t xml:space="preserve"> SNPs significantly associate</w:t>
      </w:r>
      <w:del w:id="310" w:author="Dan Kliebenstein" w:date="2018-05-10T16:24:00Z">
        <w:r w:rsidDel="00A81BCD">
          <w:rPr>
            <w:sz w:val="24"/>
            <w:szCs w:val="24"/>
          </w:rPr>
          <w:delText>d</w:delText>
        </w:r>
      </w:del>
      <w:r>
        <w:rPr>
          <w:sz w:val="24"/>
          <w:szCs w:val="24"/>
        </w:rPr>
        <w:t xml:space="preserve"> with lesion size on the 12 tomato accessions using the 99% permutation threshold. </w:t>
      </w:r>
      <w:ins w:id="311" w:author="Dan Kliebenstein" w:date="2018-05-10T16:24:00Z">
        <w:r w:rsidR="00A81BCD">
          <w:rPr>
            <w:sz w:val="24"/>
            <w:szCs w:val="24"/>
          </w:rPr>
          <w:t xml:space="preserve">The </w:t>
        </w:r>
      </w:ins>
      <w:del w:id="312" w:author="Dan Kliebenstein" w:date="2018-05-10T16:24:00Z">
        <w:r w:rsidDel="00A81BCD">
          <w:rPr>
            <w:sz w:val="24"/>
            <w:szCs w:val="24"/>
          </w:rPr>
          <w:delText xml:space="preserve">Black </w:delText>
        </w:r>
      </w:del>
      <w:ins w:id="313" w:author="Dan Kliebenstein" w:date="2018-05-10T16:24:00Z">
        <w:r w:rsidR="00A81BCD">
          <w:rPr>
            <w:sz w:val="24"/>
            <w:szCs w:val="24"/>
          </w:rPr>
          <w:t xml:space="preserve">black </w:t>
        </w:r>
      </w:ins>
      <w:r>
        <w:rPr>
          <w:sz w:val="24"/>
          <w:szCs w:val="24"/>
        </w:rPr>
        <w:t>line</w:t>
      </w:r>
      <w:del w:id="314" w:author="Dan Kliebenstein" w:date="2018-05-10T16:24:00Z">
        <w:r w:rsidDel="00A81BCD">
          <w:rPr>
            <w:sz w:val="24"/>
            <w:szCs w:val="24"/>
          </w:rPr>
          <w:delText>s</w:delText>
        </w:r>
      </w:del>
      <w:r>
        <w:rPr>
          <w:sz w:val="24"/>
          <w:szCs w:val="24"/>
        </w:rPr>
        <w:t xml:space="preserve"> indicate</w:t>
      </w:r>
      <w:ins w:id="315" w:author="Dan Kliebenstein" w:date="2018-05-10T16:24:00Z">
        <w:r w:rsidR="00A81BCD">
          <w:rPr>
            <w:sz w:val="24"/>
            <w:szCs w:val="24"/>
          </w:rPr>
          <w:t>s</w:t>
        </w:r>
      </w:ins>
      <w:r>
        <w:rPr>
          <w:sz w:val="24"/>
          <w:szCs w:val="24"/>
        </w:rPr>
        <w:t xml:space="preserve"> the expected frequency of </w:t>
      </w:r>
      <w:ins w:id="316" w:author="Dan Kliebenstein" w:date="2018-05-10T16:24:00Z">
        <w:r w:rsidR="00A81BCD">
          <w:rPr>
            <w:sz w:val="24"/>
            <w:szCs w:val="24"/>
          </w:rPr>
          <w:t xml:space="preserve">random </w:t>
        </w:r>
      </w:ins>
      <w:r>
        <w:rPr>
          <w:sz w:val="24"/>
          <w:szCs w:val="24"/>
        </w:rPr>
        <w:t xml:space="preserve">overlap, given the number of significant SNPs per plant genotype and size of total SNP set. </w:t>
      </w:r>
      <w:ins w:id="317" w:author="Dan Kliebenstein" w:date="2018-05-10T16:24:00Z">
        <w:r w:rsidR="00A81BCD">
          <w:rPr>
            <w:sz w:val="24"/>
            <w:szCs w:val="24"/>
          </w:rPr>
          <w:t>The inset shows a focus on the distribution for overlapping SNPs above 6 plant genotypes for</w:t>
        </w:r>
      </w:ins>
      <w:ins w:id="318" w:author="Dan Kliebenstein" w:date="2018-05-10T16:25:00Z">
        <w:r w:rsidR="00A81BCD">
          <w:rPr>
            <w:sz w:val="24"/>
            <w:szCs w:val="24"/>
          </w:rPr>
          <w:t xml:space="preserve"> easier</w:t>
        </w:r>
      </w:ins>
      <w:ins w:id="319" w:author="Dan Kliebenstein" w:date="2018-05-10T16:24:00Z">
        <w:r w:rsidR="00A81BCD">
          <w:rPr>
            <w:sz w:val="24"/>
            <w:szCs w:val="24"/>
          </w:rPr>
          <w:t xml:space="preserve"> visualization</w:t>
        </w:r>
      </w:ins>
      <w:ins w:id="320" w:author="Dan Kliebenstein" w:date="2018-05-10T16:25:00Z">
        <w:r w:rsidR="00A81BCD">
          <w:rPr>
            <w:sz w:val="24"/>
            <w:szCs w:val="24"/>
          </w:rPr>
          <w:t>. There were no SNPs expected to overlap by random chance in the inset.</w:t>
        </w:r>
      </w:ins>
    </w:p>
    <w:p w14:paraId="19F626E7" w14:textId="5A163EAF" w:rsidR="00082C15" w:rsidRDefault="00082C15" w:rsidP="00082C15">
      <w:pPr>
        <w:rPr>
          <w:sz w:val="24"/>
          <w:szCs w:val="24"/>
        </w:rPr>
      </w:pPr>
      <w:r>
        <w:rPr>
          <w:sz w:val="24"/>
          <w:szCs w:val="24"/>
        </w:rPr>
        <w:t xml:space="preserve">b) </w:t>
      </w:r>
      <w:del w:id="321" w:author="Dan Kliebenstein" w:date="2018-05-10T16:25:00Z">
        <w:r w:rsidDel="00A81BCD">
          <w:rPr>
            <w:sz w:val="24"/>
            <w:szCs w:val="24"/>
          </w:rPr>
          <w:delText xml:space="preserve">Frequency </w:delText>
        </w:r>
      </w:del>
      <w:ins w:id="322" w:author="Dan Kliebenstein" w:date="2018-05-10T16:25:00Z">
        <w:r w:rsidR="00A81BCD">
          <w:rPr>
            <w:sz w:val="24"/>
            <w:szCs w:val="24"/>
          </w:rPr>
          <w:t xml:space="preserve">The frequency </w:t>
        </w:r>
      </w:ins>
      <w:r>
        <w:rPr>
          <w:sz w:val="24"/>
          <w:szCs w:val="24"/>
        </w:rPr>
        <w:t xml:space="preserve">with which </w:t>
      </w:r>
      <w:del w:id="323" w:author="Dan Kliebenstein" w:date="2018-05-10T16:25:00Z">
        <w:r w:rsidDel="00A81BCD">
          <w:rPr>
            <w:sz w:val="24"/>
            <w:szCs w:val="24"/>
          </w:rPr>
          <w:delText xml:space="preserve">a </w:delText>
        </w:r>
      </w:del>
      <w:r>
        <w:rPr>
          <w:i/>
          <w:sz w:val="24"/>
          <w:szCs w:val="24"/>
        </w:rPr>
        <w:t xml:space="preserve">B. </w:t>
      </w:r>
      <w:r w:rsidRPr="00EE2856">
        <w:rPr>
          <w:i/>
          <w:sz w:val="24"/>
          <w:szCs w:val="24"/>
        </w:rPr>
        <w:t>cinerea</w:t>
      </w:r>
      <w:r>
        <w:rPr>
          <w:sz w:val="24"/>
          <w:szCs w:val="24"/>
        </w:rPr>
        <w:t xml:space="preserve"> gene</w:t>
      </w:r>
      <w:ins w:id="324" w:author="Dan Kliebenstein" w:date="2018-05-10T16:25:00Z">
        <w:r w:rsidR="00A81BCD">
          <w:rPr>
            <w:sz w:val="24"/>
            <w:szCs w:val="24"/>
          </w:rPr>
          <w:t>s</w:t>
        </w:r>
      </w:ins>
      <w:r>
        <w:rPr>
          <w:sz w:val="24"/>
          <w:szCs w:val="24"/>
        </w:rPr>
        <w:t xml:space="preserve"> significantly associated with lesion size on the 12 tomato accessions. Genes were called as significant if there was one significant SNP </w:t>
      </w:r>
      <w:del w:id="325" w:author="Dan Kliebenstein" w:date="2018-05-10T16:25:00Z">
        <w:r w:rsidDel="00A81BCD">
          <w:rPr>
            <w:sz w:val="24"/>
            <w:szCs w:val="24"/>
          </w:rPr>
          <w:delText xml:space="preserve">in the top 1000 </w:delText>
        </w:r>
      </w:del>
      <w:r>
        <w:rPr>
          <w:sz w:val="24"/>
          <w:szCs w:val="24"/>
        </w:rPr>
        <w:t>called at the 99% permutation threshold within the gene body, or within 2kb of the gene body.</w:t>
      </w:r>
      <w:ins w:id="326" w:author="Dan Kliebenstein" w:date="2018-05-10T16:25:00Z">
        <w:r w:rsidR="00A81BCD">
          <w:rPr>
            <w:sz w:val="24"/>
            <w:szCs w:val="24"/>
          </w:rPr>
          <w:t xml:space="preserve"> The inset focuses on the</w:t>
        </w:r>
      </w:ins>
      <w:ins w:id="327" w:author="Dan Kliebenstein" w:date="2018-05-10T16:27:00Z">
        <w:r w:rsidR="00A81BCD">
          <w:rPr>
            <w:sz w:val="24"/>
            <w:szCs w:val="24"/>
          </w:rPr>
          <w:t xml:space="preserve"> genes that</w:t>
        </w:r>
      </w:ins>
      <w:ins w:id="328" w:author="Dan Kliebenstein" w:date="2018-05-10T16:25:00Z">
        <w:r w:rsidR="00A81BCD">
          <w:rPr>
            <w:sz w:val="24"/>
            <w:szCs w:val="24"/>
          </w:rPr>
          <w:t xml:space="preserve"> overlap with 7 or more </w:t>
        </w:r>
      </w:ins>
      <w:ins w:id="329" w:author="Dan Kliebenstein" w:date="2018-05-10T16:27:00Z">
        <w:r w:rsidR="00A81BCD">
          <w:rPr>
            <w:sz w:val="24"/>
            <w:szCs w:val="24"/>
          </w:rPr>
          <w:t>plant genotypes.</w:t>
        </w:r>
      </w:ins>
    </w:p>
    <w:p w14:paraId="3B360818" w14:textId="736606DC" w:rsidR="00082C15" w:rsidRDefault="00082C15">
      <w:pPr>
        <w:rPr>
          <w:sz w:val="24"/>
          <w:szCs w:val="24"/>
        </w:rPr>
      </w:pPr>
    </w:p>
    <w:p w14:paraId="2C220C93" w14:textId="455CAC9F" w:rsidR="007240A7" w:rsidRDefault="007240A7">
      <w:pPr>
        <w:rPr>
          <w:sz w:val="24"/>
          <w:szCs w:val="24"/>
        </w:rPr>
      </w:pPr>
    </w:p>
    <w:p w14:paraId="159340F7" w14:textId="77777777" w:rsidR="007240A7" w:rsidRDefault="007240A7">
      <w:pPr>
        <w:rPr>
          <w:sz w:val="24"/>
          <w:szCs w:val="24"/>
        </w:rPr>
      </w:pPr>
    </w:p>
    <w:p w14:paraId="7301DEFC" w14:textId="35696518" w:rsidR="00924546" w:rsidRDefault="00924546" w:rsidP="00924546">
      <w:pPr>
        <w:spacing w:line="480" w:lineRule="auto"/>
        <w:ind w:firstLine="720"/>
        <w:rPr>
          <w:moveTo w:id="330" w:author="nesol" w:date="2018-04-22T12:17:00Z"/>
          <w:sz w:val="24"/>
          <w:szCs w:val="24"/>
        </w:rPr>
      </w:pPr>
      <w:moveToRangeStart w:id="331" w:author="nesol" w:date="2018-04-22T12:17:00Z" w:name="move512162788"/>
      <w:moveTo w:id="332" w:author="nesol" w:date="2018-04-22T12:17:00Z">
        <w:r>
          <w:rPr>
            <w:sz w:val="24"/>
            <w:szCs w:val="24"/>
          </w:rPr>
          <w:t xml:space="preserve">Of the </w:t>
        </w:r>
        <w:del w:id="333" w:author="N S" w:date="2018-05-18T13:46:00Z">
          <w:r w:rsidDel="00D32C9D">
            <w:rPr>
              <w:sz w:val="24"/>
              <w:szCs w:val="24"/>
            </w:rPr>
            <w:delText>6</w:delText>
          </w:r>
        </w:del>
      </w:moveTo>
      <w:ins w:id="334" w:author="N S" w:date="2018-05-18T13:46:00Z">
        <w:r w:rsidR="00D32C9D">
          <w:rPr>
            <w:sz w:val="24"/>
            <w:szCs w:val="24"/>
          </w:rPr>
          <w:t>14</w:t>
        </w:r>
      </w:ins>
      <w:moveTo w:id="335" w:author="nesol" w:date="2018-04-22T12:17:00Z">
        <w:r>
          <w:rPr>
            <w:sz w:val="24"/>
            <w:szCs w:val="24"/>
          </w:rPr>
          <w:t xml:space="preserve"> genes with SNPs significantly associated with </w:t>
        </w:r>
        <w:r w:rsidRPr="004D42B7">
          <w:rPr>
            <w:i/>
            <w:sz w:val="24"/>
            <w:szCs w:val="24"/>
          </w:rPr>
          <w:t>B. cinerea</w:t>
        </w:r>
        <w:r>
          <w:rPr>
            <w:sz w:val="24"/>
            <w:szCs w:val="24"/>
          </w:rPr>
          <w:t xml:space="preserve"> virulence on all </w:t>
        </w:r>
      </w:moveTo>
    </w:p>
    <w:moveToRangeEnd w:id="331"/>
    <w:p w14:paraId="5D833F64" w14:textId="4E311439" w:rsidR="00082C15" w:rsidRDefault="00A50C30" w:rsidP="00082C15">
      <w:pPr>
        <w:spacing w:line="480" w:lineRule="auto"/>
        <w:rPr>
          <w:ins w:id="336" w:author="nesol" w:date="2018-04-22T17:49:00Z"/>
          <w:sz w:val="24"/>
          <w:szCs w:val="24"/>
        </w:rPr>
      </w:pPr>
      <w:r>
        <w:rPr>
          <w:sz w:val="24"/>
          <w:szCs w:val="24"/>
        </w:rPr>
        <w:t>tomato genotypes</w:t>
      </w:r>
      <w:ins w:id="337" w:author="nesol" w:date="2018-04-22T17:46:00Z">
        <w:r w:rsidR="006B54EE">
          <w:rPr>
            <w:sz w:val="24"/>
            <w:szCs w:val="24"/>
          </w:rPr>
          <w:t xml:space="preserve"> by bigRR</w:t>
        </w:r>
      </w:ins>
      <w:r w:rsidR="006F171A">
        <w:rPr>
          <w:sz w:val="24"/>
          <w:szCs w:val="24"/>
        </w:rPr>
        <w:t xml:space="preserve">, </w:t>
      </w:r>
      <w:del w:id="338" w:author="nesol" w:date="2018-05-03T13:18:00Z">
        <w:r w:rsidR="006F171A" w:rsidDel="001F3E05">
          <w:rPr>
            <w:sz w:val="24"/>
            <w:szCs w:val="24"/>
          </w:rPr>
          <w:delText>two are heterokaryon incompatibility loci (</w:delText>
        </w:r>
        <w:r w:rsidR="00B72B0E" w:rsidDel="001F3E05">
          <w:rPr>
            <w:sz w:val="24"/>
            <w:szCs w:val="24"/>
          </w:rPr>
          <w:delText>Bcin01g10020;</w:delText>
        </w:r>
        <w:r w:rsidR="006F171A" w:rsidDel="001F3E05">
          <w:rPr>
            <w:sz w:val="24"/>
            <w:szCs w:val="24"/>
          </w:rPr>
          <w:delText xml:space="preserve"> </w:delText>
        </w:r>
        <w:r w:rsidR="006F171A" w:rsidRPr="006F171A" w:rsidDel="001F3E05">
          <w:rPr>
            <w:sz w:val="24"/>
            <w:szCs w:val="24"/>
          </w:rPr>
          <w:delText>BcT4_2485</w:delText>
        </w:r>
        <w:r w:rsidR="00B72B0E" w:rsidDel="001F3E05">
          <w:rPr>
            <w:sz w:val="24"/>
            <w:szCs w:val="24"/>
          </w:rPr>
          <w:delText xml:space="preserve">), </w:delText>
        </w:r>
        <w:r w:rsidR="006F171A" w:rsidDel="001F3E05">
          <w:rPr>
            <w:sz w:val="24"/>
            <w:szCs w:val="24"/>
          </w:rPr>
          <w:delText>one is a major facilitator superfamily gene, and the remaining 3 are enzymes (peptidase dimerization</w:delText>
        </w:r>
        <w:r w:rsidDel="001F3E05">
          <w:rPr>
            <w:sz w:val="24"/>
            <w:szCs w:val="24"/>
          </w:rPr>
          <w:delText>,</w:delText>
        </w:r>
        <w:r w:rsidR="006F171A" w:rsidDel="001F3E05">
          <w:rPr>
            <w:sz w:val="24"/>
            <w:szCs w:val="24"/>
          </w:rPr>
          <w:delText xml:space="preserve"> </w:delText>
        </w:r>
        <w:r w:rsidR="003A583C" w:rsidDel="001F3E05">
          <w:rPr>
            <w:sz w:val="24"/>
            <w:szCs w:val="24"/>
          </w:rPr>
          <w:delText>Bcin01g10130</w:delText>
        </w:r>
        <w:r w:rsidDel="001F3E05">
          <w:rPr>
            <w:sz w:val="24"/>
            <w:szCs w:val="24"/>
          </w:rPr>
          <w:delText xml:space="preserve">; </w:delText>
        </w:r>
        <w:r w:rsidR="006F171A" w:rsidDel="001F3E05">
          <w:rPr>
            <w:sz w:val="24"/>
            <w:szCs w:val="24"/>
          </w:rPr>
          <w:delText>pectinesterase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Bcin14g008</w:delText>
        </w:r>
        <w:r w:rsidR="00533C2A" w:rsidDel="001F3E05">
          <w:rPr>
            <w:sz w:val="24"/>
            <w:szCs w:val="24"/>
          </w:rPr>
          <w:delText>7</w:delText>
        </w:r>
        <w:r w:rsidR="003A583C" w:rsidRPr="003A583C" w:rsidDel="001F3E05">
          <w:rPr>
            <w:sz w:val="24"/>
            <w:szCs w:val="24"/>
          </w:rPr>
          <w:delText>0</w:delText>
        </w:r>
        <w:r w:rsidDel="001F3E05">
          <w:rPr>
            <w:sz w:val="24"/>
            <w:szCs w:val="24"/>
          </w:rPr>
          <w:delText>;</w:delText>
        </w:r>
        <w:r w:rsidR="006F171A" w:rsidDel="001F3E05">
          <w:rPr>
            <w:sz w:val="24"/>
            <w:szCs w:val="24"/>
          </w:rPr>
          <w:delText xml:space="preserve"> protein kinase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Bcin15g04110 </w:delText>
        </w:r>
        <w:r w:rsidR="006F171A" w:rsidDel="001F3E05">
          <w:rPr>
            <w:sz w:val="24"/>
            <w:szCs w:val="24"/>
          </w:rPr>
          <w:delText xml:space="preserve">). </w:delText>
        </w:r>
        <w:r w:rsidR="003A583C" w:rsidDel="001F3E05">
          <w:rPr>
            <w:sz w:val="24"/>
            <w:szCs w:val="24"/>
          </w:rPr>
          <w:delText xml:space="preserve">Four of those </w:delText>
        </w:r>
        <w:r w:rsidR="00533C2A" w:rsidDel="001F3E05">
          <w:rPr>
            <w:sz w:val="24"/>
            <w:szCs w:val="24"/>
          </w:rPr>
          <w:delText>genes also represent significantly overrepresented functional annotation categories;</w:delText>
        </w:r>
        <w:r w:rsidR="006F171A" w:rsidDel="001F3E05">
          <w:rPr>
            <w:sz w:val="24"/>
            <w:szCs w:val="24"/>
          </w:rPr>
          <w:delText xml:space="preserve"> including</w:delText>
        </w:r>
        <w:r w:rsidR="003A583C" w:rsidDel="001F3E05">
          <w:rPr>
            <w:sz w:val="24"/>
            <w:szCs w:val="24"/>
          </w:rPr>
          <w:delText xml:space="preserve"> heterokaryon incompatibility, pectinesterase, peptidase dimerization, and protein kinase.</w:delText>
        </w:r>
      </w:del>
      <w:ins w:id="339" w:author="nesol" w:date="2018-05-03T13:18:00Z">
        <w:r w:rsidR="001F3E05">
          <w:rPr>
            <w:sz w:val="24"/>
            <w:szCs w:val="24"/>
          </w:rPr>
          <w:t>m</w:t>
        </w:r>
      </w:ins>
      <w:ins w:id="340" w:author="nesol" w:date="2018-05-03T13:19:00Z">
        <w:r w:rsidR="001F3E05">
          <w:rPr>
            <w:sz w:val="24"/>
            <w:szCs w:val="24"/>
          </w:rPr>
          <w:t>ost have not been formally linked to pathogen virulence.</w:t>
        </w:r>
      </w:ins>
      <w:r>
        <w:rPr>
          <w:sz w:val="24"/>
          <w:szCs w:val="24"/>
        </w:rPr>
        <w:t xml:space="preserve"> </w:t>
      </w:r>
      <w:del w:id="341" w:author="nesol" w:date="2018-05-03T13:19:00Z">
        <w:r w:rsidDel="001F3E05">
          <w:rPr>
            <w:sz w:val="24"/>
            <w:szCs w:val="24"/>
          </w:rPr>
          <w:delText>While most of these genes have not been formally linked to pathogen virulence,</w:delText>
        </w:r>
      </w:del>
      <w:ins w:id="342" w:author="nesol" w:date="2018-05-03T13:19:00Z">
        <w:r w:rsidR="001F3E05">
          <w:rPr>
            <w:sz w:val="24"/>
            <w:szCs w:val="24"/>
          </w:rPr>
          <w:t xml:space="preserve">However, </w:t>
        </w:r>
      </w:ins>
      <w:r>
        <w:rPr>
          <w:sz w:val="24"/>
          <w:szCs w:val="24"/>
        </w:rPr>
        <w:t xml:space="preserve"> </w:t>
      </w:r>
      <w:ins w:id="343" w:author="nesol" w:date="2018-05-03T13:20:00Z">
        <w:r w:rsidR="001F3E05">
          <w:rPr>
            <w:sz w:val="24"/>
            <w:szCs w:val="24"/>
          </w:rPr>
          <w:t xml:space="preserve">SNPs within a pectinesterase gene (BcT4_6001, Bcin14g00870) were associated </w:t>
        </w:r>
        <w:del w:id="344" w:author="N S" w:date="2018-05-18T13:56:00Z">
          <w:r w:rsidR="001F3E05" w:rsidDel="00D32C9D">
            <w:rPr>
              <w:sz w:val="24"/>
              <w:szCs w:val="24"/>
            </w:rPr>
            <w:delText xml:space="preserve">with at </w:delText>
          </w:r>
        </w:del>
        <w:del w:id="345" w:author="Dan Kliebenstein" w:date="2018-05-18T16:25:00Z">
          <w:r w:rsidR="001F3E05" w:rsidDel="00EC2B40">
            <w:rPr>
              <w:sz w:val="24"/>
              <w:szCs w:val="24"/>
            </w:rPr>
            <w:delText>most</w:delText>
          </w:r>
        </w:del>
      </w:ins>
      <w:ins w:id="346" w:author="N S" w:date="2018-05-18T13:56:00Z">
        <w:del w:id="347" w:author="Dan Kliebenstein" w:date="2018-05-18T16:25:00Z">
          <w:r w:rsidR="00D32C9D" w:rsidDel="00EC2B40">
            <w:rPr>
              <w:sz w:val="24"/>
              <w:szCs w:val="24"/>
            </w:rPr>
            <w:delText>up to</w:delText>
          </w:r>
        </w:del>
      </w:ins>
      <w:ins w:id="348" w:author="Dan Kliebenstein" w:date="2018-05-18T16:25:00Z">
        <w:r w:rsidR="00EC2B40">
          <w:rPr>
            <w:sz w:val="24"/>
            <w:szCs w:val="24"/>
          </w:rPr>
          <w:t>to virulence across</w:t>
        </w:r>
      </w:ins>
      <w:ins w:id="349" w:author="nesol" w:date="2018-05-03T13:20:00Z">
        <w:r w:rsidR="001F3E05">
          <w:rPr>
            <w:sz w:val="24"/>
            <w:szCs w:val="24"/>
          </w:rPr>
          <w:t xml:space="preserve"> 11 tomato accessions</w:t>
        </w:r>
        <w:del w:id="350" w:author="N S" w:date="2018-05-18T13:56:00Z">
          <w:r w:rsidR="001F3E05" w:rsidDel="00D32C9D">
            <w:rPr>
              <w:sz w:val="24"/>
              <w:szCs w:val="24"/>
            </w:rPr>
            <w:delText xml:space="preserve"> while the gene itself is associated with altered virulence on all tomato accessions</w:delText>
          </w:r>
        </w:del>
        <w:r w:rsidR="001F3E05">
          <w:rPr>
            <w:sz w:val="24"/>
            <w:szCs w:val="24"/>
          </w:rPr>
          <w:t>. P</w:t>
        </w:r>
      </w:ins>
      <w:del w:id="351" w:author="nesol" w:date="2018-05-03T13:20:00Z">
        <w:r w:rsidDel="001F3E05">
          <w:rPr>
            <w:sz w:val="24"/>
            <w:szCs w:val="24"/>
          </w:rPr>
          <w:delText>p</w:delText>
        </w:r>
      </w:del>
      <w:r>
        <w:rPr>
          <w:sz w:val="24"/>
          <w:szCs w:val="24"/>
        </w:rPr>
        <w:t>ectinesterase</w:t>
      </w:r>
      <w:r w:rsidR="00030F30">
        <w:rPr>
          <w:sz w:val="24"/>
          <w:szCs w:val="24"/>
        </w:rPr>
        <w:t>s</w:t>
      </w:r>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5F1A4E">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db-id="a2x2tzszjfd2zjed0e8psfdtd0daafwwr002" timestamp="0"&gt;589&lt;/key&gt;&lt;/foreign-keys&gt;&lt;ref-type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del w:id="352" w:author="nesol" w:date="2018-05-03T13:20:00Z">
        <w:r w:rsidR="00802A76" w:rsidDel="001F3E05">
          <w:rPr>
            <w:sz w:val="24"/>
            <w:szCs w:val="24"/>
          </w:rPr>
          <w:delText>The SNPs within the</w:delText>
        </w:r>
      </w:del>
      <w:r w:rsidR="00802A76">
        <w:rPr>
          <w:sz w:val="24"/>
          <w:szCs w:val="24"/>
        </w:rPr>
        <w:t xml:space="preserve"> </w:t>
      </w:r>
      <w:del w:id="353" w:author="nesol" w:date="2018-05-03T13:19:00Z">
        <w:r w:rsidR="00802A76" w:rsidDel="001F3E05">
          <w:rPr>
            <w:sz w:val="24"/>
            <w:szCs w:val="24"/>
          </w:rPr>
          <w:delText xml:space="preserve">pectinesterase gene </w:delText>
        </w:r>
        <w:r w:rsidR="00F73C6B" w:rsidDel="001F3E05">
          <w:rPr>
            <w:sz w:val="24"/>
            <w:szCs w:val="24"/>
          </w:rPr>
          <w:delText xml:space="preserve">(BcT4_6001, Bcin14g00870) </w:delText>
        </w:r>
        <w:r w:rsidR="00802A76" w:rsidDel="001F3E05">
          <w:rPr>
            <w:sz w:val="24"/>
            <w:szCs w:val="24"/>
          </w:rPr>
          <w:delText xml:space="preserve">were only associated with at most </w:delText>
        </w:r>
        <w:r w:rsidR="00223B11" w:rsidDel="001F3E05">
          <w:rPr>
            <w:sz w:val="24"/>
            <w:szCs w:val="24"/>
          </w:rPr>
          <w:delText>11</w:delText>
        </w:r>
        <w:r w:rsidR="00802A76" w:rsidDel="001F3E05">
          <w:rPr>
            <w:sz w:val="24"/>
            <w:szCs w:val="24"/>
          </w:rPr>
          <w:delText xml:space="preserve"> tomato accessions while the gene itself is associated with altered virulence on all tomato accessions. </w:delText>
        </w:r>
      </w:del>
      <w:r w:rsidR="00802A76">
        <w:rPr>
          <w:sz w:val="24"/>
          <w:szCs w:val="24"/>
        </w:rPr>
        <w:t xml:space="preserve">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7FF89CA2" w14:textId="6E3CB651" w:rsidR="00D61809" w:rsidRDefault="00D61809" w:rsidP="00082C15">
      <w:pPr>
        <w:spacing w:line="480" w:lineRule="auto"/>
        <w:rPr>
          <w:sz w:val="24"/>
          <w:szCs w:val="24"/>
        </w:rPr>
      </w:pPr>
      <w:ins w:id="354" w:author="nesol" w:date="2018-04-22T17:49:00Z">
        <w:r>
          <w:rPr>
            <w:sz w:val="24"/>
            <w:szCs w:val="24"/>
          </w:rPr>
          <w:tab/>
        </w:r>
      </w:ins>
      <w:ins w:id="355" w:author="nesol" w:date="2018-04-22T17:52:00Z">
        <w:r w:rsidR="002B218B">
          <w:rPr>
            <w:sz w:val="24"/>
            <w:szCs w:val="24"/>
          </w:rPr>
          <w:t>To fo</w:t>
        </w:r>
      </w:ins>
      <w:ins w:id="356" w:author="nesol" w:date="2018-04-22T17:53:00Z">
        <w:r w:rsidR="002B218B">
          <w:rPr>
            <w:sz w:val="24"/>
            <w:szCs w:val="24"/>
          </w:rPr>
          <w:t xml:space="preserve">cus on genes which associate with </w:t>
        </w:r>
        <w:r w:rsidR="002B218B" w:rsidRPr="001F3E05">
          <w:rPr>
            <w:i/>
            <w:sz w:val="24"/>
            <w:szCs w:val="24"/>
          </w:rPr>
          <w:t>B. cinerea</w:t>
        </w:r>
        <w:r w:rsidR="002B218B">
          <w:rPr>
            <w:sz w:val="24"/>
            <w:szCs w:val="24"/>
          </w:rPr>
          <w:t xml:space="preserve"> virulence on tomato </w:t>
        </w:r>
      </w:ins>
      <w:ins w:id="357" w:author="nesol" w:date="2018-05-03T13:11:00Z">
        <w:r w:rsidR="00182A6D">
          <w:rPr>
            <w:sz w:val="24"/>
            <w:szCs w:val="24"/>
          </w:rPr>
          <w:t>insensitive to</w:t>
        </w:r>
      </w:ins>
      <w:ins w:id="358" w:author="nesol" w:date="2018-04-22T17:54:00Z">
        <w:r w:rsidR="002B218B">
          <w:rPr>
            <w:sz w:val="24"/>
            <w:szCs w:val="24"/>
          </w:rPr>
          <w:t xml:space="preserve"> GWA method, we examined the gene overlap between</w:t>
        </w:r>
      </w:ins>
      <w:ins w:id="359" w:author="nesol" w:date="2018-05-03T13:20:00Z">
        <w:r w:rsidR="001F3E05">
          <w:rPr>
            <w:sz w:val="24"/>
            <w:szCs w:val="24"/>
          </w:rPr>
          <w:t xml:space="preserve"> significant associations identi</w:t>
        </w:r>
      </w:ins>
      <w:ins w:id="360" w:author="nesol" w:date="2018-05-03T13:21:00Z">
        <w:r w:rsidR="001F3E05">
          <w:rPr>
            <w:sz w:val="24"/>
            <w:szCs w:val="24"/>
          </w:rPr>
          <w:t>fied by</w:t>
        </w:r>
      </w:ins>
      <w:ins w:id="361" w:author="nesol" w:date="2018-04-22T17:54:00Z">
        <w:r w:rsidR="002B218B">
          <w:rPr>
            <w:sz w:val="24"/>
            <w:szCs w:val="24"/>
          </w:rPr>
          <w:t xml:space="preserve"> GEMMA on the B05.10 genome and </w:t>
        </w:r>
      </w:ins>
      <w:ins w:id="362" w:author="nesol" w:date="2018-04-22T17:55:00Z">
        <w:r w:rsidR="002B218B">
          <w:rPr>
            <w:sz w:val="24"/>
            <w:szCs w:val="24"/>
          </w:rPr>
          <w:t>bigRR on the T4 genome.</w:t>
        </w:r>
      </w:ins>
      <w:ins w:id="363" w:author="nesol" w:date="2018-04-22T17:56:00Z">
        <w:r w:rsidR="002B218B">
          <w:rPr>
            <w:sz w:val="24"/>
            <w:szCs w:val="24"/>
          </w:rPr>
          <w:t xml:space="preserve"> </w:t>
        </w:r>
      </w:ins>
      <w:ins w:id="364" w:author="nesol" w:date="2018-05-03T14:35:00Z">
        <w:r w:rsidR="005A3A13">
          <w:rPr>
            <w:sz w:val="24"/>
            <w:szCs w:val="24"/>
          </w:rPr>
          <w:t xml:space="preserve">We conservatively identified genes within 2kb of significant SNPs at the 99% permutation threshold for bigRR, and at the 99.9% permutation threshold for GEMMA. Among these, </w:t>
        </w:r>
      </w:ins>
      <w:ins w:id="365" w:author="N S" w:date="2018-05-18T14:38:00Z">
        <w:r w:rsidR="008D28CD">
          <w:rPr>
            <w:sz w:val="24"/>
            <w:szCs w:val="24"/>
          </w:rPr>
          <w:t>263</w:t>
        </w:r>
      </w:ins>
      <w:ins w:id="366" w:author="nesol" w:date="2018-05-03T14:35:00Z">
        <w:r w:rsidR="005A3A13">
          <w:rPr>
            <w:sz w:val="24"/>
            <w:szCs w:val="24"/>
          </w:rPr>
          <w:t xml:space="preserve"> genes </w:t>
        </w:r>
      </w:ins>
      <w:ins w:id="367" w:author="nesol" w:date="2018-05-03T14:36:00Z">
        <w:r w:rsidR="005A3A13">
          <w:rPr>
            <w:sz w:val="24"/>
            <w:szCs w:val="24"/>
          </w:rPr>
          <w:t>were linked to at least two plant genotypes by both methods</w:t>
        </w:r>
      </w:ins>
      <w:ins w:id="368" w:author="nesol" w:date="2018-05-03T14:37:00Z">
        <w:r w:rsidR="005A3A13">
          <w:rPr>
            <w:sz w:val="24"/>
            <w:szCs w:val="24"/>
          </w:rPr>
          <w:t xml:space="preserve"> (Table S</w:t>
        </w:r>
      </w:ins>
      <w:ins w:id="369" w:author="N S" w:date="2018-05-16T15:29:00Z">
        <w:r w:rsidR="00410703">
          <w:rPr>
            <w:sz w:val="24"/>
            <w:szCs w:val="24"/>
          </w:rPr>
          <w:t>2</w:t>
        </w:r>
      </w:ins>
      <w:ins w:id="370" w:author="nesol" w:date="2018-05-03T15:52:00Z">
        <w:r w:rsidR="006B5011">
          <w:rPr>
            <w:sz w:val="24"/>
            <w:szCs w:val="24"/>
          </w:rPr>
          <w:t>a</w:t>
        </w:r>
      </w:ins>
      <w:ins w:id="371" w:author="nesol" w:date="2018-05-03T14:37:00Z">
        <w:r w:rsidR="005A3A13">
          <w:rPr>
            <w:sz w:val="24"/>
            <w:szCs w:val="24"/>
          </w:rPr>
          <w:t>)</w:t>
        </w:r>
      </w:ins>
      <w:ins w:id="372" w:author="nesol" w:date="2018-05-03T14:36:00Z">
        <w:r w:rsidR="005A3A13">
          <w:rPr>
            <w:sz w:val="24"/>
            <w:szCs w:val="24"/>
          </w:rPr>
          <w:t xml:space="preserve">. </w:t>
        </w:r>
      </w:ins>
      <w:ins w:id="373" w:author="nesol" w:date="2018-05-03T14:55:00Z">
        <w:r w:rsidR="001A47DC">
          <w:rPr>
            <w:sz w:val="24"/>
            <w:szCs w:val="24"/>
          </w:rPr>
          <w:t>These genes include transporters and enzymes</w:t>
        </w:r>
      </w:ins>
      <w:ins w:id="374" w:author="Dan Kliebenstein" w:date="2018-05-18T16:25:00Z">
        <w:r w:rsidR="00EC2B40">
          <w:rPr>
            <w:sz w:val="24"/>
            <w:szCs w:val="24"/>
          </w:rPr>
          <w:t xml:space="preserve"> that </w:t>
        </w:r>
      </w:ins>
      <w:ins w:id="375" w:author="Dan Kliebenstein" w:date="2018-05-18T16:26:00Z">
        <w:r w:rsidR="00EC2B40">
          <w:rPr>
            <w:sz w:val="24"/>
            <w:szCs w:val="24"/>
          </w:rPr>
          <w:t>can be</w:t>
        </w:r>
      </w:ins>
      <w:ins w:id="376" w:author="Dan Kliebenstein" w:date="2018-05-18T16:25:00Z">
        <w:r w:rsidR="00EC2B40">
          <w:rPr>
            <w:sz w:val="24"/>
            <w:szCs w:val="24"/>
          </w:rPr>
          <w:t xml:space="preserve"> important for Botrytis toxin production and</w:t>
        </w:r>
      </w:ins>
      <w:ins w:id="377" w:author="Dan Kliebenstein" w:date="2018-05-18T16:26:00Z">
        <w:r w:rsidR="00EC2B40">
          <w:rPr>
            <w:sz w:val="24"/>
            <w:szCs w:val="24"/>
          </w:rPr>
          <w:t>/or</w:t>
        </w:r>
      </w:ins>
      <w:ins w:id="378" w:author="Dan Kliebenstein" w:date="2018-05-18T16:25:00Z">
        <w:r w:rsidR="00EC2B40">
          <w:rPr>
            <w:sz w:val="24"/>
            <w:szCs w:val="24"/>
          </w:rPr>
          <w:t xml:space="preserve"> detoxification </w:t>
        </w:r>
      </w:ins>
      <w:ins w:id="379" w:author="Dan Kliebenstein" w:date="2018-05-18T16:26:00Z">
        <w:r w:rsidR="00EC2B40">
          <w:rPr>
            <w:sz w:val="24"/>
            <w:szCs w:val="24"/>
          </w:rPr>
          <w:t xml:space="preserve">of plant defense compounds </w:t>
        </w:r>
      </w:ins>
      <w:bookmarkStart w:id="380" w:name="_GoBack"/>
      <w:bookmarkEnd w:id="380"/>
      <w:ins w:id="381" w:author="Dan Kliebenstein" w:date="2018-05-18T16:25:00Z">
        <w:r w:rsidR="00EC2B40">
          <w:rPr>
            <w:sz w:val="24"/>
            <w:szCs w:val="24"/>
          </w:rPr>
          <w:t xml:space="preserve">and are key to virulence. Other </w:t>
        </w:r>
      </w:ins>
      <w:ins w:id="382" w:author="nesol" w:date="2018-05-03T14:55:00Z">
        <w:del w:id="383" w:author="Dan Kliebenstein" w:date="2018-05-18T16:26:00Z">
          <w:r w:rsidR="001A47DC" w:rsidDel="00EC2B40">
            <w:rPr>
              <w:sz w:val="24"/>
              <w:szCs w:val="24"/>
            </w:rPr>
            <w:delText xml:space="preserve">, but </w:delText>
          </w:r>
          <w:r w:rsidR="008F47C7" w:rsidDel="00EC2B40">
            <w:rPr>
              <w:sz w:val="24"/>
              <w:szCs w:val="24"/>
            </w:rPr>
            <w:delText xml:space="preserve">not </w:delText>
          </w:r>
        </w:del>
      </w:ins>
      <w:ins w:id="384" w:author="Dan Kliebenstein" w:date="2018-05-18T16:26:00Z">
        <w:r w:rsidR="00EC2B40">
          <w:rPr>
            <w:sz w:val="24"/>
            <w:szCs w:val="24"/>
          </w:rPr>
          <w:t xml:space="preserve">known and </w:t>
        </w:r>
      </w:ins>
      <w:ins w:id="385" w:author="nesol" w:date="2018-05-03T14:56:00Z">
        <w:r w:rsidR="008F47C7">
          <w:rPr>
            <w:sz w:val="24"/>
            <w:szCs w:val="24"/>
          </w:rPr>
          <w:t>predicted pathogen virulence functions</w:t>
        </w:r>
      </w:ins>
      <w:ins w:id="386" w:author="Dan Kliebenstein" w:date="2018-05-18T16:26:00Z">
        <w:r w:rsidR="00EC2B40">
          <w:rPr>
            <w:sz w:val="24"/>
            <w:szCs w:val="24"/>
          </w:rPr>
          <w:t xml:space="preserve"> were largely not identified</w:t>
        </w:r>
      </w:ins>
      <w:ins w:id="387" w:author="nesol" w:date="2018-05-03T14:56:00Z">
        <w:r w:rsidR="008F47C7">
          <w:rPr>
            <w:sz w:val="24"/>
            <w:szCs w:val="24"/>
          </w:rPr>
          <w:t xml:space="preserve"> (Table S</w:t>
        </w:r>
      </w:ins>
      <w:ins w:id="388" w:author="N S" w:date="2018-05-16T15:29:00Z">
        <w:r w:rsidR="00410703">
          <w:rPr>
            <w:sz w:val="24"/>
            <w:szCs w:val="24"/>
          </w:rPr>
          <w:t>2</w:t>
        </w:r>
      </w:ins>
      <w:ins w:id="389" w:author="nesol" w:date="2018-05-03T15:52:00Z">
        <w:r w:rsidR="006B5011">
          <w:rPr>
            <w:sz w:val="24"/>
            <w:szCs w:val="24"/>
          </w:rPr>
          <w:t>a, c</w:t>
        </w:r>
      </w:ins>
      <w:ins w:id="390" w:author="nesol" w:date="2018-05-03T14:56:00Z">
        <w:r w:rsidR="008F47C7">
          <w:rPr>
            <w:sz w:val="24"/>
            <w:szCs w:val="24"/>
          </w:rPr>
          <w:t xml:space="preserve">). </w:t>
        </w:r>
      </w:ins>
    </w:p>
    <w:p w14:paraId="6FD4B0D5" w14:textId="234823A2" w:rsidR="00082C15" w:rsidRDefault="00082C15">
      <w:pPr>
        <w:rPr>
          <w:sz w:val="24"/>
          <w:szCs w:val="24"/>
        </w:rPr>
      </w:pPr>
      <w:r w:rsidRPr="00082C15">
        <w:rPr>
          <w:noProof/>
        </w:rPr>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3656895B"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4" o:title="LDplot2.2V1.lg"/>
                </v:shape>
                <v:shape id="Picture 2075" o:spid="_x0000_s1057"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5" o:title="Sl_LesionSize_trueMAF20_NA10_lowTR.gene01Chr2.2.ManhattanPlot"/>
                </v:shape>
                <v:shape id="TextBox 7" o:spid="_x0000_s1058"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A03AD5" w:rsidRDefault="00A03AD5"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4"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5"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4FBD8A05"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w:t>
      </w:r>
      <w:ins w:id="391" w:author="nesol" w:date="2018-04-22T18:11:00Z">
        <w:r w:rsidR="00561E35">
          <w:rPr>
            <w:sz w:val="24"/>
            <w:szCs w:val="24"/>
          </w:rPr>
          <w:t xml:space="preserve">bigRR </w:t>
        </w:r>
      </w:ins>
      <w:r w:rsidR="00A42B96">
        <w:rPr>
          <w:sz w:val="24"/>
          <w:szCs w:val="24"/>
        </w:rPr>
        <w:t xml:space="preserve">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w:t>
      </w:r>
      <w:ins w:id="392" w:author="nesol" w:date="2018-05-03T16:42:00Z">
        <w:r w:rsidR="004F17F2">
          <w:rPr>
            <w:sz w:val="24"/>
            <w:szCs w:val="24"/>
          </w:rPr>
          <w:t>ated</w:t>
        </w:r>
      </w:ins>
      <w:r w:rsidR="00B623B3">
        <w:rPr>
          <w:sz w:val="24"/>
          <w:szCs w:val="24"/>
        </w:rPr>
        <w:t xml:space="preserve">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w:t>
      </w:r>
      <w:ins w:id="393" w:author="nesol" w:date="2018-04-22T18:11:00Z">
        <w:r w:rsidR="00561E35">
          <w:rPr>
            <w:sz w:val="24"/>
            <w:szCs w:val="24"/>
          </w:rPr>
          <w:t xml:space="preserve"> </w:t>
        </w:r>
      </w:ins>
      <w:ins w:id="394" w:author="nesol" w:date="2018-04-22T18:12:00Z">
        <w:r w:rsidR="00792DBD">
          <w:rPr>
            <w:sz w:val="24"/>
            <w:szCs w:val="24"/>
          </w:rPr>
          <w:t>GWA of these domestication traits by</w:t>
        </w:r>
      </w:ins>
      <w:ins w:id="395" w:author="nesol" w:date="2018-04-22T18:11:00Z">
        <w:r w:rsidR="00561E35">
          <w:rPr>
            <w:sz w:val="24"/>
            <w:szCs w:val="24"/>
          </w:rPr>
          <w:t xml:space="preserve"> GEMMA</w:t>
        </w:r>
      </w:ins>
      <w:r w:rsidR="00B623B3">
        <w:rPr>
          <w:sz w:val="24"/>
          <w:szCs w:val="24"/>
        </w:rPr>
        <w:t xml:space="preserve"> </w:t>
      </w:r>
      <w:ins w:id="396" w:author="nesol" w:date="2018-04-22T18:12:00Z">
        <w:r w:rsidR="00792DBD">
          <w:rPr>
            <w:sz w:val="24"/>
            <w:szCs w:val="24"/>
          </w:rPr>
          <w:t>identified similar patterns</w:t>
        </w:r>
      </w:ins>
      <w:ins w:id="397" w:author="nesol" w:date="2018-05-03T16:42:00Z">
        <w:r w:rsidR="004F17F2">
          <w:rPr>
            <w:sz w:val="24"/>
            <w:szCs w:val="24"/>
          </w:rPr>
          <w:t xml:space="preserve"> of high overlap between SNPs and genes between Botrytis virulence on wild or domesticated tomato hosts, a</w:t>
        </w:r>
      </w:ins>
      <w:ins w:id="398" w:author="nesol" w:date="2018-05-03T16:43:00Z">
        <w:r w:rsidR="004F17F2">
          <w:rPr>
            <w:sz w:val="24"/>
            <w:szCs w:val="24"/>
          </w:rPr>
          <w:t>nd rare overlap with Domestication Sensitivity</w:t>
        </w:r>
      </w:ins>
      <w:ins w:id="399" w:author="nesol" w:date="2018-04-22T18:12:00Z">
        <w:r w:rsidR="00792DBD">
          <w:rPr>
            <w:sz w:val="24"/>
            <w:szCs w:val="24"/>
          </w:rPr>
          <w:t xml:space="preserve"> (Figure S</w:t>
        </w:r>
      </w:ins>
      <w:ins w:id="400" w:author="N S" w:date="2018-05-10T12:47:00Z">
        <w:r w:rsidR="00623B67">
          <w:rPr>
            <w:sz w:val="24"/>
            <w:szCs w:val="24"/>
          </w:rPr>
          <w:t>5</w:t>
        </w:r>
      </w:ins>
      <w:ins w:id="401" w:author="nesol" w:date="2018-04-22T18:13:00Z">
        <w:r w:rsidR="00792DBD">
          <w:rPr>
            <w:sz w:val="24"/>
            <w:szCs w:val="24"/>
          </w:rPr>
          <w:t xml:space="preserve">). </w:t>
        </w:r>
      </w:ins>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ins w:id="402" w:author="nesol" w:date="2018-05-03T16:28:00Z">
        <w:r w:rsidR="008C568F">
          <w:rPr>
            <w:sz w:val="24"/>
            <w:szCs w:val="24"/>
          </w:rPr>
          <w:t xml:space="preserve">We also examined </w:t>
        </w:r>
      </w:ins>
      <w:ins w:id="403" w:author="nesol" w:date="2018-05-03T16:29:00Z">
        <w:r w:rsidR="008C568F">
          <w:rPr>
            <w:sz w:val="24"/>
            <w:szCs w:val="24"/>
          </w:rPr>
          <w:t xml:space="preserve">the overlap in genes associated </w:t>
        </w:r>
        <w:del w:id="404" w:author="Dan Kliebenstein" w:date="2018-05-18T16:12:00Z">
          <w:r w:rsidR="008C568F" w:rsidDel="00A03AD5">
            <w:rPr>
              <w:sz w:val="24"/>
              <w:szCs w:val="24"/>
            </w:rPr>
            <w:delText>to</w:delText>
          </w:r>
        </w:del>
      </w:ins>
      <w:ins w:id="405" w:author="Dan Kliebenstein" w:date="2018-05-18T16:12:00Z">
        <w:r w:rsidR="00A03AD5">
          <w:rPr>
            <w:sz w:val="24"/>
            <w:szCs w:val="24"/>
          </w:rPr>
          <w:t>with</w:t>
        </w:r>
      </w:ins>
      <w:ins w:id="406" w:author="nesol" w:date="2018-05-03T16:29:00Z">
        <w:r w:rsidR="008C568F">
          <w:rPr>
            <w:sz w:val="24"/>
            <w:szCs w:val="24"/>
          </w:rPr>
          <w:t xml:space="preserve"> these domestication </w:t>
        </w:r>
      </w:ins>
      <w:ins w:id="407" w:author="Dan Kliebenstein" w:date="2018-05-18T16:12:00Z">
        <w:r w:rsidR="00A03AD5">
          <w:rPr>
            <w:sz w:val="24"/>
            <w:szCs w:val="24"/>
          </w:rPr>
          <w:t xml:space="preserve">virulence </w:t>
        </w:r>
      </w:ins>
      <w:ins w:id="408" w:author="nesol" w:date="2018-05-03T16:29:00Z">
        <w:r w:rsidR="008C568F">
          <w:rPr>
            <w:sz w:val="24"/>
            <w:szCs w:val="24"/>
          </w:rPr>
          <w:t>traits</w:t>
        </w:r>
      </w:ins>
      <w:ins w:id="409" w:author="Dan Kliebenstein" w:date="2018-05-18T16:12:00Z">
        <w:r w:rsidR="00A03AD5">
          <w:rPr>
            <w:sz w:val="24"/>
            <w:szCs w:val="24"/>
          </w:rPr>
          <w:t xml:space="preserve"> found by both</w:t>
        </w:r>
      </w:ins>
      <w:ins w:id="410" w:author="nesol" w:date="2018-05-03T16:29:00Z">
        <w:del w:id="411" w:author="Dan Kliebenstein" w:date="2018-05-18T16:12:00Z">
          <w:r w:rsidR="008C568F" w:rsidDel="00A03AD5">
            <w:rPr>
              <w:sz w:val="24"/>
              <w:szCs w:val="24"/>
            </w:rPr>
            <w:delText xml:space="preserve"> by</w:delText>
          </w:r>
        </w:del>
        <w:r w:rsidR="008C568F">
          <w:rPr>
            <w:sz w:val="24"/>
            <w:szCs w:val="24"/>
          </w:rPr>
          <w:t xml:space="preserve"> bigRR and GEMMA</w:t>
        </w:r>
        <w:del w:id="412" w:author="Dan Kliebenstein" w:date="2018-05-18T16:12:00Z">
          <w:r w:rsidR="008C568F" w:rsidDel="00A03AD5">
            <w:rPr>
              <w:sz w:val="24"/>
              <w:szCs w:val="24"/>
            </w:rPr>
            <w:delText>,</w:delText>
          </w:r>
        </w:del>
      </w:ins>
      <w:ins w:id="413" w:author="Dan Kliebenstein" w:date="2018-05-18T16:12:00Z">
        <w:r w:rsidR="00A03AD5">
          <w:rPr>
            <w:sz w:val="24"/>
            <w:szCs w:val="24"/>
          </w:rPr>
          <w:t>. This overlap identified</w:t>
        </w:r>
      </w:ins>
      <w:ins w:id="414" w:author="nesol" w:date="2018-05-03T16:29:00Z">
        <w:del w:id="415" w:author="Dan Kliebenstein" w:date="2018-05-18T16:12:00Z">
          <w:r w:rsidR="008C568F" w:rsidDel="00A03AD5">
            <w:rPr>
              <w:sz w:val="24"/>
              <w:szCs w:val="24"/>
            </w:rPr>
            <w:delText xml:space="preserve"> identifying </w:delText>
          </w:r>
        </w:del>
      </w:ins>
      <w:ins w:id="416" w:author="Dan Kliebenstein" w:date="2018-05-18T16:12:00Z">
        <w:r w:rsidR="00A03AD5">
          <w:rPr>
            <w:sz w:val="24"/>
            <w:szCs w:val="24"/>
          </w:rPr>
          <w:t xml:space="preserve"> </w:t>
        </w:r>
      </w:ins>
      <w:ins w:id="417" w:author="N S" w:date="2018-05-18T14:44:00Z">
        <w:r w:rsidR="00510E9C">
          <w:rPr>
            <w:sz w:val="24"/>
            <w:szCs w:val="24"/>
          </w:rPr>
          <w:t>200</w:t>
        </w:r>
      </w:ins>
      <w:ins w:id="418" w:author="nesol" w:date="2018-05-03T16:30:00Z">
        <w:r w:rsidR="008C568F">
          <w:rPr>
            <w:sz w:val="24"/>
            <w:szCs w:val="24"/>
          </w:rPr>
          <w:t xml:space="preserve"> unique genes</w:t>
        </w:r>
      </w:ins>
      <w:ins w:id="419" w:author="Dan Kliebenstein" w:date="2018-05-18T16:13:00Z">
        <w:r w:rsidR="00A03AD5">
          <w:rPr>
            <w:sz w:val="24"/>
            <w:szCs w:val="24"/>
          </w:rPr>
          <w:t xml:space="preserve"> including</w:t>
        </w:r>
      </w:ins>
      <w:ins w:id="420" w:author="nesol" w:date="2018-05-03T16:30:00Z">
        <w:r w:rsidR="008C568F">
          <w:rPr>
            <w:sz w:val="24"/>
            <w:szCs w:val="24"/>
          </w:rPr>
          <w:t xml:space="preserve"> </w:t>
        </w:r>
      </w:ins>
      <w:ins w:id="421" w:author="Dan Kliebenstein" w:date="2018-05-18T16:13:00Z">
        <w:r w:rsidR="00A03AD5">
          <w:rPr>
            <w:sz w:val="24"/>
            <w:szCs w:val="24"/>
          </w:rPr>
          <w:t xml:space="preserve">several transporters and enzymes, with few predicted virulence genes </w:t>
        </w:r>
      </w:ins>
      <w:ins w:id="422" w:author="nesol" w:date="2018-05-03T16:30:00Z">
        <w:r w:rsidR="008C568F">
          <w:rPr>
            <w:sz w:val="24"/>
            <w:szCs w:val="24"/>
          </w:rPr>
          <w:t>(Table S</w:t>
        </w:r>
        <w:del w:id="423" w:author="N S" w:date="2018-05-16T15:30:00Z">
          <w:r w:rsidR="008C568F" w:rsidDel="00410703">
            <w:rPr>
              <w:sz w:val="24"/>
              <w:szCs w:val="24"/>
            </w:rPr>
            <w:delText>3</w:delText>
          </w:r>
        </w:del>
      </w:ins>
      <w:ins w:id="424" w:author="N S" w:date="2018-05-16T15:30:00Z">
        <w:r w:rsidR="00410703">
          <w:rPr>
            <w:sz w:val="24"/>
            <w:szCs w:val="24"/>
          </w:rPr>
          <w:t>2</w:t>
        </w:r>
      </w:ins>
      <w:ins w:id="425" w:author="N S" w:date="2018-05-18T14:00:00Z">
        <w:r w:rsidR="00B27CB5">
          <w:rPr>
            <w:sz w:val="24"/>
            <w:szCs w:val="24"/>
          </w:rPr>
          <w:t>b</w:t>
        </w:r>
      </w:ins>
      <w:ins w:id="426" w:author="nesol" w:date="2018-05-03T16:30:00Z">
        <w:r w:rsidR="008C568F">
          <w:rPr>
            <w:sz w:val="24"/>
            <w:szCs w:val="24"/>
          </w:rPr>
          <w:t xml:space="preserve">). </w:t>
        </w:r>
        <w:del w:id="427" w:author="Dan Kliebenstein" w:date="2018-05-18T16:13:00Z">
          <w:r w:rsidR="008C568F" w:rsidDel="00A03AD5">
            <w:rPr>
              <w:sz w:val="24"/>
              <w:szCs w:val="24"/>
            </w:rPr>
            <w:delText>These genes include several transporters and enzymes, with f</w:delText>
          </w:r>
        </w:del>
      </w:ins>
      <w:ins w:id="428" w:author="nesol" w:date="2018-05-03T16:31:00Z">
        <w:del w:id="429" w:author="Dan Kliebenstein" w:date="2018-05-18T16:13:00Z">
          <w:r w:rsidR="008C568F" w:rsidDel="00A03AD5">
            <w:rPr>
              <w:sz w:val="24"/>
              <w:szCs w:val="24"/>
            </w:rPr>
            <w:delText xml:space="preserve">ew predicted virulence genes. </w:delText>
          </w:r>
        </w:del>
        <w:r w:rsidR="008C568F">
          <w:rPr>
            <w:sz w:val="24"/>
            <w:szCs w:val="24"/>
          </w:rPr>
          <w:t>One gene from this overlap list (</w:t>
        </w:r>
        <w:r w:rsidR="008C568F" w:rsidRPr="00A03AD5">
          <w:rPr>
            <w:i/>
            <w:sz w:val="24"/>
            <w:szCs w:val="24"/>
            <w:rPrChange w:id="430" w:author="Dan Kliebenstein" w:date="2018-05-18T16:13:00Z">
              <w:rPr>
                <w:sz w:val="24"/>
                <w:szCs w:val="24"/>
              </w:rPr>
            </w:rPrChange>
          </w:rPr>
          <w:t>Bcin01g05800</w:t>
        </w:r>
        <w:r w:rsidR="008C568F">
          <w:rPr>
            <w:sz w:val="24"/>
            <w:szCs w:val="24"/>
          </w:rPr>
          <w:t xml:space="preserve">) contains TPR repeats, </w:t>
        </w:r>
      </w:ins>
      <w:ins w:id="431" w:author="nesol" w:date="2018-05-03T16:32:00Z">
        <w:r w:rsidR="008C568F">
          <w:rPr>
            <w:sz w:val="24"/>
            <w:szCs w:val="24"/>
          </w:rPr>
          <w:t xml:space="preserve">which are common in bacterial virulence proteins </w:t>
        </w:r>
      </w:ins>
      <w:r w:rsidR="00D03171">
        <w:rPr>
          <w:sz w:val="24"/>
          <w:szCs w:val="24"/>
        </w:rPr>
        <w:fldChar w:fldCharType="begin"/>
      </w:r>
      <w:r w:rsidR="005F1A4E">
        <w:rPr>
          <w:sz w:val="24"/>
          <w:szCs w:val="24"/>
        </w:rPr>
        <w:instrText xml:space="preserve"> ADDIN EN.CITE &lt;EndNote&gt;&lt;Cite&gt;&lt;Author&gt;Cerveny&lt;/Author&gt;&lt;Year&gt;2013&lt;/Year&gt;&lt;RecNum&gt;611&lt;/RecNum&gt;&lt;DisplayText&gt;(Cerveny, Straskova et al. 2013)&lt;/DisplayText&gt;&lt;record&gt;&lt;rec-number&gt;611&lt;/rec-number&gt;&lt;foreign-keys&gt;&lt;key app="EN" db-id="a2x2tzszjfd2zjed0e8psfdtd0daafwwr002" timestamp="0"&gt;611&lt;/key&gt;&lt;/foreign-keys&gt;&lt;ref-type name="Journal Article"&gt;17&lt;/ref-type&gt;&lt;contributors&gt;&lt;authors&gt;&lt;author&gt;Cerveny, Lukas&lt;/author&gt;&lt;author&gt;Straskova, Adela&lt;/author&gt;&lt;author&gt;Dankova, Vera&lt;/author&gt;&lt;author&gt;Hartlova, Anetta&lt;/author&gt;&lt;author&gt;Ceckova, Martina&lt;/author&gt;&lt;author&gt;Staud, Frantisek&lt;/author&gt;&lt;author&gt;Stulik, Jiri&lt;/author&gt;&lt;/authors&gt;&lt;/contributors&gt;&lt;titles&gt;&lt;title&gt;Tetratricopeptide repeat motifs in the world of bacterial pathogens: role in virulence mechanisms&lt;/title&gt;&lt;secondary-title&gt;Infection and immunity&lt;/secondary-title&gt;&lt;/titles&gt;&lt;pages&gt;629-635&lt;/pages&gt;&lt;volume&gt;81&lt;/volume&gt;&lt;number&gt;3&lt;/number&gt;&lt;dates&gt;&lt;year&gt;2013&lt;/year&gt;&lt;/dates&gt;&lt;isbn&gt;0019-9567&lt;/isbn&gt;&lt;urls&gt;&lt;/urls&gt;&lt;/record&gt;&lt;/Cite&gt;&lt;/EndNote&gt;</w:instrText>
      </w:r>
      <w:r w:rsidR="00D03171">
        <w:rPr>
          <w:sz w:val="24"/>
          <w:szCs w:val="24"/>
        </w:rPr>
        <w:fldChar w:fldCharType="separate"/>
      </w:r>
      <w:r w:rsidR="00D03171">
        <w:rPr>
          <w:noProof/>
          <w:sz w:val="24"/>
          <w:szCs w:val="24"/>
        </w:rPr>
        <w:t>(Cerveny, Straskova et al. 2013)</w:t>
      </w:r>
      <w:r w:rsidR="00D03171">
        <w:rPr>
          <w:sz w:val="24"/>
          <w:szCs w:val="24"/>
        </w:rPr>
        <w:fldChar w:fldCharType="end"/>
      </w:r>
      <w:ins w:id="432" w:author="nesol" w:date="2018-05-03T16:39:00Z">
        <w:r w:rsidR="00C44D43">
          <w:rPr>
            <w:sz w:val="24"/>
            <w:szCs w:val="24"/>
          </w:rPr>
          <w:t xml:space="preserve"> and are </w:t>
        </w:r>
      </w:ins>
      <w:ins w:id="433" w:author="nesol" w:date="2018-05-03T16:40:00Z">
        <w:r w:rsidR="00C44D43">
          <w:rPr>
            <w:sz w:val="24"/>
            <w:szCs w:val="24"/>
          </w:rPr>
          <w:t xml:space="preserve">among the proteins secreted by the plant pathogen </w:t>
        </w:r>
        <w:r w:rsidR="00C44D43">
          <w:rPr>
            <w:rFonts w:ascii="Arial" w:hAnsi="Arial" w:cs="Arial"/>
            <w:i/>
            <w:iCs/>
            <w:color w:val="1C1D1E"/>
            <w:shd w:val="clear" w:color="auto" w:fill="FFFFFF"/>
          </w:rPr>
          <w:t xml:space="preserve">Ustilago maydis </w:t>
        </w:r>
      </w:ins>
      <w:r w:rsidR="00D03171">
        <w:rPr>
          <w:rFonts w:ascii="Arial" w:hAnsi="Arial" w:cs="Arial"/>
          <w:iCs/>
          <w:color w:val="1C1D1E"/>
          <w:sz w:val="20"/>
          <w:shd w:val="clear" w:color="auto" w:fill="FFFFFF"/>
        </w:rPr>
        <w:fldChar w:fldCharType="begin"/>
      </w:r>
      <w:r w:rsidR="005F1A4E">
        <w:rPr>
          <w:rFonts w:ascii="Arial" w:hAnsi="Arial" w:cs="Arial"/>
          <w:iCs/>
          <w:color w:val="1C1D1E"/>
          <w:sz w:val="20"/>
          <w:shd w:val="clear" w:color="auto" w:fill="FFFFFF"/>
        </w:rPr>
        <w:instrText xml:space="preserve"> ADDIN EN.CITE &lt;EndNote&gt;&lt;Cite&gt;&lt;Author&gt;Lo Presti&lt;/Author&gt;&lt;Year&gt;2016&lt;/Year&gt;&lt;RecNum&gt;612&lt;/RecNum&gt;&lt;DisplayText&gt;(Lo Presti, López Díaz et al. 2016)&lt;/DisplayText&gt;&lt;record&gt;&lt;rec-number&gt;612&lt;/rec-number&gt;&lt;foreign-keys&gt;&lt;key app="EN" db-id="a2x2tzszjfd2zjed0e8psfdtd0daafwwr002" timestamp="0"&gt;612&lt;/key&gt;&lt;/foreign-keys&gt;&lt;ref-type name="Journal Article"&gt;17&lt;/ref-type&gt;&lt;contributors&gt;&lt;authors&gt;&lt;author&gt;Lo Presti, Libera&lt;/author&gt;&lt;author&gt;López Díaz, Cristina&lt;/author&gt;&lt;author&gt;Turrà, David&lt;/author&gt;&lt;author&gt;Di Pietro, Antonio&lt;/author&gt;&lt;author&gt;Hampel, Martin&lt;/author&gt;&lt;author&gt;Heimel, Kai&lt;/author&gt;&lt;author&gt;Kahmann, Regine&lt;/author&gt;&lt;/authors&gt;&lt;/contributors&gt;&lt;titles&gt;&lt;title&gt;A conserved co</w:instrText>
      </w:r>
      <w:r w:rsidR="005F1A4E">
        <w:rPr>
          <w:rFonts w:ascii="Cambria Math" w:hAnsi="Cambria Math" w:cs="Cambria Math"/>
          <w:iCs/>
          <w:color w:val="1C1D1E"/>
          <w:sz w:val="20"/>
          <w:shd w:val="clear" w:color="auto" w:fill="FFFFFF"/>
        </w:rPr>
        <w:instrText>‐</w:instrText>
      </w:r>
      <w:r w:rsidR="005F1A4E">
        <w:rPr>
          <w:rFonts w:ascii="Arial" w:hAnsi="Arial" w:cs="Arial"/>
          <w:iCs/>
          <w:color w:val="1C1D1E"/>
          <w:sz w:val="20"/>
          <w:shd w:val="clear" w:color="auto" w:fill="FFFFFF"/>
        </w:rPr>
        <w:instrText>chaperone is required for virulence in fungal plant pathogens&lt;/title&gt;&lt;secondary-title&gt;New Phytologist&lt;/secondary-title&gt;&lt;/titles&gt;&lt;pages&gt;1135-1148&lt;/pages&gt;&lt;volume&gt;209&lt;/volume&gt;&lt;number&gt;3&lt;/number&gt;&lt;dates&gt;&lt;year&gt;2016&lt;/year&gt;&lt;/dates&gt;&lt;isbn&gt;1469-8137&lt;/isbn&gt;&lt;urls&gt;&lt;/urls&gt;&lt;/record&gt;&lt;/Cite&gt;&lt;/EndNote&gt;</w:instrText>
      </w:r>
      <w:r w:rsidR="00D03171">
        <w:rPr>
          <w:rFonts w:ascii="Arial" w:hAnsi="Arial" w:cs="Arial"/>
          <w:iCs/>
          <w:color w:val="1C1D1E"/>
          <w:sz w:val="20"/>
          <w:shd w:val="clear" w:color="auto" w:fill="FFFFFF"/>
        </w:rPr>
        <w:fldChar w:fldCharType="separate"/>
      </w:r>
      <w:r w:rsidR="00D03171">
        <w:rPr>
          <w:rFonts w:ascii="Arial" w:hAnsi="Arial" w:cs="Arial"/>
          <w:iCs/>
          <w:noProof/>
          <w:color w:val="1C1D1E"/>
          <w:sz w:val="20"/>
          <w:shd w:val="clear" w:color="auto" w:fill="FFFFFF"/>
        </w:rPr>
        <w:t>(Lo Presti, López Díaz et al. 2016)</w:t>
      </w:r>
      <w:r w:rsidR="00D03171">
        <w:rPr>
          <w:rFonts w:ascii="Arial" w:hAnsi="Arial" w:cs="Arial"/>
          <w:iCs/>
          <w:color w:val="1C1D1E"/>
          <w:sz w:val="20"/>
          <w:shd w:val="clear" w:color="auto" w:fill="FFFFFF"/>
        </w:rPr>
        <w:fldChar w:fldCharType="end"/>
      </w:r>
      <w:ins w:id="434" w:author="nesol" w:date="2018-05-03T16:32:00Z">
        <w:r w:rsidR="008C568F">
          <w:rPr>
            <w:sz w:val="24"/>
            <w:szCs w:val="24"/>
          </w:rPr>
          <w:t xml:space="preserve">. </w:t>
        </w:r>
      </w:ins>
      <w:r w:rsidR="00277283">
        <w:rPr>
          <w:sz w:val="24"/>
          <w:szCs w:val="24"/>
        </w:rPr>
        <w:t xml:space="preserve">Using all </w:t>
      </w:r>
      <w:r w:rsidR="00D46F73">
        <w:rPr>
          <w:sz w:val="24"/>
          <w:szCs w:val="24"/>
        </w:rPr>
        <w:t>1251</w:t>
      </w:r>
      <w:r w:rsidR="00277283">
        <w:rPr>
          <w:sz w:val="24"/>
          <w:szCs w:val="24"/>
        </w:rPr>
        <w:t xml:space="preserve"> genes linked to domestication </w:t>
      </w:r>
      <w:del w:id="435" w:author="Dan Kliebenstein" w:date="2018-05-18T16:14:00Z">
        <w:r w:rsidR="00D46F73" w:rsidDel="00A03AD5">
          <w:rPr>
            <w:sz w:val="24"/>
            <w:szCs w:val="24"/>
          </w:rPr>
          <w:delText xml:space="preserve">phenotypes </w:delText>
        </w:r>
      </w:del>
      <w:ins w:id="436" w:author="Dan Kliebenstein" w:date="2018-05-18T16:14:00Z">
        <w:r w:rsidR="00A03AD5">
          <w:rPr>
            <w:sz w:val="24"/>
            <w:szCs w:val="24"/>
          </w:rPr>
          <w:t xml:space="preserve">traits </w:t>
        </w:r>
      </w:ins>
      <w:ins w:id="437" w:author="nesol" w:date="2018-04-22T18:14:00Z">
        <w:r w:rsidR="00792DBD">
          <w:rPr>
            <w:sz w:val="24"/>
            <w:szCs w:val="24"/>
          </w:rPr>
          <w:t xml:space="preserve">by bigRR </w:t>
        </w:r>
      </w:ins>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6">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F20161"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" fillcolor="#4f81bd [3204]" strokecolor="black [3213]">
                  <v:imagedata r:id="rId50" o:title="" croptop="8383f" cropbottom="7584f" cropleft="10517f" cropright="7482f"/>
                </v:shape>
                <v:shape id="Picture 3078" o:spid="_x0000_s1068"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51" o:title="Venn_SNPs_10NA_numbered" croptop="3186f" cropbottom="2717f" cropleft="11150f" cropright="4125f"/>
                </v:shape>
                <v:shape id="Picture 3079" o:spid="_x0000_s1069"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2" o:title="FigR8_SlBc_trueMAF20_10NA_domest.ManhattanPlot"/>
                </v:shape>
                <v:shape id="TextBox 4" o:spid="_x0000_s1070"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1"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2"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A03AD5" w:rsidRDefault="00A03AD5"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3"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3"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t>Figure 7</w:t>
      </w:r>
      <w:r w:rsidRPr="004E20FE">
        <w:rPr>
          <w:b/>
          <w:sz w:val="24"/>
          <w:szCs w:val="24"/>
        </w:rPr>
        <w:t xml:space="preserve">. GWA analysis of domestication sensitivity in </w:t>
      </w:r>
      <w:r w:rsidRPr="004E20FE">
        <w:rPr>
          <w:b/>
          <w:i/>
          <w:sz w:val="24"/>
          <w:szCs w:val="24"/>
        </w:rPr>
        <w:t>B. cinerea</w:t>
      </w:r>
      <w:r w:rsidRPr="004E20FE">
        <w:rPr>
          <w:b/>
          <w:sz w:val="24"/>
          <w:szCs w:val="24"/>
        </w:rPr>
        <w:t>.</w:t>
      </w:r>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15A2625F" w:rsidR="00A765A1" w:rsidRDefault="00277283" w:rsidP="00F8407B">
      <w:pPr>
        <w:spacing w:line="480" w:lineRule="auto"/>
        <w:rPr>
          <w:sz w:val="24"/>
          <w:szCs w:val="24"/>
        </w:rPr>
      </w:pPr>
      <w:r>
        <w:rPr>
          <w:sz w:val="24"/>
          <w:szCs w:val="24"/>
        </w:rPr>
        <w:t xml:space="preserve">enrichment analysis found only 22 </w:t>
      </w:r>
      <w:r w:rsidR="00802A76">
        <w:rPr>
          <w:sz w:val="24"/>
          <w:szCs w:val="24"/>
        </w:rPr>
        <w:t xml:space="preserve">significantly overrepresented </w:t>
      </w:r>
      <w:r>
        <w:rPr>
          <w:sz w:val="24"/>
          <w:szCs w:val="24"/>
        </w:rPr>
        <w:t>biological functions (Fis</w:t>
      </w:r>
      <w:r w:rsidR="00722316">
        <w:rPr>
          <w:sz w:val="24"/>
          <w:szCs w:val="24"/>
        </w:rPr>
        <w:t xml:space="preserve">her exact test, p&lt;0.05, Table </w:t>
      </w:r>
      <w:del w:id="438" w:author="N S" w:date="2018-05-16T15:30:00Z">
        <w:r w:rsidR="00722316" w:rsidDel="00410703">
          <w:rPr>
            <w:sz w:val="24"/>
            <w:szCs w:val="24"/>
          </w:rPr>
          <w:delText>S</w:delText>
        </w:r>
        <w:r w:rsidR="00207B28" w:rsidDel="00410703">
          <w:rPr>
            <w:sz w:val="24"/>
            <w:szCs w:val="24"/>
          </w:rPr>
          <w:delText>3</w:delText>
        </w:r>
      </w:del>
      <w:ins w:id="439" w:author="nesol" w:date="2018-05-03T15:44:00Z">
        <w:del w:id="440" w:author="N S" w:date="2018-05-16T15:30:00Z">
          <w:r w:rsidR="005A224E" w:rsidDel="00410703">
            <w:rPr>
              <w:sz w:val="24"/>
              <w:szCs w:val="24"/>
            </w:rPr>
            <w:delText>f</w:delText>
          </w:r>
        </w:del>
      </w:ins>
      <w:ins w:id="441" w:author="N S" w:date="2018-05-16T15:30:00Z">
        <w:r w:rsidR="00410703">
          <w:rPr>
            <w:sz w:val="24"/>
            <w:szCs w:val="24"/>
          </w:rPr>
          <w:t>S2f</w:t>
        </w:r>
      </w:ins>
      <w:r>
        <w:rPr>
          <w:sz w:val="24"/>
          <w:szCs w:val="24"/>
        </w:rPr>
        <w:t>)</w:t>
      </w:r>
      <w:r w:rsidR="00FD2B5C">
        <w:rPr>
          <w:sz w:val="24"/>
          <w:szCs w:val="24"/>
        </w:rPr>
        <w:t xml:space="preserve"> when compared to the whole-genome </w:t>
      </w:r>
      <w:ins w:id="442" w:author="nesol" w:date="2018-05-03T15:08:00Z">
        <w:r w:rsidR="0058052E">
          <w:rPr>
            <w:sz w:val="24"/>
            <w:szCs w:val="24"/>
          </w:rPr>
          <w:t xml:space="preserve">T4 gene </w:t>
        </w:r>
      </w:ins>
      <w:r w:rsidR="00FD2B5C">
        <w:rPr>
          <w:sz w:val="24"/>
          <w:szCs w:val="24"/>
        </w:rPr>
        <w:t>annotation</w:t>
      </w:r>
      <w:r>
        <w:rPr>
          <w:sz w:val="24"/>
          <w:szCs w:val="24"/>
        </w:rPr>
        <w:t>.</w:t>
      </w:r>
      <w:del w:id="443" w:author="nesol" w:date="2018-04-22T18:15:00Z">
        <w:r w:rsidDel="000D087F">
          <w:rPr>
            <w:sz w:val="24"/>
            <w:szCs w:val="24"/>
          </w:rPr>
          <w:delText xml:space="preserve"> </w:delText>
        </w:r>
      </w:del>
      <w:r>
        <w:rPr>
          <w:sz w:val="24"/>
          <w:szCs w:val="24"/>
        </w:rPr>
        <w:t xml:space="preserve"> </w:t>
      </w:r>
      <w:del w:id="444" w:author="nesol" w:date="2018-05-03T15:00:00Z">
        <w:r w:rsidR="00030F30" w:rsidDel="008F47C7">
          <w:rPr>
            <w:sz w:val="24"/>
            <w:szCs w:val="24"/>
          </w:rPr>
          <w:delText xml:space="preserve">Of the 22 </w:delText>
        </w:r>
        <w:r w:rsidR="00FD2B5C" w:rsidDel="008F47C7">
          <w:rPr>
            <w:sz w:val="24"/>
            <w:szCs w:val="24"/>
          </w:rPr>
          <w:delText xml:space="preserve">functions overrepresented for domestication </w:delText>
        </w:r>
        <w:r w:rsidR="00CB39BA" w:rsidDel="008F47C7">
          <w:rPr>
            <w:sz w:val="24"/>
            <w:szCs w:val="24"/>
          </w:rPr>
          <w:delText xml:space="preserve">virulence </w:delText>
        </w:r>
        <w:r w:rsidR="00030F30" w:rsidDel="008F47C7">
          <w:rPr>
            <w:sz w:val="24"/>
            <w:szCs w:val="24"/>
          </w:rPr>
          <w:delText xml:space="preserve">traits, eight are </w:delText>
        </w:r>
        <w:r w:rsidR="00276B35" w:rsidDel="008F47C7">
          <w:rPr>
            <w:sz w:val="24"/>
            <w:szCs w:val="24"/>
          </w:rPr>
          <w:delText xml:space="preserve">enzymes and two </w:delText>
        </w:r>
        <w:r w:rsidR="00030F30" w:rsidDel="008F47C7">
          <w:rPr>
            <w:sz w:val="24"/>
            <w:szCs w:val="24"/>
          </w:rPr>
          <w:delText xml:space="preserve">are </w:delText>
        </w:r>
        <w:r w:rsidR="00722316" w:rsidDel="008F47C7">
          <w:rPr>
            <w:sz w:val="24"/>
            <w:szCs w:val="24"/>
          </w:rPr>
          <w:delText>transporters (Table S</w:delText>
        </w:r>
        <w:r w:rsidR="00207B28" w:rsidDel="008F47C7">
          <w:rPr>
            <w:sz w:val="24"/>
            <w:szCs w:val="24"/>
          </w:rPr>
          <w:delText>3</w:delText>
        </w:r>
        <w:r w:rsidR="00276B35" w:rsidDel="008F47C7">
          <w:rPr>
            <w:sz w:val="24"/>
            <w:szCs w:val="24"/>
          </w:rPr>
          <w:delText xml:space="preserve">). </w:delText>
        </w:r>
        <w:r w:rsidR="00483511" w:rsidDel="008F47C7">
          <w:rPr>
            <w:sz w:val="24"/>
            <w:szCs w:val="24"/>
          </w:rPr>
          <w:delText xml:space="preserve">Eight </w:delText>
        </w:r>
        <w:r w:rsidR="00030F30" w:rsidDel="008F47C7">
          <w:rPr>
            <w:sz w:val="24"/>
            <w:szCs w:val="24"/>
          </w:rPr>
          <w:delText>gene functions</w:delText>
        </w:r>
        <w:r w:rsidR="00276B35" w:rsidDel="008F47C7">
          <w:rPr>
            <w:sz w:val="24"/>
            <w:szCs w:val="24"/>
          </w:rPr>
          <w:delText xml:space="preserve"> are uniquely overrepresen</w:delText>
        </w:r>
        <w:r w:rsidR="00FD2B5C" w:rsidDel="008F47C7">
          <w:rPr>
            <w:sz w:val="24"/>
            <w:szCs w:val="24"/>
          </w:rPr>
          <w:delText xml:space="preserve">ted in </w:delText>
        </w:r>
        <w:r w:rsidR="00FD2B5C" w:rsidRPr="00276B35" w:rsidDel="008F47C7">
          <w:rPr>
            <w:i/>
            <w:sz w:val="24"/>
            <w:szCs w:val="24"/>
          </w:rPr>
          <w:delText>B. cinerea</w:delText>
        </w:r>
        <w:r w:rsidR="00FD2B5C" w:rsidDel="008F47C7">
          <w:rPr>
            <w:sz w:val="24"/>
            <w:szCs w:val="24"/>
          </w:rPr>
          <w:delText xml:space="preserve"> growth on wi</w:delText>
        </w:r>
        <w:r w:rsidR="00483511" w:rsidDel="008F47C7">
          <w:rPr>
            <w:sz w:val="24"/>
            <w:szCs w:val="24"/>
          </w:rPr>
          <w:delText xml:space="preserve">ld tomato genotypes, and </w:delText>
        </w:r>
        <w:r w:rsidR="003F1CAD" w:rsidDel="008F47C7">
          <w:rPr>
            <w:sz w:val="24"/>
            <w:szCs w:val="24"/>
          </w:rPr>
          <w:delText>eight</w:delText>
        </w:r>
        <w:r w:rsidR="00FD2B5C" w:rsidDel="008F47C7">
          <w:rPr>
            <w:sz w:val="24"/>
            <w:szCs w:val="24"/>
          </w:rPr>
          <w:delText xml:space="preserve"> functions are overrepresented only for domestication-sensitivity genes</w:delText>
        </w:r>
        <w:r w:rsidR="00483511" w:rsidDel="008F47C7">
          <w:rPr>
            <w:sz w:val="24"/>
            <w:szCs w:val="24"/>
          </w:rPr>
          <w:delText>.</w:delText>
        </w:r>
        <w:r w:rsidR="001F2695" w:rsidDel="008F47C7">
          <w:rPr>
            <w:sz w:val="24"/>
            <w:szCs w:val="24"/>
          </w:rPr>
          <w:delText xml:space="preserve">  </w:delText>
        </w:r>
        <w:r w:rsidR="00483511" w:rsidDel="008F47C7">
          <w:rPr>
            <w:sz w:val="24"/>
            <w:szCs w:val="24"/>
          </w:rPr>
          <w:delText>Amo</w:delText>
        </w:r>
        <w:r w:rsidR="003F1CAD" w:rsidDel="008F47C7">
          <w:rPr>
            <w:sz w:val="24"/>
            <w:szCs w:val="24"/>
          </w:rPr>
          <w:delText xml:space="preserve">ng the </w:delText>
        </w:r>
        <w:r w:rsidR="00CB39BA" w:rsidDel="008F47C7">
          <w:rPr>
            <w:sz w:val="24"/>
            <w:szCs w:val="24"/>
          </w:rPr>
          <w:delText xml:space="preserve">eight </w:delText>
        </w:r>
        <w:r w:rsidR="00024937" w:rsidDel="008F47C7">
          <w:rPr>
            <w:sz w:val="24"/>
            <w:szCs w:val="24"/>
          </w:rPr>
          <w:delText>gene functions</w:delText>
        </w:r>
        <w:r w:rsidR="00CB39BA" w:rsidDel="008F47C7">
          <w:rPr>
            <w:sz w:val="24"/>
            <w:szCs w:val="24"/>
          </w:rPr>
          <w:delText xml:space="preserve"> associated specifically to domestication-</w:delText>
        </w:r>
        <w:r w:rsidR="003F1CAD" w:rsidDel="008F47C7">
          <w:rPr>
            <w:sz w:val="24"/>
            <w:szCs w:val="24"/>
          </w:rPr>
          <w:delText xml:space="preserve">sensitivity is </w:delText>
        </w:r>
        <w:r w:rsidR="00483511" w:rsidDel="008F47C7">
          <w:rPr>
            <w:sz w:val="24"/>
            <w:szCs w:val="24"/>
          </w:rPr>
          <w:delText>indoleamine</w:delText>
        </w:r>
        <w:r w:rsidR="00802A76" w:rsidDel="008F47C7">
          <w:rPr>
            <w:sz w:val="24"/>
            <w:szCs w:val="24"/>
          </w:rPr>
          <w:delText xml:space="preserve"> 2,3-dioxygenase</w:delText>
        </w:r>
        <w:r w:rsidR="00483511" w:rsidDel="008F47C7">
          <w:rPr>
            <w:sz w:val="24"/>
            <w:szCs w:val="24"/>
          </w:rPr>
          <w:delText xml:space="preserve">, which </w:delText>
        </w:r>
        <w:r w:rsidR="00024937" w:rsidDel="008F47C7">
          <w:rPr>
            <w:sz w:val="24"/>
            <w:szCs w:val="24"/>
          </w:rPr>
          <w:delText>converts</w:delText>
        </w:r>
        <w:r w:rsidR="00802A76" w:rsidDel="008F47C7">
          <w:rPr>
            <w:sz w:val="24"/>
            <w:szCs w:val="24"/>
          </w:rPr>
          <w:delText xml:space="preserve"> </w:delText>
        </w:r>
        <w:r w:rsidR="00483511" w:rsidDel="008F47C7">
          <w:rPr>
            <w:sz w:val="24"/>
            <w:szCs w:val="24"/>
          </w:rPr>
          <w:delText xml:space="preserve">tryptophan </w:delText>
        </w:r>
        <w:r w:rsidR="00802A76" w:rsidDel="008F47C7">
          <w:rPr>
            <w:sz w:val="24"/>
            <w:szCs w:val="24"/>
          </w:rPr>
          <w:delText xml:space="preserve">to N-formylkyneureine and has been linked to altered immune responses in a number of systems </w:delText>
        </w:r>
        <w:r w:rsidR="009810DC" w:rsidDel="008F47C7">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cj48Zm9yZWlnbi1rZXlzPjxrZXkgYXBwPSJFTiIgZGItaWQ9ImEyeDJ0enN6amZkMnpqZWQwZThw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==
</w:fldData>
          </w:fldChar>
        </w:r>
      </w:del>
      <w:r w:rsidR="005F1A4E">
        <w:rPr>
          <w:sz w:val="24"/>
          <w:szCs w:val="24"/>
        </w:rPr>
        <w:instrText xml:space="preserve"> ADDIN EN.CITE </w:instrText>
      </w:r>
      <w:r w:rsidR="005F1A4E">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cj48Zm9yZWlnbi1rZXlzPjxrZXkgYXBwPSJFTiIgZGItaWQ9ImEyeDJ0enN6amZkMnpqZWQwZThw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==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del w:id="445" w:author="nesol" w:date="2018-05-03T15:00:00Z">
        <w:r w:rsidR="009810DC" w:rsidDel="008F47C7">
          <w:rPr>
            <w:sz w:val="24"/>
            <w:szCs w:val="24"/>
          </w:rPr>
        </w:r>
        <w:r w:rsidR="009810DC" w:rsidDel="008F47C7">
          <w:rPr>
            <w:sz w:val="24"/>
            <w:szCs w:val="24"/>
          </w:rPr>
          <w:fldChar w:fldCharType="separate"/>
        </w:r>
        <w:r w:rsidR="009810DC" w:rsidDel="008F47C7">
          <w:rPr>
            <w:noProof/>
            <w:sz w:val="24"/>
            <w:szCs w:val="24"/>
          </w:rPr>
          <w:delText>(Uyttenhove, Pilotte et al. 2003, Chen, Liang et al. 2008, Camañes, Scalschi et al. 2015)</w:delText>
        </w:r>
        <w:r w:rsidR="009810DC" w:rsidDel="008F47C7">
          <w:rPr>
            <w:sz w:val="24"/>
            <w:szCs w:val="24"/>
          </w:rPr>
          <w:fldChar w:fldCharType="end"/>
        </w:r>
        <w:r w:rsidR="00802A76" w:rsidDel="008F47C7">
          <w:rPr>
            <w:sz w:val="24"/>
            <w:szCs w:val="24"/>
          </w:rPr>
          <w:delText xml:space="preserve">. </w:delText>
        </w:r>
        <w:r w:rsidR="00CB39BA" w:rsidDel="008F47C7">
          <w:rPr>
            <w:sz w:val="24"/>
            <w:szCs w:val="24"/>
          </w:rPr>
          <w:delText>The only other known function is a</w:delText>
        </w:r>
        <w:r w:rsidR="003F1CAD" w:rsidDel="008F47C7">
          <w:rPr>
            <w:sz w:val="24"/>
            <w:szCs w:val="24"/>
          </w:rPr>
          <w:delText xml:space="preserve"> phosphodiesterase</w:delText>
        </w:r>
        <w:r w:rsidR="00CB39BA" w:rsidDel="008F47C7">
          <w:rPr>
            <w:sz w:val="24"/>
            <w:szCs w:val="24"/>
          </w:rPr>
          <w:delText xml:space="preserve"> related to BcPde2</w:delText>
        </w:r>
        <w:r w:rsidR="003F1CAD" w:rsidDel="008F47C7">
          <w:rPr>
            <w:sz w:val="24"/>
            <w:szCs w:val="24"/>
          </w:rPr>
          <w:delText xml:space="preserve">, a </w:delText>
        </w:r>
        <w:r w:rsidR="00CB39BA" w:rsidDel="008F47C7">
          <w:rPr>
            <w:sz w:val="24"/>
            <w:szCs w:val="24"/>
          </w:rPr>
          <w:delText xml:space="preserve">gene </w:delText>
        </w:r>
        <w:r w:rsidR="003F1CAD" w:rsidDel="008F47C7">
          <w:rPr>
            <w:sz w:val="24"/>
            <w:szCs w:val="24"/>
          </w:rPr>
          <w:delText xml:space="preserve">that has previously been associated with </w:delText>
        </w:r>
        <w:r w:rsidR="003F1CAD" w:rsidRPr="003F1CAD" w:rsidDel="008F47C7">
          <w:rPr>
            <w:i/>
            <w:sz w:val="24"/>
            <w:szCs w:val="24"/>
          </w:rPr>
          <w:delText>B. cinerea</w:delText>
        </w:r>
        <w:r w:rsidR="003F1CAD" w:rsidDel="008F47C7">
          <w:rPr>
            <w:sz w:val="24"/>
            <w:szCs w:val="24"/>
          </w:rPr>
          <w:delText xml:space="preserve"> virulence through the cAMP signaling pathway </w:delText>
        </w:r>
        <w:r w:rsidR="007F3EED" w:rsidDel="008F47C7">
          <w:rPr>
            <w:sz w:val="24"/>
            <w:szCs w:val="24"/>
          </w:rPr>
          <w:fldChar w:fldCharType="begin"/>
        </w:r>
      </w:del>
      <w:r w:rsidR="005F1A4E">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db-id="a2x2tzszjfd2zjed0e8psfdtd0daafwwr002" timestamp="0"&gt;588&lt;/key&gt;&lt;/foreign-keys&gt;&lt;ref-type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ages&gt;e78525&lt;/pages&gt;&lt;volume&gt;8&lt;/volume&gt;&lt;number&gt;11&lt;/number&gt;&lt;dates&gt;&lt;year&gt;2013&lt;/year&gt;&lt;/dates&gt;&lt;isbn&gt;1932-6203&lt;/isbn&gt;&lt;urls&gt;&lt;/urls&gt;&lt;/record&gt;&lt;/Cite&gt;&lt;/EndNote&gt;</w:instrText>
      </w:r>
      <w:del w:id="446" w:author="nesol" w:date="2018-05-03T15:00:00Z">
        <w:r w:rsidR="007F3EED" w:rsidDel="008F47C7">
          <w:rPr>
            <w:sz w:val="24"/>
            <w:szCs w:val="24"/>
          </w:rPr>
          <w:fldChar w:fldCharType="separate"/>
        </w:r>
        <w:r w:rsidR="007F3EED" w:rsidDel="008F47C7">
          <w:rPr>
            <w:noProof/>
            <w:sz w:val="24"/>
            <w:szCs w:val="24"/>
          </w:rPr>
          <w:delText>(Harren, Brandhoff et al. 2013)</w:delText>
        </w:r>
        <w:r w:rsidR="007F3EED" w:rsidDel="008F47C7">
          <w:rPr>
            <w:sz w:val="24"/>
            <w:szCs w:val="24"/>
          </w:rPr>
          <w:fldChar w:fldCharType="end"/>
        </w:r>
        <w:r w:rsidR="00483511" w:rsidDel="008F47C7">
          <w:rPr>
            <w:sz w:val="24"/>
            <w:szCs w:val="24"/>
          </w:rPr>
          <w:delText xml:space="preserve">. </w:delText>
        </w:r>
      </w:del>
      <w:ins w:id="447" w:author="nesol" w:date="2018-05-03T15:01:00Z">
        <w:r w:rsidR="008F47C7">
          <w:rPr>
            <w:sz w:val="24"/>
            <w:szCs w:val="24"/>
          </w:rPr>
          <w:t xml:space="preserve">We also examined functional enrichment for genes associated with domestication traits by both GEMMA and bigRR. </w:t>
        </w:r>
      </w:ins>
      <w:ins w:id="448" w:author="nesol" w:date="2018-05-03T15:07:00Z">
        <w:r w:rsidR="0058052E">
          <w:rPr>
            <w:sz w:val="24"/>
            <w:szCs w:val="24"/>
          </w:rPr>
          <w:t xml:space="preserve">We found </w:t>
        </w:r>
      </w:ins>
      <w:ins w:id="449" w:author="nesol" w:date="2018-05-03T16:13:00Z">
        <w:r w:rsidR="00E07973">
          <w:rPr>
            <w:sz w:val="24"/>
            <w:szCs w:val="24"/>
          </w:rPr>
          <w:t>41</w:t>
        </w:r>
      </w:ins>
      <w:ins w:id="450" w:author="nesol" w:date="2018-05-03T15:07:00Z">
        <w:r w:rsidR="0058052E">
          <w:rPr>
            <w:sz w:val="24"/>
            <w:szCs w:val="24"/>
          </w:rPr>
          <w:t xml:space="preserve"> significantly overrepresented biological function</w:t>
        </w:r>
      </w:ins>
      <w:ins w:id="451" w:author="nesol" w:date="2018-05-03T15:08:00Z">
        <w:r w:rsidR="0058052E">
          <w:rPr>
            <w:sz w:val="24"/>
            <w:szCs w:val="24"/>
          </w:rPr>
          <w:t>s</w:t>
        </w:r>
      </w:ins>
      <w:ins w:id="452" w:author="nesol" w:date="2018-05-03T15:53:00Z">
        <w:r w:rsidR="006B5011">
          <w:rPr>
            <w:sz w:val="24"/>
            <w:szCs w:val="24"/>
          </w:rPr>
          <w:t xml:space="preserve"> (Table S</w:t>
        </w:r>
        <w:del w:id="453" w:author="N S" w:date="2018-05-16T15:30:00Z">
          <w:r w:rsidR="006B5011" w:rsidDel="00410703">
            <w:rPr>
              <w:sz w:val="24"/>
              <w:szCs w:val="24"/>
            </w:rPr>
            <w:delText>3</w:delText>
          </w:r>
        </w:del>
      </w:ins>
      <w:ins w:id="454" w:author="N S" w:date="2018-05-16T15:30:00Z">
        <w:r w:rsidR="00410703">
          <w:rPr>
            <w:sz w:val="24"/>
            <w:szCs w:val="24"/>
          </w:rPr>
          <w:t>2</w:t>
        </w:r>
      </w:ins>
      <w:ins w:id="455" w:author="nesol" w:date="2018-05-03T15:53:00Z">
        <w:r w:rsidR="006B5011">
          <w:rPr>
            <w:sz w:val="24"/>
            <w:szCs w:val="24"/>
          </w:rPr>
          <w:t>d)</w:t>
        </w:r>
      </w:ins>
      <w:ins w:id="456" w:author="nesol" w:date="2018-05-03T15:08:00Z">
        <w:r w:rsidR="0058052E">
          <w:rPr>
            <w:sz w:val="24"/>
            <w:szCs w:val="24"/>
          </w:rPr>
          <w:t xml:space="preserve">. </w:t>
        </w:r>
      </w:ins>
      <w:ins w:id="457" w:author="nesol" w:date="2018-05-03T16:13:00Z">
        <w:del w:id="458" w:author="Dan Kliebenstein" w:date="2018-05-18T16:15:00Z">
          <w:r w:rsidR="00F8407B" w:rsidDel="00A03AD5">
            <w:rPr>
              <w:sz w:val="24"/>
              <w:szCs w:val="24"/>
            </w:rPr>
            <w:delText>These</w:delText>
          </w:r>
        </w:del>
      </w:ins>
      <w:ins w:id="459" w:author="Dan Kliebenstein" w:date="2018-05-18T16:15:00Z">
        <w:r w:rsidR="00A03AD5">
          <w:rPr>
            <w:sz w:val="24"/>
            <w:szCs w:val="24"/>
          </w:rPr>
          <w:t>In both datasets, the enrichments were largely surrounding enzyme and transport functions which are known to be key components of how the pathogen produces toxic metabolites and conversely detoxifies plant defense compounds</w:t>
        </w:r>
      </w:ins>
      <w:ins w:id="460" w:author="nesol" w:date="2018-05-03T16:13:00Z">
        <w:del w:id="461" w:author="Dan Kliebenstein" w:date="2018-05-18T16:16:00Z">
          <w:r w:rsidR="00F8407B" w:rsidDel="00A03AD5">
            <w:rPr>
              <w:sz w:val="24"/>
              <w:szCs w:val="24"/>
            </w:rPr>
            <w:delText xml:space="preserve"> functions include </w:delText>
          </w:r>
        </w:del>
      </w:ins>
      <w:ins w:id="462" w:author="nesol" w:date="2018-05-03T16:15:00Z">
        <w:del w:id="463" w:author="Dan Kliebenstein" w:date="2018-05-18T16:16:00Z">
          <w:r w:rsidR="00F8407B" w:rsidDel="00A03AD5">
            <w:rPr>
              <w:sz w:val="24"/>
              <w:szCs w:val="24"/>
            </w:rPr>
            <w:delText>12 enzymes and two transporters (Table S3</w:delText>
          </w:r>
        </w:del>
      </w:ins>
      <w:ins w:id="464" w:author="N S" w:date="2018-05-16T15:30:00Z">
        <w:del w:id="465" w:author="Dan Kliebenstein" w:date="2018-05-18T16:16:00Z">
          <w:r w:rsidR="00410703" w:rsidDel="00A03AD5">
            <w:rPr>
              <w:sz w:val="24"/>
              <w:szCs w:val="24"/>
            </w:rPr>
            <w:delText>2</w:delText>
          </w:r>
        </w:del>
      </w:ins>
      <w:ins w:id="466" w:author="nesol" w:date="2018-05-03T16:15:00Z">
        <w:del w:id="467" w:author="Dan Kliebenstein" w:date="2018-05-18T16:16:00Z">
          <w:r w:rsidR="00F8407B" w:rsidDel="00A03AD5">
            <w:rPr>
              <w:sz w:val="24"/>
              <w:szCs w:val="24"/>
            </w:rPr>
            <w:delText>d)</w:delText>
          </w:r>
        </w:del>
        <w:r w:rsidR="00F8407B">
          <w:rPr>
            <w:sz w:val="24"/>
            <w:szCs w:val="24"/>
          </w:rPr>
          <w:t xml:space="preserve">. </w:t>
        </w:r>
      </w:ins>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t>DISCUSSION</w:t>
      </w:r>
    </w:p>
    <w:p w14:paraId="351881EF" w14:textId="77777777" w:rsidR="002504BF" w:rsidRDefault="002504BF" w:rsidP="00587041">
      <w:pPr>
        <w:rPr>
          <w:sz w:val="24"/>
          <w:szCs w:val="24"/>
        </w:rPr>
      </w:pPr>
    </w:p>
    <w:p w14:paraId="50B928FA" w14:textId="718FA81A" w:rsidR="00082C15" w:rsidRPr="00F8407B"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GWA mapping 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are highly quantitative</w:t>
      </w:r>
      <w:del w:id="468" w:author="N S" w:date="2018-05-18T13:44:00Z">
        <w:r w:rsidR="005533EE" w:rsidDel="006D459D">
          <w:rPr>
            <w:sz w:val="24"/>
            <w:szCs w:val="24"/>
          </w:rPr>
          <w:delText>,</w:delText>
        </w:r>
      </w:del>
      <w:r w:rsidR="005533EE">
        <w:rPr>
          <w:sz w:val="24"/>
          <w:szCs w:val="24"/>
        </w:rPr>
        <w:t xml:space="preser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w:t>
      </w:r>
      <w:del w:id="469" w:author="N S" w:date="2018-05-16T15:30:00Z">
        <w:r w:rsidR="00722316" w:rsidDel="00410703">
          <w:rPr>
            <w:sz w:val="24"/>
            <w:szCs w:val="24"/>
          </w:rPr>
          <w:delText>S</w:delText>
        </w:r>
        <w:r w:rsidR="00207B28" w:rsidDel="00410703">
          <w:rPr>
            <w:sz w:val="24"/>
            <w:szCs w:val="24"/>
          </w:rPr>
          <w:delText>3</w:delText>
        </w:r>
      </w:del>
      <w:ins w:id="470" w:author="nesol" w:date="2018-05-03T15:45:00Z">
        <w:del w:id="471" w:author="N S" w:date="2018-05-16T15:30:00Z">
          <w:r w:rsidR="005A224E" w:rsidDel="00410703">
            <w:rPr>
              <w:sz w:val="24"/>
              <w:szCs w:val="24"/>
            </w:rPr>
            <w:delText>b</w:delText>
          </w:r>
        </w:del>
      </w:ins>
      <w:ins w:id="472" w:author="N S" w:date="2018-05-16T15:30:00Z">
        <w:r w:rsidR="00410703">
          <w:rPr>
            <w:sz w:val="24"/>
            <w:szCs w:val="24"/>
          </w:rPr>
          <w:t>S2b</w:t>
        </w:r>
      </w:ins>
      <w:ins w:id="473" w:author="nesol" w:date="2018-05-03T15:45:00Z">
        <w:r w:rsidR="005A224E">
          <w:rPr>
            <w:sz w:val="24"/>
            <w:szCs w:val="24"/>
          </w:rPr>
          <w:t>, d, f</w:t>
        </w:r>
      </w:ins>
      <w:r w:rsidR="00A82868">
        <w:rPr>
          <w:sz w:val="24"/>
          <w:szCs w:val="24"/>
        </w:rPr>
        <w:t>)</w:t>
      </w:r>
      <w:r w:rsidR="005533EE">
        <w:rPr>
          <w:sz w:val="24"/>
          <w:szCs w:val="24"/>
        </w:rPr>
        <w:t>.</w:t>
      </w:r>
      <w:r w:rsidR="00686E9E">
        <w:rPr>
          <w:sz w:val="24"/>
          <w:szCs w:val="24"/>
        </w:rPr>
        <w:t xml:space="preserve"> </w:t>
      </w:r>
      <w:r w:rsidR="005533EE">
        <w:rPr>
          <w:sz w:val="24"/>
          <w:szCs w:val="24"/>
        </w:rPr>
        <w:t xml:space="preserve"> </w:t>
      </w:r>
      <w:ins w:id="474" w:author="nesol" w:date="2018-05-03T16:17:00Z">
        <w:r w:rsidR="00F8407B">
          <w:rPr>
            <w:sz w:val="24"/>
            <w:szCs w:val="24"/>
          </w:rPr>
          <w:t xml:space="preserve">We also identified a </w:t>
        </w:r>
      </w:ins>
      <w:ins w:id="475" w:author="nesol" w:date="2018-05-03T16:18:00Z">
        <w:r w:rsidR="00F8407B">
          <w:rPr>
            <w:sz w:val="24"/>
            <w:szCs w:val="24"/>
          </w:rPr>
          <w:t xml:space="preserve">conservative </w:t>
        </w:r>
      </w:ins>
      <w:ins w:id="476" w:author="nesol" w:date="2018-05-03T16:17:00Z">
        <w:r w:rsidR="00F8407B">
          <w:rPr>
            <w:sz w:val="24"/>
            <w:szCs w:val="24"/>
          </w:rPr>
          <w:t xml:space="preserve">subset of genes whose association to </w:t>
        </w:r>
      </w:ins>
      <w:ins w:id="477" w:author="nesol" w:date="2018-05-03T16:18:00Z">
        <w:r w:rsidR="00F8407B">
          <w:rPr>
            <w:sz w:val="24"/>
            <w:szCs w:val="24"/>
          </w:rPr>
          <w:t xml:space="preserve">differential </w:t>
        </w:r>
      </w:ins>
      <w:ins w:id="478" w:author="nesol" w:date="2018-05-03T16:17:00Z">
        <w:r w:rsidR="00F8407B">
          <w:rPr>
            <w:i/>
            <w:sz w:val="24"/>
            <w:szCs w:val="24"/>
          </w:rPr>
          <w:t xml:space="preserve">Botrytis cinerea </w:t>
        </w:r>
        <w:r w:rsidR="00F8407B">
          <w:rPr>
            <w:sz w:val="24"/>
            <w:szCs w:val="24"/>
          </w:rPr>
          <w:t>virulence is inse</w:t>
        </w:r>
      </w:ins>
      <w:ins w:id="479" w:author="nesol" w:date="2018-05-03T16:18:00Z">
        <w:r w:rsidR="00F8407B">
          <w:rPr>
            <w:sz w:val="24"/>
            <w:szCs w:val="24"/>
          </w:rPr>
          <w:t xml:space="preserve">nsitive to GWA method and </w:t>
        </w:r>
        <w:del w:id="480" w:author="Dan Kliebenstein" w:date="2018-05-10T16:32:00Z">
          <w:r w:rsidR="00F8407B" w:rsidDel="0034153E">
            <w:rPr>
              <w:sz w:val="24"/>
              <w:szCs w:val="24"/>
            </w:rPr>
            <w:delText>genome annotation</w:delText>
          </w:r>
        </w:del>
      </w:ins>
      <w:ins w:id="481" w:author="Dan Kliebenstein" w:date="2018-05-10T16:32:00Z">
        <w:r w:rsidR="0034153E">
          <w:rPr>
            <w:sz w:val="24"/>
            <w:szCs w:val="24"/>
          </w:rPr>
          <w:t>reference genome</w:t>
        </w:r>
      </w:ins>
      <w:ins w:id="482" w:author="nesol" w:date="2018-05-03T16:18:00Z">
        <w:r w:rsidR="00F8407B">
          <w:rPr>
            <w:sz w:val="24"/>
            <w:szCs w:val="24"/>
          </w:rPr>
          <w:t xml:space="preserve"> (Table S</w:t>
        </w:r>
      </w:ins>
      <w:ins w:id="483" w:author="N S" w:date="2018-05-16T15:30:00Z">
        <w:r w:rsidR="00410703">
          <w:rPr>
            <w:sz w:val="24"/>
            <w:szCs w:val="24"/>
          </w:rPr>
          <w:t>2</w:t>
        </w:r>
      </w:ins>
      <w:ins w:id="484" w:author="nesol" w:date="2018-05-03T16:18:00Z">
        <w:del w:id="485" w:author="N S" w:date="2018-05-16T15:30:00Z">
          <w:r w:rsidR="00F8407B" w:rsidDel="00410703">
            <w:rPr>
              <w:sz w:val="24"/>
              <w:szCs w:val="24"/>
            </w:rPr>
            <w:delText>3</w:delText>
          </w:r>
        </w:del>
        <w:r w:rsidR="00F8407B">
          <w:rPr>
            <w:sz w:val="24"/>
            <w:szCs w:val="24"/>
          </w:rPr>
          <w:t xml:space="preserve"> a, b, c, d).</w:t>
        </w:r>
      </w:ins>
      <w:ins w:id="486" w:author="Dan Kliebenstein" w:date="2018-05-11T15:37:00Z">
        <w:r w:rsidR="004A6AE6">
          <w:rPr>
            <w:sz w:val="24"/>
            <w:szCs w:val="24"/>
          </w:rPr>
          <w:t xml:space="preserve"> </w:t>
        </w:r>
      </w:ins>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39C14BAD"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w:t>
      </w:r>
      <w:del w:id="487" w:author="Dan Kliebenstein" w:date="2018-05-10T16:33:00Z">
        <w:r w:rsidR="007C110C" w:rsidDel="0034153E">
          <w:rPr>
            <w:sz w:val="24"/>
            <w:szCs w:val="24"/>
          </w:rPr>
          <w:delText xml:space="preserve">isolates and </w:delText>
        </w:r>
      </w:del>
      <w:r w:rsidR="007C110C">
        <w:rPr>
          <w:sz w:val="24"/>
          <w:szCs w:val="24"/>
        </w:rPr>
        <w:t>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36D544D4" w:rsidR="00256FFF" w:rsidRDefault="00686E9E" w:rsidP="006C499C">
      <w:pPr>
        <w:spacing w:line="480" w:lineRule="auto"/>
        <w:ind w:firstLine="720"/>
        <w:rPr>
          <w:sz w:val="24"/>
          <w:szCs w:val="24"/>
        </w:rPr>
      </w:pPr>
      <w:r>
        <w:rPr>
          <w:sz w:val="24"/>
          <w:szCs w:val="24"/>
        </w:rPr>
        <w:t xml:space="preserve">In biotrophic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Hyten, Song et al. 2006, Chaudhary 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5F1A4E">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db-id="a2x2tzszjfd2zjed0e8psfdtd0daafwwr002" timestamp="0"&gt;506&lt;/key&gt;&lt;/foreign-keys&gt;&lt;ref-type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db-id="a2x2tzszjfd2zjed0e8psfdtd0daafwwr002" timestamp="0"&gt;507&lt;/key&gt;&lt;/foreign-keys&gt;&lt;ref-type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692381C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30CA1ED4"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r w:rsidR="0062421C">
        <w:rPr>
          <w:i/>
          <w:sz w:val="24"/>
          <w:szCs w:val="24"/>
        </w:rPr>
        <w:t xml:space="preserve">cinerea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t>Tomato genetic resources</w:t>
      </w:r>
    </w:p>
    <w:p w14:paraId="7B31CD5A" w14:textId="76F29C16"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These include a diverse sample of 6 genotypes of domesticated tomato’s closest wild relative (</w:t>
      </w:r>
      <w:r w:rsidRPr="008D768E">
        <w:rPr>
          <w:i/>
          <w:sz w:val="24"/>
          <w:szCs w:val="24"/>
        </w:rPr>
        <w:t>S. pimpinellifolium</w:t>
      </w:r>
      <w:r w:rsidRPr="000D6362">
        <w:rPr>
          <w:sz w:val="24"/>
          <w:szCs w:val="24"/>
        </w:rPr>
        <w:t xml:space="preserve">) </w:t>
      </w:r>
      <w:del w:id="488" w:author="N S" w:date="2018-05-09T15:24:00Z">
        <w:r w:rsidRPr="000D6362" w:rsidDel="00FD07E7">
          <w:rPr>
            <w:sz w:val="24"/>
            <w:szCs w:val="24"/>
          </w:rPr>
          <w:delText>from throughout its native range</w:delText>
        </w:r>
      </w:del>
      <w:ins w:id="489" w:author="N S" w:date="2018-05-09T15:24:00Z">
        <w:r w:rsidR="00FD07E7">
          <w:rPr>
            <w:sz w:val="24"/>
            <w:szCs w:val="24"/>
          </w:rPr>
          <w:t>sampling across its major geographic regions</w:t>
        </w:r>
      </w:ins>
      <w:r w:rsidRPr="000D6362">
        <w:rPr>
          <w:sz w:val="24"/>
          <w:szCs w:val="24"/>
        </w:rPr>
        <w:t xml:space="preserve"> (Peru, Ecuador) </w:t>
      </w:r>
      <w:r>
        <w:rPr>
          <w:sz w:val="24"/>
          <w:szCs w:val="24"/>
        </w:rPr>
        <w:t>and</w:t>
      </w:r>
      <w:r w:rsidRPr="000D6362">
        <w:rPr>
          <w:sz w:val="24"/>
          <w:szCs w:val="24"/>
        </w:rPr>
        <w:t xml:space="preserve"> 6 heritage and modern varieties of </w:t>
      </w:r>
      <w:r w:rsidRPr="008D768E">
        <w:rPr>
          <w:i/>
          <w:sz w:val="24"/>
          <w:szCs w:val="24"/>
        </w:rPr>
        <w:t>S. lycopersicum</w:t>
      </w:r>
      <w:ins w:id="490" w:author="N S" w:date="2018-05-09T15:25:00Z">
        <w:r w:rsidR="00FD07E7">
          <w:rPr>
            <w:sz w:val="24"/>
            <w:szCs w:val="24"/>
          </w:rPr>
          <w:t xml:space="preserve">, </w:t>
        </w:r>
        <w:r w:rsidR="00C274C1">
          <w:rPr>
            <w:sz w:val="24"/>
            <w:szCs w:val="24"/>
          </w:rPr>
          <w:t>focusing on mid- to late-20</w:t>
        </w:r>
        <w:r w:rsidR="00C274C1" w:rsidRPr="00190ECE">
          <w:rPr>
            <w:sz w:val="24"/>
            <w:szCs w:val="24"/>
            <w:vertAlign w:val="superscript"/>
          </w:rPr>
          <w:t>th</w:t>
        </w:r>
        <w:r w:rsidR="00C274C1">
          <w:rPr>
            <w:sz w:val="24"/>
            <w:szCs w:val="24"/>
          </w:rPr>
          <w:t xml:space="preserve"> century improved varieties</w:t>
        </w:r>
      </w:ins>
      <w:ins w:id="491" w:author="N S" w:date="2018-05-09T15:26:00Z">
        <w:r w:rsidR="00C274C1">
          <w:rPr>
            <w:sz w:val="24"/>
            <w:szCs w:val="24"/>
          </w:rPr>
          <w:t xml:space="preserve"> </w:t>
        </w:r>
      </w:ins>
      <w:r w:rsidR="00075FF0">
        <w:rPr>
          <w:sz w:val="24"/>
          <w:szCs w:val="24"/>
        </w:rPr>
        <w:fldChar w:fldCharType="begin"/>
      </w:r>
      <w:r w:rsidR="005F1A4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D03171">
        <w:rPr>
          <w:noProof/>
          <w:sz w:val="24"/>
          <w:szCs w:val="24"/>
        </w:rPr>
        <w:t>(Lin, Zhu et al. 2014, Blanca, Montero-Pau et al. 2015)</w:t>
      </w:r>
      <w:r w:rsidR="00075FF0">
        <w:rPr>
          <w:sz w:val="24"/>
          <w:szCs w:val="24"/>
        </w:rPr>
        <w:fldChar w:fldCharType="end"/>
      </w:r>
      <w:r w:rsidRPr="000D6362">
        <w:rPr>
          <w:sz w:val="24"/>
          <w:szCs w:val="24"/>
        </w:rPr>
        <w:t>.</w:t>
      </w:r>
      <w:ins w:id="492" w:author="N S" w:date="2018-05-09T15:28:00Z">
        <w:r w:rsidR="00C274C1">
          <w:rPr>
            <w:sz w:val="24"/>
            <w:szCs w:val="24"/>
          </w:rPr>
          <w:t xml:space="preserve"> </w:t>
        </w:r>
      </w:ins>
      <w:ins w:id="493" w:author="Dan Kliebenstein" w:date="2018-05-18T16:16:00Z">
        <w:r w:rsidR="00A03AD5">
          <w:rPr>
            <w:sz w:val="24"/>
            <w:szCs w:val="24"/>
          </w:rPr>
          <w:t xml:space="preserve">While </w:t>
        </w:r>
      </w:ins>
      <w:ins w:id="494" w:author="N S" w:date="2018-05-09T15:28:00Z">
        <w:del w:id="495" w:author="Dan Kliebenstein" w:date="2018-05-18T16:16:00Z">
          <w:r w:rsidR="00C274C1" w:rsidDel="00A03AD5">
            <w:rPr>
              <w:sz w:val="24"/>
              <w:szCs w:val="24"/>
            </w:rPr>
            <w:delText>G</w:delText>
          </w:r>
        </w:del>
      </w:ins>
      <w:ins w:id="496" w:author="Dan Kliebenstein" w:date="2018-05-18T16:16:00Z">
        <w:r w:rsidR="00A03AD5">
          <w:rPr>
            <w:sz w:val="24"/>
            <w:szCs w:val="24"/>
          </w:rPr>
          <w:t>g</w:t>
        </w:r>
      </w:ins>
      <w:ins w:id="497" w:author="N S" w:date="2018-05-09T15:28:00Z">
        <w:r w:rsidR="00C274C1">
          <w:rPr>
            <w:sz w:val="24"/>
            <w:szCs w:val="24"/>
          </w:rPr>
          <w:t xml:space="preserve">enetic data is not available for all of our </w:t>
        </w:r>
        <w:r w:rsidR="00C274C1">
          <w:rPr>
            <w:i/>
            <w:sz w:val="24"/>
            <w:szCs w:val="24"/>
          </w:rPr>
          <w:t>S. pimpinelli</w:t>
        </w:r>
      </w:ins>
      <w:ins w:id="498" w:author="N S" w:date="2018-05-09T15:29:00Z">
        <w:r w:rsidR="00C274C1">
          <w:rPr>
            <w:i/>
            <w:sz w:val="24"/>
            <w:szCs w:val="24"/>
          </w:rPr>
          <w:t>folium</w:t>
        </w:r>
        <w:r w:rsidR="00C274C1">
          <w:rPr>
            <w:sz w:val="24"/>
            <w:szCs w:val="24"/>
          </w:rPr>
          <w:t xml:space="preserve"> accessions</w:t>
        </w:r>
      </w:ins>
      <w:ins w:id="499" w:author="N S" w:date="2018-05-09T15:28:00Z">
        <w:r w:rsidR="00C274C1">
          <w:rPr>
            <w:sz w:val="24"/>
            <w:szCs w:val="24"/>
          </w:rPr>
          <w:t xml:space="preserve">, </w:t>
        </w:r>
        <w:del w:id="500" w:author="Dan Kliebenstein" w:date="2018-05-18T16:16:00Z">
          <w:r w:rsidR="00C274C1" w:rsidDel="00A03AD5">
            <w:rPr>
              <w:sz w:val="24"/>
              <w:szCs w:val="24"/>
            </w:rPr>
            <w:delText xml:space="preserve">but </w:delText>
          </w:r>
        </w:del>
        <w:r w:rsidR="00C274C1">
          <w:rPr>
            <w:sz w:val="24"/>
            <w:szCs w:val="24"/>
          </w:rPr>
          <w:t xml:space="preserve">9 of the 12 accessions have been genotyped and span the mappable diversity in domesticated tomato and its close relatives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ins w:id="501" w:author="N S" w:date="2018-05-09T15:28:00Z">
        <w:r w:rsidR="00C274C1">
          <w:rPr>
            <w:sz w:val="24"/>
            <w:szCs w:val="24"/>
          </w:rPr>
          <w:t xml:space="preserve">. </w:t>
        </w:r>
      </w:ins>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Gro Horticulture). </w:t>
      </w:r>
      <w:r>
        <w:rPr>
          <w:sz w:val="24"/>
          <w:szCs w:val="24"/>
        </w:rPr>
        <w:t xml:space="preserve">Plants were watered </w:t>
      </w:r>
      <w:r w:rsidRPr="000D6362">
        <w:rPr>
          <w:sz w:val="24"/>
          <w:szCs w:val="24"/>
        </w:rPr>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 xml:space="preserve">eeds and locule contents at 24°C in 1% protease solution (Rapidase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146D3A5E"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(SunGro</w:t>
      </w:r>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uM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ins w:id="502" w:author="Dan Kliebenstein" w:date="2018-05-11T14:57:00Z">
        <w:r w:rsidR="00BC4616">
          <w:rPr>
            <w:sz w:val="24"/>
            <w:szCs w:val="24"/>
          </w:rPr>
          <w:t xml:space="preserve"> Flowering in this system did not occur until minimally 9 weeks of age for any accession</w:t>
        </w:r>
      </w:ins>
      <w:ins w:id="503" w:author="N S" w:date="2018-05-15T16:04:00Z">
        <w:r w:rsidR="00E41145">
          <w:rPr>
            <w:sz w:val="24"/>
            <w:szCs w:val="24"/>
          </w:rPr>
          <w:t>,</w:t>
        </w:r>
      </w:ins>
      <w:ins w:id="504" w:author="Dan Kliebenstein" w:date="2018-05-11T14:57:00Z">
        <w:r w:rsidR="00BC4616">
          <w:rPr>
            <w:sz w:val="24"/>
            <w:szCs w:val="24"/>
          </w:rPr>
          <w:t xml:space="preserve"> and as such we were sampling midway between the juvenile/adult transition and any flowering time decision. This window has been </w:t>
        </w:r>
      </w:ins>
      <w:ins w:id="505" w:author="Dan Kliebenstein" w:date="2018-05-11T14:58:00Z">
        <w:r w:rsidR="00BC4616">
          <w:rPr>
            <w:sz w:val="24"/>
            <w:szCs w:val="24"/>
          </w:rPr>
          <w:t>successful</w:t>
        </w:r>
      </w:ins>
      <w:ins w:id="506" w:author="Dan Kliebenstein" w:date="2018-05-11T14:57:00Z">
        <w:r w:rsidR="00BC4616">
          <w:rPr>
            <w:sz w:val="24"/>
            <w:szCs w:val="24"/>
          </w:rPr>
          <w:t xml:space="preserve"> </w:t>
        </w:r>
      </w:ins>
      <w:ins w:id="507" w:author="Dan Kliebenstein" w:date="2018-05-11T14:58:00Z">
        <w:r w:rsidR="00BC4616">
          <w:rPr>
            <w:sz w:val="24"/>
            <w:szCs w:val="24"/>
          </w:rPr>
          <w:t xml:space="preserve">to minimize any major ontogenetic effects on the pathogen/host interaction in other systems </w:t>
        </w:r>
      </w:ins>
      <w:r w:rsidR="00075FF0">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EndNote&gt;</w:instrText>
      </w:r>
      <w:r w:rsidR="00075FF0">
        <w:rPr>
          <w:sz w:val="24"/>
          <w:szCs w:val="24"/>
        </w:rPr>
        <w:fldChar w:fldCharType="separate"/>
      </w:r>
      <w:r w:rsidR="00D03171">
        <w:rPr>
          <w:noProof/>
          <w:sz w:val="24"/>
          <w:szCs w:val="24"/>
        </w:rPr>
        <w:t>(Corwin, Copeland et al. 2016)</w:t>
      </w:r>
      <w:r w:rsidR="00075FF0">
        <w:rPr>
          <w:sz w:val="24"/>
          <w:szCs w:val="24"/>
        </w:rPr>
        <w:fldChar w:fldCharType="end"/>
      </w:r>
      <w:ins w:id="508" w:author="Dan Kliebenstein" w:date="2018-05-11T14:58:00Z">
        <w:r w:rsidR="00BC4616">
          <w:rPr>
            <w:sz w:val="24"/>
            <w:szCs w:val="24"/>
          </w:rPr>
          <w:t>.</w:t>
        </w:r>
      </w:ins>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5C921041"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sidR="005F1A4E">
        <w:rPr>
          <w:sz w:val="24"/>
          <w:szCs w:val="24"/>
        </w:rPr>
        <w:instrText xml:space="preserve"> ADDIN EN.CITE &lt;EndNote&gt;&lt;Cite&gt;&lt;Author&gt;Atwell&lt;/Author&gt;&lt;Year&gt;2015&lt;/Year&gt;&lt;RecNum&gt;615&lt;/RecNum&gt;&lt;DisplayText&gt;(Atwell, Corwin et al. 2015, Zhang, Corwin et al. 2017)&lt;/DisplayText&gt;&lt;record&gt;&lt;rec-number&gt;615&lt;/rec-number&gt;&lt;foreign-keys&gt;&lt;key app="EN" db-id="a2x2tzszjfd2zjed0e8psfdtd0daafwwr002" timestamp="0"&gt;615&lt;/key&gt;&lt;/foreign-keys&gt;&lt;ref-type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db-id="a2x2tzszjfd2zjed0e8psfdtd0daafwwr002" timestamp="0"&gt;548&lt;/key&gt;&lt;/foreign-keys&gt;&lt;ref-type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12h light</w:t>
      </w:r>
      <w:del w:id="509" w:author="N S" w:date="2018-05-18T15:06:00Z">
        <w:r w:rsidRPr="00B6344E" w:rsidDel="00190ECE">
          <w:rPr>
            <w:sz w:val="24"/>
            <w:szCs w:val="24"/>
          </w:rPr>
          <w:delText>,</w:delText>
        </w:r>
      </w:del>
      <w:r w:rsidRPr="00B6344E">
        <w:rPr>
          <w:sz w:val="24"/>
          <w:szCs w:val="24"/>
        </w:rPr>
        <w:t xml:space="preserve"> and propagated every 2 weeks.</w:t>
      </w:r>
      <w:r>
        <w:rPr>
          <w:sz w:val="24"/>
          <w:szCs w:val="24"/>
        </w:rPr>
        <w:t xml:space="preserve"> </w:t>
      </w:r>
      <w:r w:rsidRPr="00B6344E">
        <w:rPr>
          <w:sz w:val="24"/>
          <w:szCs w:val="24"/>
        </w:rPr>
        <w:t>Sequencing failed</w:t>
      </w:r>
      <w:r>
        <w:rPr>
          <w:sz w:val="24"/>
          <w:szCs w:val="24"/>
        </w:rPr>
        <w:t xml:space="preserve"> for 6 out of our 97 phenotyped </w:t>
      </w:r>
      <w:r w:rsidRPr="00B6344E">
        <w:rPr>
          <w:sz w:val="24"/>
          <w:szCs w:val="24"/>
        </w:rPr>
        <w:t>isolates. For</w:t>
      </w:r>
      <w:r>
        <w:rPr>
          <w:sz w:val="24"/>
          <w:szCs w:val="24"/>
        </w:rPr>
        <w:t xml:space="preserve"> </w:t>
      </w:r>
      <w:ins w:id="510" w:author="nesol" w:date="2018-04-22T18:21:00Z">
        <w:r w:rsidR="00695F36">
          <w:rPr>
            <w:sz w:val="24"/>
            <w:szCs w:val="24"/>
          </w:rPr>
          <w:t xml:space="preserve">bigRR </w:t>
        </w:r>
      </w:ins>
      <w:r>
        <w:rPr>
          <w:sz w:val="24"/>
          <w:szCs w:val="24"/>
        </w:rPr>
        <w:t xml:space="preserve">GWA mapping with the 91 isolates genotyped in this study, we utilized a total of </w:t>
      </w:r>
      <w:bookmarkStart w:id="511" w:name="OLE_LINK1"/>
      <w:bookmarkStart w:id="512" w:name="OLE_LINK2"/>
      <w:r>
        <w:rPr>
          <w:sz w:val="24"/>
          <w:szCs w:val="24"/>
        </w:rPr>
        <w:t xml:space="preserve">272,672 </w:t>
      </w:r>
      <w:bookmarkEnd w:id="511"/>
      <w:bookmarkEnd w:id="512"/>
      <w:r>
        <w:rPr>
          <w:sz w:val="24"/>
          <w:szCs w:val="24"/>
        </w:rPr>
        <w:t>SNPs</w:t>
      </w:r>
      <w:ins w:id="513" w:author="nesol" w:date="2018-04-22T18:22:00Z">
        <w:r w:rsidR="00695F36">
          <w:rPr>
            <w:sz w:val="24"/>
            <w:szCs w:val="24"/>
          </w:rPr>
          <w:t xml:space="preserve"> against the </w:t>
        </w:r>
        <w:r w:rsidR="00695F36" w:rsidRPr="00190ECE">
          <w:rPr>
            <w:i/>
            <w:sz w:val="24"/>
            <w:szCs w:val="24"/>
          </w:rPr>
          <w:t>B. cinerea</w:t>
        </w:r>
        <w:r w:rsidR="00695F36">
          <w:rPr>
            <w:sz w:val="24"/>
            <w:szCs w:val="24"/>
          </w:rPr>
          <w:t xml:space="preserve"> T4 genome</w:t>
        </w:r>
      </w:ins>
      <w:r>
        <w:rPr>
          <w:sz w:val="24"/>
          <w:szCs w:val="24"/>
        </w:rPr>
        <w:t xml:space="preserve"> with minor allele frequency (MAF) 0.20 or greater, and less than 10% missing calls across the isolates (SNP calls in at least 82/ 91 isolates). </w:t>
      </w:r>
      <w:ins w:id="514" w:author="nesol" w:date="2018-04-22T18:21:00Z">
        <w:r w:rsidR="00695F36">
          <w:rPr>
            <w:sz w:val="24"/>
            <w:szCs w:val="24"/>
          </w:rPr>
          <w:t>For GEMMA mapp</w:t>
        </w:r>
      </w:ins>
      <w:ins w:id="515" w:author="nesol" w:date="2018-04-22T18:22:00Z">
        <w:r w:rsidR="00695F36">
          <w:rPr>
            <w:sz w:val="24"/>
            <w:szCs w:val="24"/>
          </w:rPr>
          <w:t xml:space="preserve">ing, we used </w:t>
        </w:r>
      </w:ins>
      <w:commentRangeStart w:id="516"/>
      <w:ins w:id="517" w:author="nesol" w:date="2018-04-26T15:05:00Z">
        <w:r w:rsidR="00C53BA7">
          <w:rPr>
            <w:sz w:val="24"/>
            <w:szCs w:val="24"/>
          </w:rPr>
          <w:t>9</w:t>
        </w:r>
        <w:del w:id="518" w:author="Dan Kliebenstein" w:date="2018-05-18T16:17:00Z">
          <w:r w:rsidR="00C53BA7" w:rsidDel="00A03AD5">
            <w:rPr>
              <w:sz w:val="24"/>
              <w:szCs w:val="24"/>
            </w:rPr>
            <w:delText>4</w:delText>
          </w:r>
        </w:del>
      </w:ins>
      <w:ins w:id="519" w:author="Dan Kliebenstein" w:date="2018-05-18T16:17:00Z">
        <w:r w:rsidR="00A03AD5">
          <w:rPr>
            <w:sz w:val="24"/>
            <w:szCs w:val="24"/>
          </w:rPr>
          <w:t>1</w:t>
        </w:r>
        <w:commentRangeEnd w:id="516"/>
        <w:r w:rsidR="00A03AD5">
          <w:rPr>
            <w:rStyle w:val="CommentReference"/>
          </w:rPr>
          <w:commentReference w:id="516"/>
        </w:r>
      </w:ins>
      <w:ins w:id="520" w:author="nesol" w:date="2018-04-22T18:22:00Z">
        <w:r w:rsidR="00695F36">
          <w:rPr>
            <w:sz w:val="24"/>
            <w:szCs w:val="24"/>
          </w:rPr>
          <w:t xml:space="preserve"> isolates with a total of </w:t>
        </w:r>
      </w:ins>
      <w:ins w:id="521" w:author="nesol" w:date="2018-04-26T15:05:00Z">
        <w:r w:rsidR="00C53BA7">
          <w:rPr>
            <w:sz w:val="24"/>
            <w:szCs w:val="24"/>
          </w:rPr>
          <w:t>237,878</w:t>
        </w:r>
      </w:ins>
      <w:ins w:id="522" w:author="nesol" w:date="2018-04-22T18:22:00Z">
        <w:r w:rsidR="00695F36">
          <w:rPr>
            <w:sz w:val="24"/>
            <w:szCs w:val="24"/>
          </w:rPr>
          <w:t xml:space="preserve"> SNPs against the </w:t>
        </w:r>
        <w:r w:rsidR="00695F36" w:rsidRPr="00190ECE">
          <w:rPr>
            <w:i/>
            <w:sz w:val="24"/>
            <w:szCs w:val="24"/>
          </w:rPr>
          <w:t>B. cinerea</w:t>
        </w:r>
        <w:r w:rsidR="00695F36">
          <w:rPr>
            <w:sz w:val="24"/>
            <w:szCs w:val="24"/>
          </w:rPr>
          <w:t xml:space="preserve"> B05.10 genome with MAF </w:t>
        </w:r>
      </w:ins>
      <w:ins w:id="523" w:author="nesol" w:date="2018-04-26T15:06:00Z">
        <w:r w:rsidR="00C53BA7">
          <w:rPr>
            <w:sz w:val="24"/>
            <w:szCs w:val="24"/>
          </w:rPr>
          <w:t>0.20</w:t>
        </w:r>
      </w:ins>
      <w:ins w:id="524" w:author="nesol" w:date="2018-04-22T18:22:00Z">
        <w:r w:rsidR="00695F36">
          <w:rPr>
            <w:sz w:val="24"/>
            <w:szCs w:val="24"/>
          </w:rPr>
          <w:t xml:space="preserve"> or greater and less than </w:t>
        </w:r>
      </w:ins>
      <w:ins w:id="525" w:author="nesol" w:date="2018-04-26T15:06:00Z">
        <w:r w:rsidR="00C53BA7">
          <w:rPr>
            <w:sz w:val="24"/>
            <w:szCs w:val="24"/>
          </w:rPr>
          <w:t>10</w:t>
        </w:r>
      </w:ins>
      <w:ins w:id="526" w:author="nesol" w:date="2018-04-22T18:22:00Z">
        <w:r w:rsidR="00695F36">
          <w:rPr>
            <w:sz w:val="24"/>
            <w:szCs w:val="24"/>
          </w:rPr>
          <w:t>% missing calls.</w:t>
        </w:r>
      </w:ins>
      <w:ins w:id="527" w:author="Dan Kliebenstein" w:date="2018-05-11T14:59:00Z">
        <w:r w:rsidR="00BC4616">
          <w:rPr>
            <w:sz w:val="24"/>
            <w:szCs w:val="24"/>
          </w:rPr>
          <w:t xml:space="preserve"> The overall SNP number was similar when using either reference genome</w:t>
        </w:r>
      </w:ins>
      <w:ins w:id="528" w:author="N S" w:date="2018-05-15T16:04:00Z">
        <w:del w:id="529" w:author="Dan Kliebenstein" w:date="2018-05-18T16:18:00Z">
          <w:r w:rsidR="00E41145" w:rsidDel="00A03AD5">
            <w:rPr>
              <w:sz w:val="24"/>
              <w:szCs w:val="24"/>
            </w:rPr>
            <w:delText>,</w:delText>
          </w:r>
        </w:del>
      </w:ins>
      <w:ins w:id="530" w:author="Dan Kliebenstein" w:date="2018-05-11T14:59:00Z">
        <w:r w:rsidR="00BC4616">
          <w:rPr>
            <w:sz w:val="24"/>
            <w:szCs w:val="24"/>
          </w:rPr>
          <w:t>.</w:t>
        </w:r>
      </w:ins>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4C649CA3"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w:t>
      </w:r>
      <w:del w:id="531" w:author="N S" w:date="2018-05-15T16:05:00Z">
        <w:r w:rsidDel="00E41145">
          <w:rPr>
            <w:sz w:val="24"/>
            <w:szCs w:val="24"/>
          </w:rPr>
          <w:delText>older</w:delText>
        </w:r>
      </w:del>
      <w:ins w:id="532" w:author="N S" w:date="2018-05-15T16:05:00Z">
        <w:r w:rsidR="00E41145">
          <w:rPr>
            <w:sz w:val="24"/>
            <w:szCs w:val="24"/>
          </w:rPr>
          <w:t>younger</w:t>
        </w:r>
      </w:ins>
      <w:r>
        <w:rPr>
          <w:sz w:val="24"/>
          <w:szCs w:val="24"/>
        </w:rPr>
        <w:t>)</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phytoagar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sidR="005F1A4E">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db-id="a2x2tzszjfd2zjed0e8psfdtd0daafwwr002" timestamp="0"&gt;477&lt;/key&gt;&lt;/foreign-keys&gt;&lt;ref-type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db-id="a2x2tzszjfd2zjed0e8psfdtd0daafwwr002" timestamp="0"&gt;489&lt;/key&gt;&lt;/foreign-keys&gt;&lt;ref-type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plates</w:t>
      </w:r>
      <w:r w:rsidRPr="000D6362">
        <w:rPr>
          <w:sz w:val="24"/>
          <w:szCs w:val="24"/>
        </w:rPr>
        <w:t xml:space="preserve">, and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bookmarkStart w:id="533" w:name="_Hlk514242071"/>
      <w:ins w:id="534" w:author="N S" w:date="2018-05-16T13:43:00Z">
        <w:r w:rsidR="006A6D7B">
          <w:rPr>
            <w:sz w:val="24"/>
            <w:szCs w:val="24"/>
          </w:rPr>
          <w:t xml:space="preserve">Spores in grape juice were maintained </w:t>
        </w:r>
      </w:ins>
      <w:ins w:id="535" w:author="N S" w:date="2018-05-16T13:44:00Z">
        <w:r w:rsidR="006A6D7B">
          <w:rPr>
            <w:sz w:val="24"/>
            <w:szCs w:val="24"/>
          </w:rPr>
          <w:t>in 4</w:t>
        </w:r>
      </w:ins>
      <w:ins w:id="536" w:author="N S" w:date="2018-05-16T13:48:00Z">
        <w:r w:rsidR="006A6D7B">
          <w:rPr>
            <w:rFonts w:cstheme="minorHAnsi"/>
            <w:sz w:val="24"/>
            <w:szCs w:val="24"/>
          </w:rPr>
          <w:t>°</w:t>
        </w:r>
      </w:ins>
      <w:ins w:id="537" w:author="N S" w:date="2018-05-16T13:44:00Z">
        <w:r w:rsidR="006A6D7B">
          <w:rPr>
            <w:sz w:val="24"/>
            <w:szCs w:val="24"/>
          </w:rPr>
          <w:t xml:space="preserve">C refrigeration or </w:t>
        </w:r>
        <w:del w:id="538" w:author="Dan Kliebenstein" w:date="2018-05-18T16:18:00Z">
          <w:r w:rsidR="006A6D7B" w:rsidDel="00A03AD5">
            <w:rPr>
              <w:sz w:val="24"/>
              <w:szCs w:val="24"/>
            </w:rPr>
            <w:delText>over</w:delText>
          </w:r>
        </w:del>
      </w:ins>
      <w:ins w:id="539" w:author="Dan Kliebenstein" w:date="2018-05-18T16:18:00Z">
        <w:r w:rsidR="00A03AD5">
          <w:rPr>
            <w:sz w:val="24"/>
            <w:szCs w:val="24"/>
          </w:rPr>
          <w:t>on</w:t>
        </w:r>
      </w:ins>
      <w:ins w:id="540" w:author="N S" w:date="2018-05-16T13:44:00Z">
        <w:r w:rsidR="006A6D7B">
          <w:rPr>
            <w:sz w:val="24"/>
            <w:szCs w:val="24"/>
          </w:rPr>
          <w:t xml:space="preserve"> ice from </w:t>
        </w:r>
      </w:ins>
      <w:ins w:id="541" w:author="N S" w:date="2018-05-16T13:48:00Z">
        <w:r w:rsidR="006A6D7B">
          <w:rPr>
            <w:sz w:val="24"/>
            <w:szCs w:val="24"/>
          </w:rPr>
          <w:t xml:space="preserve">the time of </w:t>
        </w:r>
      </w:ins>
      <w:ins w:id="542" w:author="N S" w:date="2018-05-16T13:44:00Z">
        <w:r w:rsidR="006A6D7B">
          <w:rPr>
            <w:sz w:val="24"/>
            <w:szCs w:val="24"/>
          </w:rPr>
          <w:t xml:space="preserve">collection, to </w:t>
        </w:r>
      </w:ins>
      <w:ins w:id="543" w:author="N S" w:date="2018-05-16T13:48:00Z">
        <w:r w:rsidR="006A6D7B">
          <w:rPr>
            <w:sz w:val="24"/>
            <w:szCs w:val="24"/>
          </w:rPr>
          <w:t xml:space="preserve">prevent germination prior to inoculation. </w:t>
        </w:r>
      </w:ins>
      <w:bookmarkEnd w:id="533"/>
      <w:ins w:id="544" w:author="nesol" w:date="2018-04-27T14:05:00Z">
        <w:r w:rsidR="006D3CB6">
          <w:rPr>
            <w:sz w:val="24"/>
            <w:szCs w:val="24"/>
          </w:rPr>
          <w:t>The diluted s</w:t>
        </w:r>
      </w:ins>
      <w:ins w:id="545" w:author="nesol" w:date="2018-04-27T14:04:00Z">
        <w:r w:rsidR="00FB6D1C">
          <w:rPr>
            <w:sz w:val="24"/>
            <w:szCs w:val="24"/>
          </w:rPr>
          <w:t xml:space="preserve">pore suspensions were </w:t>
        </w:r>
        <w:r w:rsidR="006D3CB6">
          <w:rPr>
            <w:sz w:val="24"/>
            <w:szCs w:val="24"/>
          </w:rPr>
          <w:t>homogenize</w:t>
        </w:r>
      </w:ins>
      <w:ins w:id="546" w:author="nesol" w:date="2018-04-27T14:05:00Z">
        <w:r w:rsidR="006D3CB6">
          <w:rPr>
            <w:sz w:val="24"/>
            <w:szCs w:val="24"/>
          </w:rPr>
          <w:t>d by agitation</w:t>
        </w:r>
      </w:ins>
      <w:ins w:id="547" w:author="Dan Kliebenstein" w:date="2018-05-11T15:00:00Z">
        <w:r w:rsidR="00EE6645">
          <w:rPr>
            <w:sz w:val="24"/>
            <w:szCs w:val="24"/>
          </w:rPr>
          <w:t xml:space="preserve"> continuously during the entire process of applying the spores</w:t>
        </w:r>
      </w:ins>
      <w:ins w:id="548" w:author="Dan Kliebenstein" w:date="2018-05-11T15:01:00Z">
        <w:r w:rsidR="00EE6645">
          <w:rPr>
            <w:sz w:val="24"/>
            <w:szCs w:val="24"/>
          </w:rPr>
          <w:t xml:space="preserve"> to all samples. This maintains the spores in the suspension and ensures even application across samples</w:t>
        </w:r>
      </w:ins>
      <w:ins w:id="549" w:author="nesol" w:date="2018-04-27T14:05:00Z">
        <w:r w:rsidR="006D3CB6">
          <w:rPr>
            <w:sz w:val="24"/>
            <w:szCs w:val="24"/>
          </w:rPr>
          <w:t xml:space="preserve">, then </w:t>
        </w:r>
      </w:ins>
      <w:r>
        <w:rPr>
          <w:sz w:val="24"/>
          <w:szCs w:val="24"/>
        </w:rPr>
        <w:t>4µ</w:t>
      </w:r>
      <w:r w:rsidRPr="000D6362">
        <w:rPr>
          <w:sz w:val="24"/>
          <w:szCs w:val="24"/>
        </w:rPr>
        <w:t xml:space="preserve">l droplets </w:t>
      </w:r>
      <w:del w:id="550" w:author="nesol" w:date="2018-04-27T14:05:00Z">
        <w:r w:rsidRPr="000D6362" w:rsidDel="006D3CB6">
          <w:rPr>
            <w:sz w:val="24"/>
            <w:szCs w:val="24"/>
          </w:rPr>
          <w:delText xml:space="preserve">of </w:delText>
        </w:r>
        <w:r w:rsidDel="006D3CB6">
          <w:rPr>
            <w:sz w:val="24"/>
            <w:szCs w:val="24"/>
          </w:rPr>
          <w:delText xml:space="preserve">the diluted </w:delText>
        </w:r>
        <w:r w:rsidRPr="000D6362" w:rsidDel="006D3CB6">
          <w:rPr>
            <w:sz w:val="24"/>
            <w:szCs w:val="24"/>
          </w:rPr>
          <w:delText xml:space="preserve">spore suspensions </w:delText>
        </w:r>
      </w:del>
      <w:r>
        <w:rPr>
          <w:sz w:val="24"/>
          <w:szCs w:val="24"/>
        </w:rPr>
        <w:t xml:space="preserve">were placed onto the detached leaflets </w:t>
      </w:r>
      <w:r w:rsidRPr="000D6362">
        <w:rPr>
          <w:sz w:val="24"/>
          <w:szCs w:val="24"/>
        </w:rPr>
        <w:t>at room temperature.</w:t>
      </w:r>
      <w:ins w:id="551" w:author="Dan Kliebenstein" w:date="2018-05-18T16:18:00Z">
        <w:r w:rsidR="00A03AD5">
          <w:rPr>
            <w:sz w:val="24"/>
            <w:szCs w:val="24"/>
          </w:rPr>
          <w:t xml:space="preserve"> The entire inoculation took approximately </w:t>
        </w:r>
      </w:ins>
      <w:ins w:id="552" w:author="Dan Kliebenstein" w:date="2018-05-18T16:19:00Z">
        <w:r w:rsidR="00A03AD5">
          <w:rPr>
            <w:sz w:val="24"/>
            <w:szCs w:val="24"/>
          </w:rPr>
          <w:t>2</w:t>
        </w:r>
      </w:ins>
      <w:ins w:id="553" w:author="Dan Kliebenstein" w:date="2018-05-18T16:18:00Z">
        <w:r w:rsidR="00A03AD5">
          <w:rPr>
            <w:sz w:val="24"/>
            <w:szCs w:val="24"/>
          </w:rPr>
          <w:t xml:space="preserve"> hour of time per experiment.</w:t>
        </w:r>
      </w:ins>
      <w:r w:rsidRPr="000D6362">
        <w:rPr>
          <w:sz w:val="24"/>
          <w:szCs w:val="24"/>
        </w:rPr>
        <w:t xml:space="preserv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4EA39EDB"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EBImage and CRImage packages </w:t>
      </w:r>
      <w:r>
        <w:rPr>
          <w:sz w:val="24"/>
          <w:szCs w:val="24"/>
        </w:rPr>
        <w:fldChar w:fldCharType="begin"/>
      </w:r>
      <w:r w:rsidR="005F1A4E">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db-id="a2x2tzszjfd2zjed0e8psfdtd0daafwwr002" timestamp="0"&gt;555&lt;/key&gt;&lt;/foreign-keys&gt;&lt;ref-type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db-id="a2x2tzszjfd2zjed0e8psfdtd0daafwwr002" timestamp="0"&gt;549&lt;/key&gt;&lt;/foreign-keys&gt;&lt;ref-type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db-id="a2x2tzszjfd2zjed0e8psfdtd0daafwwr002" timestamp="0"&gt;527&lt;/key&gt;&lt;/foreign-keys&gt;&lt;ref-type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1D5D36B0" w:rsidR="00D91DB6" w:rsidRDefault="00D91DB6" w:rsidP="00D91DB6">
      <w:pPr>
        <w:spacing w:line="480" w:lineRule="auto"/>
        <w:rPr>
          <w:ins w:id="554" w:author="N S" w:date="2018-05-09T15:30:00Z"/>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S. lycopersicum</w:t>
      </w:r>
      <w:r>
        <w:rPr>
          <w:sz w:val="24"/>
          <w:szCs w:val="24"/>
        </w:rPr>
        <w:t xml:space="preserve"> or </w:t>
      </w:r>
      <w:r w:rsidRPr="006046FA">
        <w:rPr>
          <w:i/>
          <w:sz w:val="24"/>
          <w:szCs w:val="24"/>
        </w:rPr>
        <w:t>S. pimpinellifolium</w:t>
      </w:r>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sidR="005F1A4E">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db-id="a2x2tzszjfd2zjed0e8psfdtd0daafwwr002" timestamp="0"&gt;522&lt;/key&gt;&lt;/foreign-keys&gt;&lt;ref-type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340DC15F" w14:textId="7726018B" w:rsidR="00587F2F" w:rsidRDefault="00587F2F" w:rsidP="00D91DB6">
      <w:pPr>
        <w:spacing w:line="480" w:lineRule="auto"/>
        <w:rPr>
          <w:sz w:val="24"/>
          <w:szCs w:val="24"/>
        </w:rPr>
      </w:pPr>
      <w:ins w:id="555" w:author="N S" w:date="2018-05-09T15:30:00Z">
        <w:r>
          <w:rPr>
            <w:sz w:val="24"/>
            <w:szCs w:val="24"/>
          </w:rPr>
          <w:tab/>
        </w:r>
      </w:ins>
      <w:ins w:id="556" w:author="N S" w:date="2018-05-10T13:24:00Z">
        <w:r w:rsidR="00FE1550">
          <w:rPr>
            <w:sz w:val="24"/>
            <w:szCs w:val="24"/>
          </w:rPr>
          <w:t>Using</w:t>
        </w:r>
      </w:ins>
      <w:ins w:id="557" w:author="N S" w:date="2018-05-09T15:30:00Z">
        <w:r>
          <w:rPr>
            <w:sz w:val="24"/>
            <w:szCs w:val="24"/>
          </w:rPr>
          <w:t xml:space="preserve"> tomato </w:t>
        </w:r>
      </w:ins>
      <w:ins w:id="558" w:author="N S" w:date="2018-05-10T13:24:00Z">
        <w:r w:rsidR="00FE1550">
          <w:rPr>
            <w:sz w:val="24"/>
            <w:szCs w:val="24"/>
          </w:rPr>
          <w:t>sequence</w:t>
        </w:r>
      </w:ins>
      <w:ins w:id="559" w:author="N S" w:date="2018-05-09T15:30:00Z">
        <w:r>
          <w:rPr>
            <w:sz w:val="24"/>
            <w:szCs w:val="24"/>
          </w:rPr>
          <w:t xml:space="preserve"> data from </w:t>
        </w:r>
      </w:ins>
      <w:ins w:id="560" w:author="N S" w:date="2018-05-10T13:21:00Z">
        <w:r w:rsidR="00D66E95">
          <w:rPr>
            <w:sz w:val="24"/>
            <w:szCs w:val="24"/>
          </w:rPr>
          <w:t>the SolCAP</w:t>
        </w:r>
      </w:ins>
      <w:ins w:id="561" w:author="N S" w:date="2018-05-09T15:30:00Z">
        <w:r>
          <w:rPr>
            <w:sz w:val="24"/>
            <w:szCs w:val="24"/>
          </w:rPr>
          <w:t xml:space="preserve"> diversity panel</w:t>
        </w:r>
      </w:ins>
      <w:ins w:id="562" w:author="N S" w:date="2018-05-10T13:25:00Z">
        <w:r w:rsidR="00FE1550">
          <w:rPr>
            <w:sz w:val="24"/>
            <w:szCs w:val="24"/>
          </w:rPr>
          <w:t xml:space="preserve"> that contained 9 of our 12 accessions,</w:t>
        </w:r>
      </w:ins>
      <w:ins w:id="563" w:author="N S" w:date="2018-05-09T15:30:00Z">
        <w:r>
          <w:rPr>
            <w:sz w:val="24"/>
            <w:szCs w:val="24"/>
          </w:rPr>
          <w:t xml:space="preserve"> </w:t>
        </w:r>
      </w:ins>
      <w:ins w:id="564" w:author="N S" w:date="2018-05-10T13:24:00Z">
        <w:r w:rsidR="00FE1550">
          <w:rPr>
            <w:sz w:val="24"/>
            <w:szCs w:val="24"/>
          </w:rPr>
          <w:t xml:space="preserve">we </w:t>
        </w:r>
      </w:ins>
      <w:ins w:id="565" w:author="N S" w:date="2018-05-09T15:30:00Z">
        <w:r>
          <w:rPr>
            <w:sz w:val="24"/>
            <w:szCs w:val="24"/>
          </w:rPr>
          <w:t>determine</w:t>
        </w:r>
      </w:ins>
      <w:ins w:id="566" w:author="N S" w:date="2018-05-10T13:24:00Z">
        <w:r w:rsidR="00FE1550">
          <w:rPr>
            <w:sz w:val="24"/>
            <w:szCs w:val="24"/>
          </w:rPr>
          <w:t>d</w:t>
        </w:r>
      </w:ins>
      <w:ins w:id="567" w:author="N S" w:date="2018-05-09T15:30:00Z">
        <w:r>
          <w:rPr>
            <w:sz w:val="24"/>
            <w:szCs w:val="24"/>
          </w:rPr>
          <w:t xml:space="preserve"> pairwise genetic distances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ins w:id="568" w:author="N S" w:date="2018-05-09T15:30:00Z">
        <w:r>
          <w:rPr>
            <w:sz w:val="24"/>
            <w:szCs w:val="24"/>
          </w:rPr>
          <w:t xml:space="preserve">. </w:t>
        </w:r>
      </w:ins>
      <w:ins w:id="569" w:author="N S" w:date="2018-05-10T13:21:00Z">
        <w:r w:rsidR="00D66E95">
          <w:rPr>
            <w:sz w:val="24"/>
            <w:szCs w:val="24"/>
          </w:rPr>
          <w:t>We calculated pairwise</w:t>
        </w:r>
        <w:r w:rsidR="00D66E95" w:rsidRPr="00D66E95">
          <w:rPr>
            <w:sz w:val="24"/>
            <w:szCs w:val="24"/>
          </w:rPr>
          <w:t xml:space="preserve"> Euclidean distances between 426 wild and domesticated tomato accessions from Infinium SNP genotyping at 7,720 loci </w:t>
        </w:r>
      </w:ins>
      <w:ins w:id="570" w:author="N S" w:date="2018-05-10T13:23:00Z">
        <w:r w:rsidR="00D66E95">
          <w:rPr>
            <w:sz w:val="24"/>
            <w:szCs w:val="24"/>
          </w:rPr>
          <w:t xml:space="preserve">using R adegenet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&lt;EndNote&gt;&lt;Cite&gt;&lt;Author&gt;Sim&lt;/Author&gt;&lt;Year&gt;2012&lt;/Year&gt;&lt;RecNum&gt;613&lt;/RecNum&gt;&lt;DisplayText&gt;(Jombart , 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Cite ExcludeYear="1"&gt;&lt;Author&gt;Jombart&lt;/Author&gt;&lt;Year&gt;2008&lt;/Year&gt;&lt;RecNum&gt;614&lt;/RecNum&gt;&lt;record&gt;&lt;rec-number&gt;614&lt;/rec-number&gt;&lt;foreign-keys&gt;&lt;key app="EN" db-id="a2x2tzszjfd2zjed0e8psfdtd0daafwwr002" timestamp="0"&gt;614&lt;/key&gt;&lt;/foreign-keys&gt;&lt;ref-type name="Journal Article"&gt;17&lt;/ref-type&gt;&lt;contributors&gt;&lt;authors&gt;&lt;author&gt;Jombart, Thibaut&lt;/author&gt;&lt;/authors&gt;&lt;/contributors&gt;&lt;titles&gt;&lt;title&gt;adegenet: a R package for the multivariate analysis of genetic markers&lt;/title&gt;&lt;secondary-title&gt;Bioinformatics&lt;/secondary-title&gt;&lt;/titles&gt;&lt;pages&gt;1403-1405&lt;/pages&gt;&lt;volume&gt;24&lt;/volume&gt;&lt;number&gt;11&lt;/number&gt;&lt;dates&gt;&lt;year&gt;2008&lt;/year&gt;&lt;/dates&gt;&lt;isbn&gt;1460-2059&lt;/isbn&gt;&lt;urls&gt;&lt;/urls&gt;&lt;/record&gt;&lt;/Cite&gt;&lt;/EndNote&gt;</w:instrText>
      </w:r>
      <w:r w:rsidR="00D03171">
        <w:rPr>
          <w:sz w:val="24"/>
          <w:szCs w:val="24"/>
        </w:rPr>
        <w:fldChar w:fldCharType="separate"/>
      </w:r>
      <w:r w:rsidR="00D03171">
        <w:rPr>
          <w:noProof/>
          <w:sz w:val="24"/>
          <w:szCs w:val="24"/>
        </w:rPr>
        <w:t>(Jombart , Sim, Durstewitz et al. 2012)</w:t>
      </w:r>
      <w:r w:rsidR="00D03171">
        <w:rPr>
          <w:sz w:val="24"/>
          <w:szCs w:val="24"/>
        </w:rPr>
        <w:fldChar w:fldCharType="end"/>
      </w:r>
      <w:ins w:id="571" w:author="N S" w:date="2018-05-10T13:21:00Z">
        <w:r w:rsidR="00D66E95" w:rsidRPr="00D66E95">
          <w:rPr>
            <w:sz w:val="24"/>
            <w:szCs w:val="24"/>
          </w:rPr>
          <w:t>.</w:t>
        </w:r>
      </w:ins>
      <w:ins w:id="572" w:author="N S" w:date="2018-05-10T13:22:00Z">
        <w:r w:rsidR="00D66E95">
          <w:rPr>
            <w:sz w:val="24"/>
            <w:szCs w:val="24"/>
          </w:rPr>
          <w:t xml:space="preserve"> </w:t>
        </w:r>
      </w:ins>
      <w:ins w:id="573" w:author="N S" w:date="2018-05-10T13:21:00Z">
        <w:r w:rsidR="00D66E95" w:rsidRPr="00D66E95">
          <w:rPr>
            <w:sz w:val="24"/>
            <w:szCs w:val="24"/>
          </w:rPr>
          <w:t>Clustering is by R hclust</w:t>
        </w:r>
      </w:ins>
      <w:ins w:id="574" w:author="N S" w:date="2018-05-18T15:07:00Z">
        <w:r w:rsidR="00190ECE">
          <w:rPr>
            <w:sz w:val="24"/>
            <w:szCs w:val="24"/>
          </w:rPr>
          <w:t xml:space="preserve"> {stats}</w:t>
        </w:r>
      </w:ins>
      <w:ins w:id="575" w:author="N S" w:date="2018-05-10T13:21:00Z">
        <w:r w:rsidR="00D66E95" w:rsidRPr="00D66E95">
          <w:rPr>
            <w:sz w:val="24"/>
            <w:szCs w:val="24"/>
          </w:rPr>
          <w:t xml:space="preserve"> default UPGMA method</w:t>
        </w:r>
      </w:ins>
      <w:ins w:id="576" w:author="N S" w:date="2018-05-18T15:07:00Z">
        <w:r w:rsidR="00190ECE">
          <w:rPr>
            <w:sz w:val="24"/>
            <w:szCs w:val="24"/>
          </w:rPr>
          <w:t xml:space="preserve"> </w:t>
        </w:r>
      </w:ins>
      <w:r w:rsidR="00190ECE">
        <w:rPr>
          <w:sz w:val="24"/>
          <w:szCs w:val="24"/>
        </w:rPr>
        <w:fldChar w:fldCharType="begin"/>
      </w:r>
      <w:r w:rsidR="00190ECE">
        <w:rPr>
          <w:sz w:val="24"/>
          <w:szCs w:val="24"/>
        </w:rPr>
        <w:instrText xml:space="preserve"> ADDIN EN.CITE &lt;EndNote&gt;&lt;Cite&gt;&lt;Author&gt;R Development Core 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190ECE">
        <w:rPr>
          <w:sz w:val="24"/>
          <w:szCs w:val="24"/>
        </w:rPr>
        <w:fldChar w:fldCharType="separate"/>
      </w:r>
      <w:r w:rsidR="00190ECE">
        <w:rPr>
          <w:noProof/>
          <w:sz w:val="24"/>
          <w:szCs w:val="24"/>
        </w:rPr>
        <w:t>(R Development Core Team 2008)</w:t>
      </w:r>
      <w:r w:rsidR="00190ECE">
        <w:rPr>
          <w:sz w:val="24"/>
          <w:szCs w:val="24"/>
        </w:rPr>
        <w:fldChar w:fldCharType="end"/>
      </w:r>
      <w:ins w:id="577" w:author="N S" w:date="2018-05-10T13:21:00Z">
        <w:r w:rsidR="00D66E95" w:rsidRPr="00D66E95">
          <w:rPr>
            <w:sz w:val="24"/>
            <w:szCs w:val="24"/>
          </w:rPr>
          <w:t>.</w:t>
        </w:r>
      </w:ins>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2C769277" w:rsidR="00D91DB6" w:rsidRDefault="00D91DB6" w:rsidP="00D91DB6">
      <w:pPr>
        <w:spacing w:line="480" w:lineRule="auto"/>
        <w:ind w:firstLine="720"/>
        <w:rPr>
          <w:ins w:id="578" w:author="nesol" w:date="2018-04-26T15:03:00Z"/>
          <w:rFonts w:cs="Arial"/>
          <w:color w:val="222222"/>
          <w:sz w:val="24"/>
          <w:szCs w:val="24"/>
          <w:shd w:val="clear" w:color="auto" w:fill="FFFFFF"/>
        </w:rPr>
      </w:pPr>
      <w:r>
        <w:rPr>
          <w:sz w:val="24"/>
          <w:szCs w:val="24"/>
        </w:rPr>
        <w:t>The model means and Sensitivity were used as the phenotypic input for GWA using</w:t>
      </w:r>
      <w:r w:rsidRPr="000D6362">
        <w:rPr>
          <w:sz w:val="24"/>
          <w:szCs w:val="24"/>
        </w:rPr>
        <w:t xml:space="preserve"> bigRR</w:t>
      </w:r>
      <w:r>
        <w:rPr>
          <w:sz w:val="24"/>
          <w:szCs w:val="24"/>
        </w:rPr>
        <w:t xml:space="preserve">, a heteroskedastic ridge regression method that incorporates SNP-specific shrinkage </w:t>
      </w:r>
      <w:r>
        <w:rPr>
          <w:sz w:val="24"/>
          <w:szCs w:val="24"/>
        </w:rPr>
        <w:fldChar w:fldCharType="begin"/>
      </w:r>
      <w:r w:rsidR="005F1A4E">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db-id="a2x2tzszjfd2zjed0e8psfdtd0daafwwr002" timestamp="0"&gt;466&lt;/key&gt;&lt;/foreign-keys&gt;&lt;ref-type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w:t>
      </w:r>
      <w:ins w:id="579" w:author="nesol" w:date="2018-04-22T18:23:00Z">
        <w:r w:rsidR="0068792F">
          <w:rPr>
            <w:sz w:val="24"/>
            <w:szCs w:val="24"/>
          </w:rPr>
          <w:t xml:space="preserve">bigRR </w:t>
        </w:r>
      </w:ins>
      <w:r>
        <w:rPr>
          <w:sz w:val="24"/>
          <w:szCs w:val="24"/>
        </w:rPr>
        <w:t xml:space="preserve">GWA used 272,672 SNPs at MAF 0.20 or greater and &lt;10% missing SNP calls as described above. </w:t>
      </w:r>
      <w:r w:rsidRPr="000D6362">
        <w:rPr>
          <w:sz w:val="24"/>
          <w:szCs w:val="24"/>
        </w:rPr>
        <w:t xml:space="preserve">Because bigRR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w:t>
      </w:r>
      <w:ins w:id="580" w:author="N S" w:date="2018-05-18T15:08:00Z">
        <w:r w:rsidR="00190ECE">
          <w:rPr>
            <w:rFonts w:cs="Arial"/>
            <w:color w:val="222222"/>
            <w:sz w:val="24"/>
            <w:szCs w:val="24"/>
            <w:shd w:val="clear" w:color="auto" w:fill="FFFFFF"/>
          </w:rPr>
          <w:t xml:space="preserve">by custom R scripts </w:t>
        </w:r>
      </w:ins>
      <w:del w:id="581" w:author="N S" w:date="2018-05-17T09:56:00Z">
        <w:r w:rsidRPr="00BF2068" w:rsidDel="001400F1">
          <w:rPr>
            <w:rFonts w:cs="Arial"/>
            <w:color w:val="222222"/>
            <w:sz w:val="24"/>
            <w:szCs w:val="24"/>
            <w:shd w:val="clear" w:color="auto" w:fill="FFFFFF"/>
          </w:rPr>
          <w:delText xml:space="preserve">using SNPdat </w:delText>
        </w:r>
        <w:r w:rsidDel="001400F1">
          <w:rPr>
            <w:rFonts w:cs="Arial"/>
            <w:color w:val="222222"/>
            <w:sz w:val="24"/>
            <w:szCs w:val="24"/>
            <w:shd w:val="clear" w:color="auto" w:fill="FFFFFF"/>
          </w:rPr>
          <w:delText xml:space="preserve"> </w:delText>
        </w:r>
      </w:del>
      <w:r w:rsidRPr="00BF2068">
        <w:rPr>
          <w:rFonts w:cs="Arial"/>
          <w:color w:val="222222"/>
          <w:sz w:val="24"/>
          <w:szCs w:val="24"/>
          <w:shd w:val="clear" w:color="auto" w:fill="FFFFFF"/>
        </w:rPr>
        <w:t xml:space="preserve">with </w:t>
      </w:r>
      <w:r>
        <w:rPr>
          <w:rFonts w:cs="Arial"/>
          <w:color w:val="222222"/>
          <w:sz w:val="24"/>
          <w:szCs w:val="24"/>
          <w:shd w:val="clear" w:color="auto" w:fill="FFFFFF"/>
        </w:rPr>
        <w:t>gene 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6"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MUMmer v3.0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db-id="a2x2tzszjfd2zjed0e8psfdtd0daafwwr002" timestamp="0"&gt;581&lt;/key&gt;&lt;/foreign-keys&gt;&lt;ref-type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del w:id="582" w:author="N S" w:date="2018-05-17T09:56:00Z">
        <w:r w:rsidDel="001400F1">
          <w:rPr>
            <w:rFonts w:cs="Arial"/>
            <w:color w:val="222222"/>
            <w:sz w:val="24"/>
            <w:szCs w:val="24"/>
            <w:shd w:val="clear" w:color="auto" w:fill="FFFFFF"/>
          </w:rPr>
          <w:delText>We used the program InterProScan within BLAST2GO for functional gene ontology (GO) annotation of the gene models (</w:delText>
        </w:r>
      </w:del>
      <w:ins w:id="583" w:author="nesol" w:date="2018-04-22T18:23:00Z">
        <w:del w:id="584" w:author="N S" w:date="2018-05-17T09:56:00Z">
          <w:r w:rsidR="0068792F" w:rsidDel="001400F1">
            <w:rPr>
              <w:rFonts w:cs="Arial"/>
              <w:color w:val="222222"/>
              <w:sz w:val="24"/>
              <w:szCs w:val="24"/>
              <w:shd w:val="clear" w:color="auto" w:fill="FFFFFF"/>
            </w:rPr>
            <w:fldChar w:fldCharType="begin"/>
          </w:r>
          <w:r w:rsidR="0068792F" w:rsidDel="001400F1">
            <w:rPr>
              <w:rFonts w:cs="Arial"/>
              <w:color w:val="222222"/>
              <w:sz w:val="24"/>
              <w:szCs w:val="24"/>
              <w:shd w:val="clear" w:color="auto" w:fill="FFFFFF"/>
            </w:rPr>
            <w:delInstrText xml:space="preserve"> HYPERLINK "</w:delInstrText>
          </w:r>
        </w:del>
      </w:ins>
      <w:del w:id="585" w:author="N S" w:date="2018-05-17T09:56:00Z">
        <w:r w:rsidR="0068792F" w:rsidDel="001400F1">
          <w:rPr>
            <w:rFonts w:cs="Arial"/>
            <w:color w:val="222222"/>
            <w:sz w:val="24"/>
            <w:szCs w:val="24"/>
            <w:shd w:val="clear" w:color="auto" w:fill="FFFFFF"/>
          </w:rPr>
          <w:delInstrText>http://www.blast2go.com</w:delInstrText>
        </w:r>
      </w:del>
      <w:ins w:id="586" w:author="nesol" w:date="2018-04-22T18:23:00Z">
        <w:del w:id="587" w:author="N S" w:date="2018-05-17T09:56:00Z">
          <w:r w:rsidR="0068792F" w:rsidDel="001400F1">
            <w:rPr>
              <w:rFonts w:cs="Arial"/>
              <w:color w:val="222222"/>
              <w:sz w:val="24"/>
              <w:szCs w:val="24"/>
              <w:shd w:val="clear" w:color="auto" w:fill="FFFFFF"/>
            </w:rPr>
            <w:delInstrText xml:space="preserve">" </w:delInstrText>
          </w:r>
          <w:r w:rsidR="0068792F" w:rsidDel="001400F1">
            <w:rPr>
              <w:rFonts w:cs="Arial"/>
              <w:color w:val="222222"/>
              <w:sz w:val="24"/>
              <w:szCs w:val="24"/>
              <w:shd w:val="clear" w:color="auto" w:fill="FFFFFF"/>
            </w:rPr>
            <w:fldChar w:fldCharType="separate"/>
          </w:r>
        </w:del>
      </w:ins>
      <w:del w:id="588" w:author="N S" w:date="2018-05-17T09:56:00Z">
        <w:r w:rsidR="0068792F" w:rsidRPr="00050395" w:rsidDel="001400F1">
          <w:rPr>
            <w:rStyle w:val="Hyperlink"/>
            <w:rFonts w:cs="Arial"/>
            <w:sz w:val="24"/>
            <w:szCs w:val="24"/>
            <w:shd w:val="clear" w:color="auto" w:fill="FFFFFF"/>
          </w:rPr>
          <w:delText>http://www.blast2go.com</w:delText>
        </w:r>
      </w:del>
      <w:ins w:id="589" w:author="nesol" w:date="2018-04-22T18:23:00Z">
        <w:del w:id="590" w:author="N S" w:date="2018-05-17T09:56:00Z">
          <w:r w:rsidR="0068792F" w:rsidDel="001400F1">
            <w:rPr>
              <w:rFonts w:cs="Arial"/>
              <w:color w:val="222222"/>
              <w:sz w:val="24"/>
              <w:szCs w:val="24"/>
              <w:shd w:val="clear" w:color="auto" w:fill="FFFFFF"/>
            </w:rPr>
            <w:fldChar w:fldCharType="end"/>
          </w:r>
        </w:del>
      </w:ins>
      <w:del w:id="591" w:author="N S" w:date="2018-05-17T09:56:00Z">
        <w:r w:rsidDel="001400F1">
          <w:rPr>
            <w:rFonts w:cs="Arial"/>
            <w:color w:val="222222"/>
            <w:sz w:val="24"/>
            <w:szCs w:val="24"/>
            <w:shd w:val="clear" w:color="auto" w:fill="FFFFFF"/>
          </w:rPr>
          <w:delText xml:space="preserve">). </w:delText>
        </w:r>
      </w:del>
    </w:p>
    <w:p w14:paraId="25EF0A15" w14:textId="77777777" w:rsidR="00D53C6D" w:rsidDel="00D53C6D" w:rsidRDefault="00D53C6D" w:rsidP="00D53C6D">
      <w:pPr>
        <w:spacing w:line="480" w:lineRule="auto"/>
        <w:ind w:firstLine="720"/>
        <w:rPr>
          <w:del w:id="592" w:author="nesol" w:date="2018-04-26T15:03:00Z"/>
          <w:moveTo w:id="593" w:author="nesol" w:date="2018-04-26T15:03:00Z"/>
          <w:sz w:val="24"/>
          <w:szCs w:val="24"/>
        </w:rPr>
      </w:pPr>
      <w:moveToRangeStart w:id="594" w:author="nesol" w:date="2018-04-26T15:03:00Z" w:name="move512518343"/>
      <w:moveTo w:id="595" w:author="nesol" w:date="2018-04-26T15:03:00Z">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moveTo>
    </w:p>
    <w:moveToRangeEnd w:id="594"/>
    <w:p w14:paraId="759BD8F7" w14:textId="0B6DFF92" w:rsidR="0068792F" w:rsidRPr="002E5804" w:rsidRDefault="0068792F" w:rsidP="00473114">
      <w:pPr>
        <w:spacing w:line="480" w:lineRule="auto"/>
        <w:ind w:firstLine="720"/>
        <w:rPr>
          <w:rFonts w:cs="Arial"/>
          <w:color w:val="222222"/>
          <w:sz w:val="24"/>
          <w:szCs w:val="24"/>
          <w:shd w:val="clear" w:color="auto" w:fill="FFFFFF"/>
        </w:rPr>
      </w:pPr>
      <w:ins w:id="596" w:author="nesol" w:date="2018-04-22T18:24:00Z">
        <w:r>
          <w:rPr>
            <w:sz w:val="24"/>
            <w:szCs w:val="24"/>
          </w:rPr>
          <w:t xml:space="preserve">The </w:t>
        </w:r>
        <w:r w:rsidRPr="00685345">
          <w:rPr>
            <w:i/>
            <w:sz w:val="24"/>
            <w:szCs w:val="24"/>
          </w:rPr>
          <w:t>B. cinerea</w:t>
        </w:r>
        <w:r>
          <w:rPr>
            <w:sz w:val="24"/>
            <w:szCs w:val="24"/>
          </w:rPr>
          <w:t xml:space="preserve"> GEMMA GWA used</w:t>
        </w:r>
      </w:ins>
      <w:ins w:id="597" w:author="nesol" w:date="2018-05-03T12:52:00Z">
        <w:r w:rsidR="00473114">
          <w:rPr>
            <w:sz w:val="24"/>
            <w:szCs w:val="24"/>
          </w:rPr>
          <w:t xml:space="preserve"> 237,878</w:t>
        </w:r>
      </w:ins>
      <w:ins w:id="598" w:author="nesol" w:date="2018-04-22T18:24:00Z">
        <w:r>
          <w:rPr>
            <w:sz w:val="24"/>
            <w:szCs w:val="24"/>
          </w:rPr>
          <w:t xml:space="preserve"> SNPs at MAF </w:t>
        </w:r>
      </w:ins>
      <w:ins w:id="599" w:author="nesol" w:date="2018-05-03T12:53:00Z">
        <w:r w:rsidR="00473114">
          <w:rPr>
            <w:sz w:val="24"/>
            <w:szCs w:val="24"/>
          </w:rPr>
          <w:t>0.20</w:t>
        </w:r>
      </w:ins>
      <w:ins w:id="600" w:author="nesol" w:date="2018-04-22T18:24:00Z">
        <w:r>
          <w:rPr>
            <w:sz w:val="24"/>
            <w:szCs w:val="24"/>
          </w:rPr>
          <w:t xml:space="preserve"> or greater</w:t>
        </w:r>
      </w:ins>
      <w:ins w:id="601" w:author="N S" w:date="2018-05-15T16:05:00Z">
        <w:r w:rsidR="00E41145">
          <w:rPr>
            <w:sz w:val="24"/>
            <w:szCs w:val="24"/>
          </w:rPr>
          <w:t>,</w:t>
        </w:r>
      </w:ins>
      <w:ins w:id="602" w:author="nesol" w:date="2018-04-22T18:24:00Z">
        <w:r>
          <w:rPr>
            <w:sz w:val="24"/>
            <w:szCs w:val="24"/>
          </w:rPr>
          <w:t xml:space="preserve"> and </w:t>
        </w:r>
      </w:ins>
      <w:ins w:id="603" w:author="nesol" w:date="2018-05-03T12:54:00Z">
        <w:del w:id="604" w:author="N S" w:date="2018-05-15T16:05:00Z">
          <w:r w:rsidR="00473114" w:rsidDel="00E41145">
            <w:rPr>
              <w:sz w:val="24"/>
              <w:szCs w:val="24"/>
            </w:rPr>
            <w:delText xml:space="preserve"> </w:delText>
          </w:r>
        </w:del>
        <w:r w:rsidR="00473114">
          <w:rPr>
            <w:sz w:val="24"/>
            <w:szCs w:val="24"/>
          </w:rPr>
          <w:t>less than 10%</w:t>
        </w:r>
      </w:ins>
      <w:ins w:id="605" w:author="nesol" w:date="2018-04-22T18:24:00Z">
        <w:r>
          <w:rPr>
            <w:sz w:val="24"/>
            <w:szCs w:val="24"/>
          </w:rPr>
          <w:t xml:space="preserve"> missing SNP calls as described above. </w:t>
        </w:r>
      </w:ins>
      <w:ins w:id="606" w:author="nesol" w:date="2018-04-22T18:25:00Z">
        <w:r>
          <w:rPr>
            <w:sz w:val="24"/>
            <w:szCs w:val="24"/>
          </w:rPr>
          <w:t xml:space="preserve">To determine </w:t>
        </w:r>
      </w:ins>
      <w:ins w:id="607" w:author="nesol" w:date="2018-04-22T18:24:00Z">
        <w:r>
          <w:rPr>
            <w:sz w:val="24"/>
            <w:szCs w:val="24"/>
          </w:rPr>
          <w:t xml:space="preserve">significance </w:t>
        </w:r>
      </w:ins>
      <w:ins w:id="608" w:author="nesol" w:date="2018-04-22T18:25:00Z">
        <w:r>
          <w:rPr>
            <w:sz w:val="24"/>
            <w:szCs w:val="24"/>
          </w:rPr>
          <w:t xml:space="preserve">of </w:t>
        </w:r>
      </w:ins>
      <w:ins w:id="609" w:author="nesol" w:date="2018-04-22T18:26:00Z">
        <w:r>
          <w:rPr>
            <w:sz w:val="24"/>
            <w:szCs w:val="24"/>
          </w:rPr>
          <w:t xml:space="preserve">SNPs by GEMMA, we used </w:t>
        </w:r>
      </w:ins>
      <w:ins w:id="610" w:author="nesol" w:date="2018-04-22T18:24:00Z">
        <w:r>
          <w:rPr>
            <w:sz w:val="24"/>
            <w:szCs w:val="24"/>
          </w:rPr>
          <w:t>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w:t>
        </w:r>
      </w:ins>
      <w:ins w:id="611" w:author="nesol" w:date="2018-04-22T18:26:00Z">
        <w:r>
          <w:rPr>
            <w:sz w:val="24"/>
            <w:szCs w:val="24"/>
          </w:rPr>
          <w:t xml:space="preserve">p-value </w:t>
        </w:r>
      </w:ins>
      <w:ins w:id="612" w:author="nesol" w:date="2018-04-22T18:24:00Z">
        <w:r w:rsidRPr="000D6362">
          <w:rPr>
            <w:sz w:val="24"/>
            <w:szCs w:val="24"/>
          </w:rPr>
          <w:t>significance</w:t>
        </w:r>
        <w:r>
          <w:rPr>
            <w:sz w:val="24"/>
            <w:szCs w:val="24"/>
          </w:rPr>
          <w:t xml:space="preserve"> at</w:t>
        </w:r>
        <w:r w:rsidRPr="000D6362">
          <w:rPr>
            <w:sz w:val="24"/>
            <w:szCs w:val="24"/>
          </w:rPr>
          <w:t xml:space="preserve"> </w:t>
        </w:r>
      </w:ins>
      <w:ins w:id="613" w:author="nesol" w:date="2018-04-22T18:26:00Z">
        <w:r>
          <w:rPr>
            <w:sz w:val="24"/>
            <w:szCs w:val="24"/>
          </w:rPr>
          <w:t>the</w:t>
        </w:r>
      </w:ins>
      <w:ins w:id="614" w:author="nesol" w:date="2018-04-22T18:24:00Z">
        <w:r w:rsidRPr="000D6362">
          <w:rPr>
            <w:sz w:val="24"/>
            <w:szCs w:val="24"/>
          </w:rPr>
          <w:t xml:space="preserve">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ins>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ins w:id="615" w:author="nesol" w:date="2018-04-22T18:24:00Z">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w:t>
        </w:r>
        <w:r w:rsidRPr="002E5804">
          <w:rPr>
            <w:sz w:val="24"/>
            <w:szCs w:val="24"/>
          </w:rPr>
          <w:t>SNPs were annotated</w:t>
        </w:r>
        <w:r w:rsidRPr="002E5804">
          <w:rPr>
            <w:rFonts w:cs="Arial"/>
            <w:color w:val="222222"/>
            <w:sz w:val="24"/>
            <w:szCs w:val="24"/>
            <w:shd w:val="clear" w:color="auto" w:fill="FFFFFF"/>
          </w:rPr>
          <w:t xml:space="preserve"> using </w:t>
        </w:r>
      </w:ins>
      <w:ins w:id="616" w:author="nesol" w:date="2018-04-26T14:59:00Z">
        <w:r w:rsidR="00D53C6D" w:rsidRPr="002E5804">
          <w:rPr>
            <w:rFonts w:cs="Arial"/>
            <w:color w:val="222222"/>
            <w:sz w:val="24"/>
            <w:szCs w:val="24"/>
            <w:shd w:val="clear" w:color="auto" w:fill="FFFFFF"/>
          </w:rPr>
          <w:t xml:space="preserve">a custom R script </w:t>
        </w:r>
      </w:ins>
      <w:ins w:id="617" w:author="nesol" w:date="2018-04-26T15:00:00Z">
        <w:r w:rsidR="00D53C6D" w:rsidRPr="002E5804">
          <w:rPr>
            <w:rFonts w:cs="Arial"/>
            <w:color w:val="222222"/>
            <w:sz w:val="24"/>
            <w:szCs w:val="24"/>
            <w:shd w:val="clear" w:color="auto" w:fill="FFFFFF"/>
          </w:rPr>
          <w:t>linking the SNP to genes within a 2kb</w:t>
        </w:r>
      </w:ins>
      <w:ins w:id="618" w:author="nesol" w:date="2018-04-26T15:01:00Z">
        <w:r w:rsidR="00D53C6D" w:rsidRPr="002E5804">
          <w:rPr>
            <w:rFonts w:cs="Arial"/>
            <w:color w:val="222222"/>
            <w:sz w:val="24"/>
            <w:szCs w:val="24"/>
            <w:shd w:val="clear" w:color="auto" w:fill="FFFFFF"/>
          </w:rPr>
          <w:t xml:space="preserve">p window from the gene transfer format file construction from the B05.10 gene models for genomic DNA </w:t>
        </w:r>
      </w:ins>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&lt;EndNote&gt;&lt;Cite&gt;&lt;Author&gt;Zerbino&lt;/Author&gt;&lt;Year&gt;2017&lt;/Year&gt;&lt;RecNum&gt;610&lt;/RecNum&gt;&lt;DisplayText&gt;(Staats and van Kan 2012, Zerbino, Achuthan et al. 2017)&lt;/DisplayText&gt;&lt;record&gt;&lt;rec-number&gt;610&lt;/rec-number&gt;&lt;foreign-keys&gt;&lt;key app="EN" db-id="a2x2tzszjfd2zjed0e8psfdtd0daafwwr002" timestamp="0"&gt;610&lt;/key&gt;&lt;/foreign-keys&gt;&lt;ref-type name="Journal Article"&gt;17&lt;/ref-type&gt;&lt;contributors&gt;&lt;authors&gt;&lt;author&gt;Zerbino, Daniel R&lt;/author&gt;&lt;author&gt;Achuthan, Premanand&lt;/author&gt;&lt;author&gt;Akanni, Wasiu&lt;/author&gt;&lt;author&gt;Amode, M Ridwan&lt;/author&gt;&lt;author&gt;Barrell, Daniel&lt;/author&gt;&lt;author&gt;Bhai, Jyothish&lt;/author&gt;&lt;author&gt;Billis, Konstantinos&lt;/author&gt;&lt;author&gt;Cummins, Carla&lt;/author&gt;&lt;author&gt;Gall, Astrid&lt;/author&gt;&lt;author&gt;Girón, Carlos García&lt;/author&gt;&lt;/authors&gt;&lt;/contributors&gt;&lt;titles&gt;&lt;title&gt;Ensembl 2018&lt;/title&gt;&lt;secondary-title&gt;Nucleic acids research&lt;/secondary-title&gt;&lt;/titles&gt;&lt;pages&gt;D754-D761&lt;/pages&gt;&lt;volume&gt;46&lt;/volume&gt;&lt;number&gt;D1&lt;/number&gt;&lt;dates&gt;&lt;year&gt;2017&lt;/year&gt;&lt;/dates&gt;&lt;isbn&gt;0305-1048&lt;/isbn&gt;&lt;urls&gt;&lt;/urls&gt;&lt;/record&gt;&lt;/Cite&gt;&lt;Cite&gt;&lt;Author&gt;Staats&lt;/Author&gt;&lt;Year&gt;2012&lt;/Year&gt;&lt;RecNum&gt;468&lt;/RecNum&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(Staats and van Kan 2012, Zerbino, Achuthan et al. 2017)</w:t>
      </w:r>
      <w:r w:rsidR="00D03171">
        <w:rPr>
          <w:rFonts w:cs="Arial"/>
          <w:color w:val="222222"/>
          <w:sz w:val="24"/>
          <w:szCs w:val="24"/>
          <w:shd w:val="clear" w:color="auto" w:fill="FFFFFF"/>
        </w:rPr>
        <w:fldChar w:fldCharType="end"/>
      </w:r>
      <w:ins w:id="619" w:author="nesol" w:date="2018-04-26T15:02:00Z">
        <w:r w:rsidR="00D53C6D" w:rsidRPr="002E5804">
          <w:rPr>
            <w:rFonts w:cs="Arial"/>
            <w:color w:val="222222"/>
            <w:sz w:val="24"/>
            <w:szCs w:val="24"/>
            <w:shd w:val="clear" w:color="auto" w:fill="FFFFFF"/>
          </w:rPr>
          <w:t>.</w:t>
        </w:r>
      </w:ins>
      <w:ins w:id="620" w:author="nesol" w:date="2018-05-03T12:09:00Z">
        <w:r w:rsidR="008701DA" w:rsidRPr="002E5804">
          <w:rPr>
            <w:rFonts w:cs="Arial"/>
            <w:color w:val="222222"/>
            <w:sz w:val="24"/>
            <w:szCs w:val="24"/>
            <w:shd w:val="clear" w:color="auto" w:fill="FFFFFF"/>
          </w:rPr>
          <w:t xml:space="preserve"> A table of gene name translations across genome annotations was pulled from </w:t>
        </w:r>
      </w:ins>
      <w:ins w:id="621" w:author="nesol" w:date="2018-05-03T12:33:00Z">
        <w:r w:rsidR="00D41C0D" w:rsidRPr="002E5804">
          <w:rPr>
            <w:rFonts w:cs="Arial"/>
            <w:color w:val="222222"/>
            <w:sz w:val="24"/>
            <w:szCs w:val="24"/>
            <w:shd w:val="clear" w:color="auto" w:fill="FFFFFF"/>
          </w:rPr>
          <w:t xml:space="preserve">the </w:t>
        </w:r>
      </w:ins>
      <w:ins w:id="622" w:author="nesol" w:date="2018-04-26T15:02:00Z">
        <w:r w:rsidR="00D53C6D" w:rsidRPr="002E5804">
          <w:rPr>
            <w:rFonts w:cs="Arial"/>
            <w:color w:val="222222"/>
            <w:sz w:val="24"/>
            <w:szCs w:val="24"/>
            <w:shd w:val="clear" w:color="auto" w:fill="FFFFFF"/>
          </w:rPr>
          <w:t xml:space="preserve">Gene overlap between the bigRR T4 annotation and GEMMA B05.10 annotation </w:t>
        </w:r>
        <w:del w:id="623" w:author="Dan Kliebenstein" w:date="2018-05-18T16:20:00Z">
          <w:r w:rsidR="00D53C6D" w:rsidRPr="002E5804" w:rsidDel="00A03AD5">
            <w:rPr>
              <w:rFonts w:cs="Arial"/>
              <w:color w:val="222222"/>
              <w:sz w:val="24"/>
              <w:szCs w:val="24"/>
              <w:shd w:val="clear" w:color="auto" w:fill="FFFFFF"/>
            </w:rPr>
            <w:delText xml:space="preserve">was completed </w:delText>
          </w:r>
        </w:del>
        <w:r w:rsidR="00D53C6D" w:rsidRPr="002E5804">
          <w:rPr>
            <w:rFonts w:cs="Arial"/>
            <w:color w:val="222222"/>
            <w:sz w:val="24"/>
            <w:szCs w:val="24"/>
            <w:shd w:val="clear" w:color="auto" w:fill="FFFFFF"/>
          </w:rPr>
          <w:t>using a custom R script</w:t>
        </w:r>
      </w:ins>
      <w:ins w:id="624" w:author="nesol" w:date="2018-05-03T12:38:00Z">
        <w:r w:rsidR="002E5804" w:rsidRPr="002E5804">
          <w:rPr>
            <w:rFonts w:cs="Arial"/>
            <w:color w:val="222222"/>
            <w:sz w:val="24"/>
            <w:szCs w:val="24"/>
            <w:shd w:val="clear" w:color="auto" w:fill="FFFFFF"/>
          </w:rPr>
          <w:t xml:space="preserve"> and gene name t</w:t>
        </w:r>
        <w:r w:rsidR="002E5804" w:rsidRPr="00473114">
          <w:rPr>
            <w:rFonts w:cs="Arial"/>
            <w:color w:val="222222"/>
            <w:sz w:val="24"/>
            <w:szCs w:val="24"/>
            <w:shd w:val="clear" w:color="auto" w:fill="FFFFFF"/>
          </w:rPr>
          <w:t xml:space="preserve">ranslations pulled from the </w:t>
        </w:r>
      </w:ins>
      <w:ins w:id="625" w:author="nesol" w:date="2018-05-03T12:39:00Z">
        <w:r w:rsidR="002E5804" w:rsidRPr="002E5804">
          <w:rPr>
            <w:rFonts w:cs="Arial"/>
            <w:color w:val="222222"/>
            <w:sz w:val="24"/>
            <w:szCs w:val="24"/>
            <w:shd w:val="clear" w:color="auto" w:fill="FFFFFF"/>
          </w:rPr>
          <w:t xml:space="preserve">INRA </w:t>
        </w:r>
        <w:r w:rsidR="002E5804" w:rsidRPr="002E5804">
          <w:rPr>
            <w:rFonts w:cs="Arial"/>
            <w:i/>
            <w:color w:val="222222"/>
            <w:sz w:val="24"/>
            <w:szCs w:val="24"/>
            <w:shd w:val="clear" w:color="auto" w:fill="FFFFFF"/>
          </w:rPr>
          <w:t xml:space="preserve">Botrytis cinerea </w:t>
        </w:r>
        <w:r w:rsidR="002E5804" w:rsidRPr="002E5804">
          <w:rPr>
            <w:rFonts w:cs="Arial"/>
            <w:color w:val="222222"/>
            <w:sz w:val="24"/>
            <w:szCs w:val="24"/>
            <w:shd w:val="clear" w:color="auto" w:fill="FFFFFF"/>
          </w:rPr>
          <w:t xml:space="preserve">Portal </w:t>
        </w:r>
      </w:ins>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&lt;EndNote&gt;&lt;Cite&gt;&lt;Author&gt;Choquer&lt;/Author&gt;&lt;Year&gt;2007&lt;/Year&gt;&lt;RecNum&gt;541&lt;/RecNum&gt;&lt;DisplayText&gt;(Choquer, Fournier et al. 2007, Viaud, Adam-Blondon et al. 2012)&lt;/DisplayText&gt;&lt;record&gt;&lt;rec-number&gt;541&lt;/rec-number&gt;&lt;foreign-keys&gt;&lt;key app="EN" db-id="a2x2tzszjfd2zjed0e8psfdtd0daafwwr002" timestamp="0"&gt;541&lt;/key&gt;&lt;/foreign-keys&gt;&lt;ref-type name="Journal Article"&gt;17&lt;/ref-type&gt;&lt;contributors&gt;&lt;authors&gt;&lt;author&gt;Choquer, Mathias&lt;/author&gt;&lt;author&gt;Fournier, Elisabeth&lt;/author&gt;&lt;author&gt;Kunz, Caroline&lt;/author&gt;&lt;author&gt;Levis, Caroline&lt;/author&gt;&lt;author&gt;Pradier, Jean-Marc&lt;/author&gt;&lt;author&gt;Simon, Adeline&lt;/author&gt;&lt;author&gt;Viaud, Muriel&lt;/author&gt;&lt;/authors&gt;&lt;/contributors&gt;&lt;titles&gt;&lt;title&gt;Botrytis cinerea virulence factors: new insights into a necrotrophic and polyphageous pathogen&lt;/title&gt;&lt;secondary-title&gt;FEMS microbiology letters&lt;/secondary-title&gt;&lt;/titles&gt;&lt;pages&gt;1-10&lt;/pages&gt;&lt;volume&gt;277&lt;/volume&gt;&lt;number&gt;1&lt;/number&gt;&lt;dates&gt;&lt;year&gt;2007&lt;/year&gt;&lt;/dates&gt;&lt;isbn&gt;1574-6968&lt;/isbn&gt;&lt;urls&gt;&lt;/urls&gt;&lt;/record&gt;&lt;/Cite&gt;&lt;Cite&gt;&lt;Author&gt;Viaud&lt;/Author&gt;&lt;Year&gt;2012&lt;/Year&gt;&lt;RecNum&gt;609&lt;/RecNum&gt;&lt;record&gt;&lt;rec-number&gt;609&lt;/rec-number&gt;&lt;foreign-keys&gt;&lt;key app="EN" db-id="a2x2tzszjfd2zjed0e8psfdtd0daafwwr002" timestamp="0"&gt;609&lt;/key&gt;&lt;/foreign-keys&gt;&lt;ref-type name="Journal Article"&gt;17&lt;/ref-type&gt;&lt;contributors&gt;&lt;authors&gt;&lt;author&gt;Viaud, Muriel&lt;/author&gt;&lt;author&gt;Adam-Blondon, Anne-Francoise&lt;/author&gt;&lt;author&gt;Amselem, Joelle&lt;/author&gt;&lt;author&gt;Bally, Pascal&lt;/author&gt;&lt;author&gt;Cimerman, Agnes&lt;/author&gt;&lt;author&gt;Dalmais-Lenaers, Berengere&lt;/author&gt;&lt;author&gt;Lapalu, Nicolas&lt;/author&gt;&lt;author&gt;Lebrun, Marc-Henri&lt;/author&gt;&lt;author&gt;Poinssot, Benoît&lt;/author&gt;&lt;author&gt;Pradier, Jean Marc&lt;/author&gt;&lt;/authors&gt;&lt;/contributors&gt;&lt;titles&gt;&lt;title&gt;Le génome de Botrytis décrypté&lt;/title&gt;&lt;secondary-title&gt;Revue des oenologues et des techniques vitivinicoles et oenologiques&lt;/secondary-title&gt;&lt;/titles&gt;&lt;pages&gt;9-11&lt;/pages&gt;&lt;number&gt;142&lt;/number&gt;&lt;dates&gt;&lt;year&gt;2012&lt;/year&gt;&lt;/dates&gt;&lt;urls&gt;&lt;/urls&gt;&lt;/record&gt;&lt;/Cite&gt;&lt;/EndNote&gt;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(Choquer, Fournier et al. 2007, Viaud, Adam-Blondon et al. 2012)</w:t>
      </w:r>
      <w:r w:rsidR="00D03171">
        <w:rPr>
          <w:rFonts w:cs="Arial"/>
          <w:color w:val="222222"/>
          <w:sz w:val="24"/>
          <w:szCs w:val="24"/>
          <w:shd w:val="clear" w:color="auto" w:fill="FFFFFF"/>
        </w:rPr>
        <w:fldChar w:fldCharType="end"/>
      </w:r>
      <w:ins w:id="626" w:author="nesol" w:date="2018-05-03T12:39:00Z">
        <w:r w:rsidR="002E5804" w:rsidRPr="002E5804">
          <w:rPr>
            <w:rFonts w:cs="Arial"/>
            <w:color w:val="222222"/>
            <w:sz w:val="24"/>
            <w:szCs w:val="24"/>
            <w:shd w:val="clear" w:color="auto" w:fill="FFFFFF"/>
          </w:rPr>
          <w:t xml:space="preserve">. </w:t>
        </w:r>
      </w:ins>
      <w:ins w:id="627" w:author="nesol" w:date="2018-05-03T12:38:00Z">
        <w:r w:rsidR="002E5804" w:rsidRPr="002E5804">
          <w:rPr>
            <w:rFonts w:cs="Arial"/>
            <w:color w:val="222222"/>
            <w:sz w:val="24"/>
            <w:szCs w:val="24"/>
            <w:shd w:val="clear" w:color="auto" w:fill="FFFFFF"/>
          </w:rPr>
          <w:t xml:space="preserve"> F</w:t>
        </w:r>
      </w:ins>
      <w:ins w:id="628" w:author="nesol" w:date="2018-04-22T18:24:00Z">
        <w:r w:rsidRPr="002E5804">
          <w:rPr>
            <w:rFonts w:cs="Arial"/>
            <w:color w:val="222222"/>
            <w:sz w:val="24"/>
            <w:szCs w:val="24"/>
            <w:shd w:val="clear" w:color="auto" w:fill="FFFFFF"/>
          </w:rPr>
          <w:t xml:space="preserve">unctional annotations </w:t>
        </w:r>
      </w:ins>
      <w:ins w:id="629" w:author="nesol" w:date="2018-04-26T15:03:00Z">
        <w:r w:rsidR="00D53C6D" w:rsidRPr="002E5804">
          <w:rPr>
            <w:rFonts w:cs="Arial"/>
            <w:color w:val="222222"/>
            <w:sz w:val="24"/>
            <w:szCs w:val="24"/>
            <w:shd w:val="clear" w:color="auto" w:fill="FFFFFF"/>
          </w:rPr>
          <w:t xml:space="preserve">of the overlap lists </w:t>
        </w:r>
      </w:ins>
      <w:ins w:id="630" w:author="nesol" w:date="2018-04-22T18:24:00Z">
        <w:r w:rsidRPr="002E5804">
          <w:rPr>
            <w:rFonts w:cs="Arial"/>
            <w:color w:val="222222"/>
            <w:sz w:val="24"/>
            <w:szCs w:val="24"/>
            <w:shd w:val="clear" w:color="auto" w:fill="FFFFFF"/>
          </w:rPr>
          <w:t>are based on the T</w:t>
        </w:r>
        <w:r w:rsidRPr="00844E7F">
          <w:rPr>
            <w:rFonts w:cs="Arial"/>
            <w:color w:val="222222"/>
            <w:sz w:val="24"/>
            <w:szCs w:val="24"/>
            <w:shd w:val="clear" w:color="auto" w:fill="FFFFFF"/>
          </w:rPr>
          <w:t xml:space="preserve">4 gene models for genomic DNA (http://www.broadinstitute.org, </w:t>
        </w:r>
        <w:r w:rsidRPr="00844E7F">
          <w:rPr>
            <w:rFonts w:cs="Arial"/>
            <w:i/>
            <w:color w:val="222222"/>
            <w:sz w:val="24"/>
            <w:szCs w:val="24"/>
            <w:shd w:val="clear" w:color="auto" w:fill="FFFFFF"/>
          </w:rPr>
          <w:t>B. cinerea</w:t>
        </w:r>
        <w:r w:rsidRPr="00844E7F">
          <w:rPr>
            <w:rFonts w:cs="Arial"/>
            <w:color w:val="222222"/>
            <w:sz w:val="24"/>
            <w:szCs w:val="24"/>
            <w:shd w:val="clear" w:color="auto" w:fill="FFFFFF"/>
          </w:rPr>
          <w:t xml:space="preserve">; </w:t>
        </w:r>
      </w:ins>
      <w:r w:rsidRPr="00844E7F">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Pr="00844E7F">
        <w:rPr>
          <w:rFonts w:cs="Arial"/>
          <w:color w:val="222222"/>
          <w:sz w:val="24"/>
          <w:szCs w:val="24"/>
          <w:shd w:val="clear" w:color="auto" w:fill="FFFFFF"/>
        </w:rPr>
        <w:fldChar w:fldCharType="separate"/>
      </w:r>
      <w:ins w:id="631" w:author="nesol" w:date="2018-04-22T18:24:00Z">
        <w:r w:rsidRPr="00844E7F">
          <w:rPr>
            <w:rFonts w:cs="Arial"/>
            <w:noProof/>
            <w:color w:val="222222"/>
            <w:sz w:val="24"/>
            <w:szCs w:val="24"/>
            <w:shd w:val="clear" w:color="auto" w:fill="FFFFFF"/>
          </w:rPr>
          <w:t>(Staats and van Kan 2012)</w:t>
        </w:r>
        <w:r w:rsidRPr="00844E7F">
          <w:rPr>
            <w:rFonts w:cs="Arial"/>
            <w:color w:val="222222"/>
            <w:sz w:val="24"/>
            <w:szCs w:val="24"/>
            <w:shd w:val="clear" w:color="auto" w:fill="FFFFFF"/>
          </w:rPr>
          <w:fldChar w:fldCharType="end"/>
        </w:r>
        <w:r w:rsidRPr="00844E7F">
          <w:rPr>
            <w:rFonts w:cs="Arial"/>
            <w:color w:val="222222"/>
            <w:sz w:val="24"/>
            <w:szCs w:val="24"/>
            <w:shd w:val="clear" w:color="auto" w:fill="FFFFFF"/>
          </w:rPr>
          <w:t>.</w:t>
        </w:r>
      </w:ins>
    </w:p>
    <w:p w14:paraId="75B803F6" w14:textId="2457FF79" w:rsidR="00D91DB6" w:rsidDel="00D53C6D" w:rsidRDefault="00D91DB6" w:rsidP="00D91DB6">
      <w:pPr>
        <w:spacing w:line="480" w:lineRule="auto"/>
        <w:ind w:firstLine="720"/>
        <w:rPr>
          <w:moveFrom w:id="632" w:author="nesol" w:date="2018-04-26T15:03:00Z"/>
          <w:sz w:val="24"/>
          <w:szCs w:val="24"/>
        </w:rPr>
      </w:pPr>
      <w:moveFromRangeStart w:id="633" w:author="nesol" w:date="2018-04-26T15:03:00Z" w:name="move512518343"/>
      <w:moveFrom w:id="634" w:author="nesol" w:date="2018-04-26T15:03:00Z">
        <w:r w:rsidRPr="00CF0681" w:rsidDel="00D53C6D">
          <w:rPr>
            <w:rFonts w:cs="Arial"/>
            <w:color w:val="222222"/>
            <w:sz w:val="24"/>
            <w:szCs w:val="24"/>
            <w:shd w:val="clear" w:color="auto" w:fill="FFFFFF"/>
          </w:rPr>
          <w:t xml:space="preserve"> </w:t>
        </w:r>
        <w:r w:rsidDel="00D53C6D">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moveFrom>
    </w:p>
    <w:moveFromRangeEnd w:id="633"/>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t>References</w:t>
      </w:r>
    </w:p>
    <w:p w14:paraId="5298874D" w14:textId="77777777" w:rsidR="00190ECE" w:rsidRPr="00190ECE" w:rsidRDefault="00416136" w:rsidP="00FF5308">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190ECE" w:rsidRPr="00190ECE">
        <w:t xml:space="preserve">Abramovitch, R. B. and G. B. Martin (2004). "Strategies used by bacterial pathogens to suppress plant defenses." </w:t>
      </w:r>
      <w:r w:rsidR="00190ECE" w:rsidRPr="00190ECE">
        <w:rPr>
          <w:u w:val="single"/>
        </w:rPr>
        <w:t>Current opinion in plant biology</w:t>
      </w:r>
      <w:r w:rsidR="00190ECE" w:rsidRPr="00190ECE">
        <w:t xml:space="preserve"> </w:t>
      </w:r>
      <w:r w:rsidR="00190ECE" w:rsidRPr="00190ECE">
        <w:rPr>
          <w:b/>
        </w:rPr>
        <w:t>7</w:t>
      </w:r>
      <w:r w:rsidR="00190ECE" w:rsidRPr="00190ECE">
        <w:t>(4): 356-364.</w:t>
      </w:r>
    </w:p>
    <w:p w14:paraId="7FEF23FC" w14:textId="77777777" w:rsidR="00190ECE" w:rsidRPr="00190ECE" w:rsidRDefault="00190ECE" w:rsidP="00FF5308">
      <w:pPr>
        <w:pStyle w:val="EndNoteBibliography"/>
        <w:ind w:left="720" w:hanging="720"/>
      </w:pPr>
      <w:r w:rsidRPr="00190ECE">
        <w:t xml:space="preserve">AbuQamar, S., M.-F. Chai, H. Luo, F. Song and T. Mengiste (2008). "Tomato protein kinase 1b mediates signaling of plant responses to necrotrophic fungi and insect herbivory." </w:t>
      </w:r>
      <w:r w:rsidRPr="00190ECE">
        <w:rPr>
          <w:u w:val="single"/>
        </w:rPr>
        <w:t>The Plant Cell</w:t>
      </w:r>
      <w:r w:rsidRPr="00190ECE">
        <w:t xml:space="preserve"> </w:t>
      </w:r>
      <w:r w:rsidRPr="00190ECE">
        <w:rPr>
          <w:b/>
        </w:rPr>
        <w:t>20</w:t>
      </w:r>
      <w:r w:rsidRPr="00190ECE">
        <w:t>(7): 1964-1983.</w:t>
      </w:r>
    </w:p>
    <w:p w14:paraId="5B2AC56B" w14:textId="77777777" w:rsidR="00190ECE" w:rsidRPr="00190ECE" w:rsidRDefault="00190ECE" w:rsidP="00FF5308">
      <w:pPr>
        <w:pStyle w:val="EndNoteBibliography"/>
        <w:ind w:left="720" w:hanging="720"/>
      </w:pPr>
      <w:r w:rsidRPr="00190ECE">
        <w:t xml:space="preserve">Atwell, S., J. Corwin, N. Soltis, A. Subedy, K. Denby and D. J. Kliebenstein (2015). "Whole genome resequencing of Botrytis cinerea isolates identifies high levels of standing diversity." </w:t>
      </w:r>
      <w:r w:rsidRPr="00190ECE">
        <w:rPr>
          <w:u w:val="single"/>
        </w:rPr>
        <w:t>Frontiers in microbiology</w:t>
      </w:r>
      <w:r w:rsidRPr="00190ECE">
        <w:t xml:space="preserve"> </w:t>
      </w:r>
      <w:r w:rsidRPr="00190ECE">
        <w:rPr>
          <w:b/>
        </w:rPr>
        <w:t>6</w:t>
      </w:r>
      <w:r w:rsidRPr="00190ECE">
        <w:t>: 996.</w:t>
      </w:r>
    </w:p>
    <w:p w14:paraId="65766DE7" w14:textId="77777777" w:rsidR="00190ECE" w:rsidRPr="00190ECE" w:rsidRDefault="00190ECE" w:rsidP="00FF5308">
      <w:pPr>
        <w:pStyle w:val="EndNoteBibliography"/>
        <w:ind w:left="720" w:hanging="720"/>
        <w:rPr>
          <w:u w:val="single"/>
        </w:rPr>
      </w:pPr>
      <w:r w:rsidRPr="00190ECE">
        <w:t xml:space="preserve">Atwell, S., N. Soltis and D. J. Kliebenstein (2017). "Genetic Diversity in 97 Botrytis cinerea Isolates." </w:t>
      </w:r>
      <w:r w:rsidRPr="00190ECE">
        <w:rPr>
          <w:u w:val="single"/>
        </w:rPr>
        <w:t>in prep.</w:t>
      </w:r>
    </w:p>
    <w:p w14:paraId="22A301C4" w14:textId="77777777" w:rsidR="00190ECE" w:rsidRPr="00190ECE" w:rsidRDefault="00190ECE" w:rsidP="00FF5308">
      <w:pPr>
        <w:pStyle w:val="EndNoteBibliography"/>
        <w:ind w:left="720" w:hanging="720"/>
      </w:pPr>
      <w:r w:rsidRPr="00190ECE">
        <w:t xml:space="preserve">Bai, Y. and P. Lindhout (2007). "Domestication and breeding of tomatoes: what have we gained and what can we gain in the future?" </w:t>
      </w:r>
      <w:r w:rsidRPr="00190ECE">
        <w:rPr>
          <w:u w:val="single"/>
        </w:rPr>
        <w:t>Annals of botany</w:t>
      </w:r>
      <w:r w:rsidRPr="00190ECE">
        <w:t xml:space="preserve"> </w:t>
      </w:r>
      <w:r w:rsidRPr="00190ECE">
        <w:rPr>
          <w:b/>
        </w:rPr>
        <w:t>100</w:t>
      </w:r>
      <w:r w:rsidRPr="00190ECE">
        <w:t>(5): 1085-1094.</w:t>
      </w:r>
    </w:p>
    <w:p w14:paraId="2ACE9429" w14:textId="77777777" w:rsidR="00190ECE" w:rsidRPr="00190ECE" w:rsidRDefault="00190ECE" w:rsidP="00FF5308">
      <w:pPr>
        <w:pStyle w:val="EndNoteBibliography"/>
        <w:ind w:left="720" w:hanging="720"/>
      </w:pPr>
      <w:r w:rsidRPr="00190ECE">
        <w:t xml:space="preserve">Ballaré, C. L. and R. Pierik (2017). "The shade‐avoidance syndrome: multiple signals and ecological consequences." </w:t>
      </w:r>
      <w:r w:rsidRPr="00190ECE">
        <w:rPr>
          <w:u w:val="single"/>
        </w:rPr>
        <w:t>Plant, cell &amp; environment</w:t>
      </w:r>
      <w:r w:rsidRPr="00190ECE">
        <w:t xml:space="preserve"> </w:t>
      </w:r>
      <w:r w:rsidRPr="00190ECE">
        <w:rPr>
          <w:b/>
        </w:rPr>
        <w:t>40</w:t>
      </w:r>
      <w:r w:rsidRPr="00190ECE">
        <w:t>(11): 2530-2543.</w:t>
      </w:r>
    </w:p>
    <w:p w14:paraId="4CDDA79E" w14:textId="77777777" w:rsidR="00190ECE" w:rsidRPr="00190ECE" w:rsidRDefault="00190ECE" w:rsidP="00FF5308">
      <w:pPr>
        <w:pStyle w:val="EndNoteBibliography"/>
        <w:ind w:left="720" w:hanging="720"/>
      </w:pPr>
      <w:r w:rsidRPr="00190ECE">
        <w:t xml:space="preserve">Barrett, L. G. and M. Heil (2012). "Unifying concepts and mechanisms in the specificity of plant–enemy interactions." </w:t>
      </w:r>
      <w:r w:rsidRPr="00190ECE">
        <w:rPr>
          <w:u w:val="single"/>
        </w:rPr>
        <w:t>Trends in plant science</w:t>
      </w:r>
      <w:r w:rsidRPr="00190ECE">
        <w:t xml:space="preserve"> </w:t>
      </w:r>
      <w:r w:rsidRPr="00190ECE">
        <w:rPr>
          <w:b/>
        </w:rPr>
        <w:t>17</w:t>
      </w:r>
      <w:r w:rsidRPr="00190ECE">
        <w:t>(5): 282-292.</w:t>
      </w:r>
    </w:p>
    <w:p w14:paraId="00BD229D" w14:textId="77777777" w:rsidR="00190ECE" w:rsidRPr="00190ECE" w:rsidRDefault="00190ECE" w:rsidP="00FF5308">
      <w:pPr>
        <w:pStyle w:val="EndNoteBibliography"/>
        <w:ind w:left="720" w:hanging="720"/>
      </w:pPr>
      <w:r w:rsidRPr="00190ECE">
        <w:t xml:space="preserve">Barrett, L. G., J. M. Kniskern, N. Bodenhausen, W. Zhang and J. Bergelson (2009). "Continua of specificity and virulence in plant host–pathogen interactions: causes and consequences." </w:t>
      </w:r>
      <w:r w:rsidRPr="00190ECE">
        <w:rPr>
          <w:u w:val="single"/>
        </w:rPr>
        <w:t>New Phytologist</w:t>
      </w:r>
      <w:r w:rsidRPr="00190ECE">
        <w:t xml:space="preserve"> </w:t>
      </w:r>
      <w:r w:rsidRPr="00190ECE">
        <w:rPr>
          <w:b/>
        </w:rPr>
        <w:t>183</w:t>
      </w:r>
      <w:r w:rsidRPr="00190ECE">
        <w:t>(3): 513-529.</w:t>
      </w:r>
    </w:p>
    <w:p w14:paraId="0D1034C5" w14:textId="77777777" w:rsidR="00190ECE" w:rsidRPr="00190ECE" w:rsidRDefault="00190ECE" w:rsidP="00FF5308">
      <w:pPr>
        <w:pStyle w:val="EndNoteBibliography"/>
        <w:ind w:left="720" w:hanging="720"/>
      </w:pPr>
      <w:r w:rsidRPr="00190ECE">
        <w:t xml:space="preserve">Bartoli, C. and F. Roux (2017). "Genome-Wide Association Studies In Plant Pathosystems: Toward an Ecological Genomics Approach." </w:t>
      </w:r>
      <w:r w:rsidRPr="00190ECE">
        <w:rPr>
          <w:u w:val="single"/>
        </w:rPr>
        <w:t>Frontiers in plant science</w:t>
      </w:r>
      <w:r w:rsidRPr="00190ECE">
        <w:t xml:space="preserve"> </w:t>
      </w:r>
      <w:r w:rsidRPr="00190ECE">
        <w:rPr>
          <w:b/>
        </w:rPr>
        <w:t>8</w:t>
      </w:r>
      <w:r w:rsidRPr="00190ECE">
        <w:t>.</w:t>
      </w:r>
    </w:p>
    <w:p w14:paraId="40711242" w14:textId="77777777" w:rsidR="00190ECE" w:rsidRPr="00190ECE" w:rsidRDefault="00190ECE" w:rsidP="00FF5308">
      <w:pPr>
        <w:pStyle w:val="EndNoteBibliography"/>
        <w:ind w:left="720" w:hanging="720"/>
      </w:pPr>
      <w:r w:rsidRPr="00190ECE">
        <w:t xml:space="preserve">Benjamini, Y. and Y. Hochberg (1995). "Controlling the false discovery rate: a practical and powerful approach to multiple testing." </w:t>
      </w:r>
      <w:r w:rsidRPr="00190ECE">
        <w:rPr>
          <w:u w:val="single"/>
        </w:rPr>
        <w:t>Journal of the royal statistical society. Series B (Methodological)</w:t>
      </w:r>
      <w:r w:rsidRPr="00190ECE">
        <w:t>: 289-300.</w:t>
      </w:r>
    </w:p>
    <w:p w14:paraId="4A5E077F" w14:textId="77777777" w:rsidR="00190ECE" w:rsidRPr="00190ECE" w:rsidRDefault="00190ECE" w:rsidP="00FF5308">
      <w:pPr>
        <w:pStyle w:val="EndNoteBibliography"/>
        <w:ind w:left="720" w:hanging="720"/>
      </w:pPr>
      <w:r w:rsidRPr="00190ECE">
        <w:t xml:space="preserve">Bergougnoux, V. (2014). "The history of tomato: from domestication to biopharming." </w:t>
      </w:r>
      <w:r w:rsidRPr="00190ECE">
        <w:rPr>
          <w:u w:val="single"/>
        </w:rPr>
        <w:t>Biotechnology advances</w:t>
      </w:r>
      <w:r w:rsidRPr="00190ECE">
        <w:t xml:space="preserve"> </w:t>
      </w:r>
      <w:r w:rsidRPr="00190ECE">
        <w:rPr>
          <w:b/>
        </w:rPr>
        <w:t>32</w:t>
      </w:r>
      <w:r w:rsidRPr="00190ECE">
        <w:t>(1): 170-189.</w:t>
      </w:r>
    </w:p>
    <w:p w14:paraId="7B3E16C3" w14:textId="77777777" w:rsidR="00190ECE" w:rsidRPr="00190ECE" w:rsidRDefault="00190ECE" w:rsidP="00FF5308">
      <w:pPr>
        <w:pStyle w:val="EndNoteBibliography"/>
        <w:ind w:left="720" w:hanging="720"/>
      </w:pPr>
      <w:r w:rsidRPr="00190ECE">
        <w:t xml:space="preserve">Bhardwaj, V., S. Meier, L. N. Petersen, R. A. Ingle and L. C. Roden (2011). "Defence responses of Arabidopsis thaliana to infection by Pseudomonas syringae are regulated by the circadian clock." </w:t>
      </w:r>
      <w:r w:rsidRPr="00190ECE">
        <w:rPr>
          <w:u w:val="single"/>
        </w:rPr>
        <w:t>PloS one</w:t>
      </w:r>
      <w:r w:rsidRPr="00190ECE">
        <w:t xml:space="preserve"> </w:t>
      </w:r>
      <w:r w:rsidRPr="00190ECE">
        <w:rPr>
          <w:b/>
        </w:rPr>
        <w:t>6</w:t>
      </w:r>
      <w:r w:rsidRPr="00190ECE">
        <w:t>(10): e26968.</w:t>
      </w:r>
    </w:p>
    <w:p w14:paraId="42906A77" w14:textId="77777777" w:rsidR="00190ECE" w:rsidRPr="00190ECE" w:rsidRDefault="00190ECE" w:rsidP="00FF5308">
      <w:pPr>
        <w:pStyle w:val="EndNoteBibliography"/>
        <w:ind w:left="720" w:hanging="720"/>
      </w:pPr>
      <w:r w:rsidRPr="00190ECE">
        <w:t xml:space="preserve">Bittel, P. and S. Robatzek (2007). "Microbe-associated molecular patterns (MAMPs) probe plant immunity." </w:t>
      </w:r>
      <w:r w:rsidRPr="00190ECE">
        <w:rPr>
          <w:u w:val="single"/>
        </w:rPr>
        <w:t>Current opinion in plant biology</w:t>
      </w:r>
      <w:r w:rsidRPr="00190ECE">
        <w:t xml:space="preserve"> </w:t>
      </w:r>
      <w:r w:rsidRPr="00190ECE">
        <w:rPr>
          <w:b/>
        </w:rPr>
        <w:t>10</w:t>
      </w:r>
      <w:r w:rsidRPr="00190ECE">
        <w:t>(4): 335-341.</w:t>
      </w:r>
    </w:p>
    <w:p w14:paraId="49C4D37F" w14:textId="77777777" w:rsidR="00190ECE" w:rsidRPr="00190ECE" w:rsidRDefault="00190ECE" w:rsidP="00FF5308">
      <w:pPr>
        <w:pStyle w:val="EndNoteBibliography"/>
        <w:ind w:left="720" w:hanging="720"/>
      </w:pPr>
      <w:r w:rsidRPr="00190ECE">
        <w:t xml:space="preserve">Blanca, J., J. Montero-Pau, C. Sauvage, G. Bauchet, E. Illa, M. J. Díez, D. Francis, M. Causse, E. van der Knaap and J. Cañizares (2015). "Genomic variation in tomato, from wild ancestors to contemporary breeding accessions." </w:t>
      </w:r>
      <w:r w:rsidRPr="00190ECE">
        <w:rPr>
          <w:u w:val="single"/>
        </w:rPr>
        <w:t>BMC genomics</w:t>
      </w:r>
      <w:r w:rsidRPr="00190ECE">
        <w:t xml:space="preserve"> </w:t>
      </w:r>
      <w:r w:rsidRPr="00190ECE">
        <w:rPr>
          <w:b/>
        </w:rPr>
        <w:t>16</w:t>
      </w:r>
      <w:r w:rsidRPr="00190ECE">
        <w:t>(1): 257.</w:t>
      </w:r>
    </w:p>
    <w:p w14:paraId="2E1D118B" w14:textId="77777777" w:rsidR="00190ECE" w:rsidRPr="00190ECE" w:rsidRDefault="00190ECE" w:rsidP="00FF5308">
      <w:pPr>
        <w:pStyle w:val="EndNoteBibliography"/>
        <w:ind w:left="720" w:hanging="720"/>
      </w:pPr>
      <w:r w:rsidRPr="00190ECE">
        <w:t xml:space="preserve">Blanco-Ulate, B., A. Morales-Cruz, K. C. Amrine, J. M. Labavitch, A. L. Powell and D. Cantu (2014). "Genome-wide transcriptional profiling of Botrytis cinerea genes targeting plant cell walls during infections of different hosts." </w:t>
      </w:r>
      <w:r w:rsidRPr="00190ECE">
        <w:rPr>
          <w:u w:val="single"/>
        </w:rPr>
        <w:t>Frontiers in plant science</w:t>
      </w:r>
      <w:r w:rsidRPr="00190ECE">
        <w:t xml:space="preserve"> </w:t>
      </w:r>
      <w:r w:rsidRPr="00190ECE">
        <w:rPr>
          <w:b/>
        </w:rPr>
        <w:t>5</w:t>
      </w:r>
      <w:r w:rsidRPr="00190ECE">
        <w:t>.</w:t>
      </w:r>
    </w:p>
    <w:p w14:paraId="178F5C38" w14:textId="77777777" w:rsidR="00190ECE" w:rsidRPr="00190ECE" w:rsidRDefault="00190ECE" w:rsidP="00FF5308">
      <w:pPr>
        <w:pStyle w:val="EndNoteBibliography"/>
        <w:ind w:left="720" w:hanging="720"/>
      </w:pPr>
      <w:r w:rsidRPr="00190ECE">
        <w:t xml:space="preserve">Boller, T. and S. Y. He (2009). "Innate immunity in plants: an arms race between pattern recognition receptors in plants and effectors in microbial pathogens." </w:t>
      </w:r>
      <w:r w:rsidRPr="00190ECE">
        <w:rPr>
          <w:u w:val="single"/>
        </w:rPr>
        <w:t>Science</w:t>
      </w:r>
      <w:r w:rsidRPr="00190ECE">
        <w:t xml:space="preserve"> </w:t>
      </w:r>
      <w:r w:rsidRPr="00190ECE">
        <w:rPr>
          <w:b/>
        </w:rPr>
        <w:t>324</w:t>
      </w:r>
      <w:r w:rsidRPr="00190ECE">
        <w:t>(5928): 742-744.</w:t>
      </w:r>
    </w:p>
    <w:p w14:paraId="4CFED7DC" w14:textId="77777777" w:rsidR="00190ECE" w:rsidRPr="00190ECE" w:rsidRDefault="00190ECE" w:rsidP="00FF5308">
      <w:pPr>
        <w:pStyle w:val="EndNoteBibliography"/>
        <w:ind w:left="720" w:hanging="720"/>
      </w:pPr>
      <w:r w:rsidRPr="00190ECE">
        <w:t xml:space="preserve">Boyd, L. A., C. Ridout, D. M. O'Sullivan, J. E. Leach and H. Leung (2013). "Plant–pathogen interactions: disease resistance in modern agriculture." </w:t>
      </w:r>
      <w:r w:rsidRPr="00190ECE">
        <w:rPr>
          <w:u w:val="single"/>
        </w:rPr>
        <w:t>Trends in genetics</w:t>
      </w:r>
      <w:r w:rsidRPr="00190ECE">
        <w:t xml:space="preserve"> </w:t>
      </w:r>
      <w:r w:rsidRPr="00190ECE">
        <w:rPr>
          <w:b/>
        </w:rPr>
        <w:t>29</w:t>
      </w:r>
      <w:r w:rsidRPr="00190ECE">
        <w:t>(4): 233-240.</w:t>
      </w:r>
    </w:p>
    <w:p w14:paraId="16218168" w14:textId="77777777" w:rsidR="00190ECE" w:rsidRPr="00190ECE" w:rsidRDefault="00190ECE" w:rsidP="00FF5308">
      <w:pPr>
        <w:pStyle w:val="EndNoteBibliography"/>
        <w:ind w:left="720" w:hanging="720"/>
      </w:pPr>
      <w:r w:rsidRPr="00190ECE">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190ECE">
        <w:rPr>
          <w:u w:val="single"/>
        </w:rPr>
        <w:t>The Plant Journal</w:t>
      </w:r>
      <w:r w:rsidRPr="00190ECE">
        <w:t xml:space="preserve"> </w:t>
      </w:r>
      <w:r w:rsidRPr="00190ECE">
        <w:rPr>
          <w:b/>
        </w:rPr>
        <w:t>84</w:t>
      </w:r>
      <w:r w:rsidRPr="00190ECE">
        <w:t>(1): 125-139.</w:t>
      </w:r>
    </w:p>
    <w:p w14:paraId="666CDF2A" w14:textId="77777777" w:rsidR="00190ECE" w:rsidRPr="00190ECE" w:rsidRDefault="00190ECE" w:rsidP="00FF5308">
      <w:pPr>
        <w:pStyle w:val="EndNoteBibliography"/>
        <w:ind w:left="720" w:hanging="720"/>
      </w:pPr>
      <w:r w:rsidRPr="00190ECE">
        <w:t xml:space="preserve">Campos, M. L., Y. Yoshida, I. T. Major, D. de Oliveira Ferreira, S. M. Weraduwage, J. E. Froehlich, B. F. Johnson, D. M. Kramer, G. Jander and T. D. Sharkey (2016). "Rewiring of jasmonate and phytochrome B signalling uncouples plant growth-defense tradeoffs." </w:t>
      </w:r>
      <w:r w:rsidRPr="00190ECE">
        <w:rPr>
          <w:u w:val="single"/>
        </w:rPr>
        <w:t>Nature communications</w:t>
      </w:r>
      <w:r w:rsidRPr="00190ECE">
        <w:t xml:space="preserve"> </w:t>
      </w:r>
      <w:r w:rsidRPr="00190ECE">
        <w:rPr>
          <w:b/>
        </w:rPr>
        <w:t>7</w:t>
      </w:r>
      <w:r w:rsidRPr="00190ECE">
        <w:t>: 12570.</w:t>
      </w:r>
    </w:p>
    <w:p w14:paraId="783BFABF" w14:textId="77777777" w:rsidR="00190ECE" w:rsidRPr="00190ECE" w:rsidRDefault="00190ECE" w:rsidP="00FF5308">
      <w:pPr>
        <w:pStyle w:val="EndNoteBibliography"/>
        <w:ind w:left="720" w:hanging="720"/>
      </w:pPr>
      <w:r w:rsidRPr="00190ECE">
        <w:t xml:space="preserve">Cerveny, L., A. Straskova, V. Dankova, A. Hartlova, M. Ceckova, F. Staud and J. Stulik (2013). "Tetratricopeptide repeat motifs in the world of bacterial pathogens: role in virulence mechanisms." </w:t>
      </w:r>
      <w:r w:rsidRPr="00190ECE">
        <w:rPr>
          <w:u w:val="single"/>
        </w:rPr>
        <w:t>Infection and immunity</w:t>
      </w:r>
      <w:r w:rsidRPr="00190ECE">
        <w:t xml:space="preserve"> </w:t>
      </w:r>
      <w:r w:rsidRPr="00190ECE">
        <w:rPr>
          <w:b/>
        </w:rPr>
        <w:t>81</w:t>
      </w:r>
      <w:r w:rsidRPr="00190ECE">
        <w:t>(3): 629-635.</w:t>
      </w:r>
    </w:p>
    <w:p w14:paraId="2D63FB5E" w14:textId="77777777" w:rsidR="00190ECE" w:rsidRPr="00190ECE" w:rsidRDefault="00190ECE" w:rsidP="00FF5308">
      <w:pPr>
        <w:pStyle w:val="EndNoteBibliography"/>
        <w:ind w:left="720" w:hanging="720"/>
      </w:pPr>
      <w:r w:rsidRPr="00190ECE">
        <w:t xml:space="preserve">Chaudhary, B. (2013). "Plant domestication and resistance to herbivory." </w:t>
      </w:r>
      <w:r w:rsidRPr="00190ECE">
        <w:rPr>
          <w:u w:val="single"/>
        </w:rPr>
        <w:t>International journal of plant genomics</w:t>
      </w:r>
      <w:r w:rsidRPr="00190ECE">
        <w:t xml:space="preserve"> </w:t>
      </w:r>
      <w:r w:rsidRPr="00190ECE">
        <w:rPr>
          <w:b/>
        </w:rPr>
        <w:t>2013</w:t>
      </w:r>
      <w:r w:rsidRPr="00190ECE">
        <w:t>.</w:t>
      </w:r>
    </w:p>
    <w:p w14:paraId="73B741CC" w14:textId="77777777" w:rsidR="00190ECE" w:rsidRPr="00190ECE" w:rsidRDefault="00190ECE" w:rsidP="00FF5308">
      <w:pPr>
        <w:pStyle w:val="EndNoteBibliography"/>
        <w:ind w:left="720" w:hanging="720"/>
      </w:pPr>
      <w:r w:rsidRPr="00190ECE">
        <w:t xml:space="preserve">Chen, W., X. Liang, A. J. Peterson, D. H. Munn and B. R. Blazar (2008). "The indoleamine 2, 3-dioxygenase pathway is essential for human plasmacytoid dendritic cell-induced adaptive T regulatory cell generation." </w:t>
      </w:r>
      <w:r w:rsidRPr="00190ECE">
        <w:rPr>
          <w:u w:val="single"/>
        </w:rPr>
        <w:t>The Journal of Immunology</w:t>
      </w:r>
      <w:r w:rsidRPr="00190ECE">
        <w:t xml:space="preserve"> </w:t>
      </w:r>
      <w:r w:rsidRPr="00190ECE">
        <w:rPr>
          <w:b/>
        </w:rPr>
        <w:t>181</w:t>
      </w:r>
      <w:r w:rsidRPr="00190ECE">
        <w:t>(8): 5396-5404.</w:t>
      </w:r>
    </w:p>
    <w:p w14:paraId="2E3D59C7" w14:textId="77777777" w:rsidR="00190ECE" w:rsidRPr="00190ECE" w:rsidRDefault="00190ECE" w:rsidP="00FF5308">
      <w:pPr>
        <w:pStyle w:val="EndNoteBibliography"/>
        <w:ind w:left="720" w:hanging="720"/>
      </w:pPr>
      <w:r w:rsidRPr="00190ECE">
        <w:t xml:space="preserve">Choquer, M., E. Fournier, C. Kunz, C. Levis, J.-M. Pradier, A. Simon and M. Viaud (2007). "Botrytis cinerea virulence factors: new insights into a necrotrophic and polyphageous pathogen." </w:t>
      </w:r>
      <w:r w:rsidRPr="00190ECE">
        <w:rPr>
          <w:u w:val="single"/>
        </w:rPr>
        <w:t>FEMS microbiology letters</w:t>
      </w:r>
      <w:r w:rsidRPr="00190ECE">
        <w:t xml:space="preserve"> </w:t>
      </w:r>
      <w:r w:rsidRPr="00190ECE">
        <w:rPr>
          <w:b/>
        </w:rPr>
        <w:t>277</w:t>
      </w:r>
      <w:r w:rsidRPr="00190ECE">
        <w:t>(1): 1-10.</w:t>
      </w:r>
    </w:p>
    <w:p w14:paraId="08A67A59" w14:textId="77777777" w:rsidR="00190ECE" w:rsidRPr="00190ECE" w:rsidRDefault="00190ECE" w:rsidP="00FF5308">
      <w:pPr>
        <w:pStyle w:val="EndNoteBibliography"/>
        <w:ind w:left="720" w:hanging="720"/>
      </w:pPr>
      <w:r w:rsidRPr="00190ECE">
        <w:t xml:space="preserve">Corwin, J. A., D. Copeland, J. Feusier, A. Subedy, R. Eshbaugh, C. Palmer, J. Maloof and D. J. Kliebenstein (2016). "The quantitative basis of the Arabidopsis innate immune system to endemic pathogens depends on pathogen genetics." </w:t>
      </w:r>
      <w:r w:rsidRPr="00190ECE">
        <w:rPr>
          <w:u w:val="single"/>
        </w:rPr>
        <w:t>PLoS Genet</w:t>
      </w:r>
      <w:r w:rsidRPr="00190ECE">
        <w:t xml:space="preserve"> </w:t>
      </w:r>
      <w:r w:rsidRPr="00190ECE">
        <w:rPr>
          <w:b/>
        </w:rPr>
        <w:t>12</w:t>
      </w:r>
      <w:r w:rsidRPr="00190ECE">
        <w:t>(2): e1005789.</w:t>
      </w:r>
    </w:p>
    <w:p w14:paraId="7DAA93AD" w14:textId="77777777" w:rsidR="00190ECE" w:rsidRPr="00190ECE" w:rsidRDefault="00190ECE" w:rsidP="00FF5308">
      <w:pPr>
        <w:pStyle w:val="EndNoteBibliography"/>
        <w:ind w:left="720" w:hanging="720"/>
      </w:pPr>
      <w:r w:rsidRPr="00190ECE">
        <w:t xml:space="preserve">Corwin, J. A., A. Subedy, R. Eshbaugh and D. J. Kliebenstein (2016). "Expansive phenotypic landscape of Botrytis cinerea shows differential contribution of genetic diversity and plasticity." </w:t>
      </w:r>
      <w:r w:rsidRPr="00190ECE">
        <w:rPr>
          <w:u w:val="single"/>
        </w:rPr>
        <w:t>Molecular Plant-Microbe Interactions</w:t>
      </w:r>
      <w:r w:rsidRPr="00190ECE">
        <w:t xml:space="preserve"> </w:t>
      </w:r>
      <w:r w:rsidRPr="00190ECE">
        <w:rPr>
          <w:b/>
        </w:rPr>
        <w:t>29</w:t>
      </w:r>
      <w:r w:rsidRPr="00190ECE">
        <w:t>(4): 287-298.</w:t>
      </w:r>
    </w:p>
    <w:p w14:paraId="3538262E" w14:textId="77777777" w:rsidR="00190ECE" w:rsidRPr="00190ECE" w:rsidRDefault="00190ECE" w:rsidP="00FF5308">
      <w:pPr>
        <w:pStyle w:val="EndNoteBibliography"/>
        <w:ind w:left="720" w:hanging="720"/>
      </w:pPr>
      <w:r w:rsidRPr="00190ECE">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190ECE">
        <w:rPr>
          <w:u w:val="single"/>
        </w:rPr>
        <w:t>Genetics</w:t>
      </w:r>
      <w:r w:rsidRPr="00190ECE">
        <w:t xml:space="preserve"> </w:t>
      </w:r>
      <w:r w:rsidRPr="00190ECE">
        <w:rPr>
          <w:b/>
        </w:rPr>
        <w:t>170</w:t>
      </w:r>
      <w:r w:rsidRPr="00190ECE">
        <w:t>(2): 613-630.</w:t>
      </w:r>
    </w:p>
    <w:p w14:paraId="56877759" w14:textId="77777777" w:rsidR="00190ECE" w:rsidRPr="00190ECE" w:rsidRDefault="00190ECE" w:rsidP="00FF5308">
      <w:pPr>
        <w:pStyle w:val="EndNoteBibliography"/>
        <w:ind w:left="720" w:hanging="720"/>
      </w:pPr>
      <w:r w:rsidRPr="00190ECE">
        <w:t xml:space="preserve">Dalmais, B., J. Schumacher, J. Moraga, P. Le Pecheur, B. Tudzynski, I. G. Collado and M. Viaud (2011). "The Botrytis cinerea phytotoxin botcinic acid requires two polyketide synthases for production and has a redundant role in virulence with botrydial." </w:t>
      </w:r>
      <w:r w:rsidRPr="00190ECE">
        <w:rPr>
          <w:u w:val="single"/>
        </w:rPr>
        <w:t>Molecular plant pathology</w:t>
      </w:r>
      <w:r w:rsidRPr="00190ECE">
        <w:t xml:space="preserve"> </w:t>
      </w:r>
      <w:r w:rsidRPr="00190ECE">
        <w:rPr>
          <w:b/>
        </w:rPr>
        <w:t>12</w:t>
      </w:r>
      <w:r w:rsidRPr="00190ECE">
        <w:t>(6): 564-579.</w:t>
      </w:r>
    </w:p>
    <w:p w14:paraId="4E03ED2F" w14:textId="77777777" w:rsidR="00190ECE" w:rsidRPr="00190ECE" w:rsidRDefault="00190ECE" w:rsidP="00FF5308">
      <w:pPr>
        <w:pStyle w:val="EndNoteBibliography"/>
        <w:ind w:left="720" w:hanging="720"/>
      </w:pPr>
      <w:r w:rsidRPr="00190ECE">
        <w:t xml:space="preserve">Dalman, K., K. Himmelstrand, Å. Olson, M. Lind, M. Brandström-Durling and J. Stenlid (2013). "A genome-wide association study identifies genomic regions for virulence in the non-model organism Heterobasidion annosum ss." </w:t>
      </w:r>
      <w:r w:rsidRPr="00190ECE">
        <w:rPr>
          <w:u w:val="single"/>
        </w:rPr>
        <w:t>PLoS One</w:t>
      </w:r>
      <w:r w:rsidRPr="00190ECE">
        <w:t xml:space="preserve"> </w:t>
      </w:r>
      <w:r w:rsidRPr="00190ECE">
        <w:rPr>
          <w:b/>
        </w:rPr>
        <w:t>8</w:t>
      </w:r>
      <w:r w:rsidRPr="00190ECE">
        <w:t>(1): e53525.</w:t>
      </w:r>
    </w:p>
    <w:p w14:paraId="6A3CF04B" w14:textId="77777777" w:rsidR="00190ECE" w:rsidRPr="00190ECE" w:rsidRDefault="00190ECE" w:rsidP="00FF5308">
      <w:pPr>
        <w:pStyle w:val="EndNoteBibliography"/>
        <w:ind w:left="720" w:hanging="720"/>
      </w:pPr>
      <w:r w:rsidRPr="00190ECE">
        <w:t xml:space="preserve">Dangl, J. L. and J. D. Jones (2001). "Plant pathogens and integrated defence responses to infection." </w:t>
      </w:r>
      <w:r w:rsidRPr="00190ECE">
        <w:rPr>
          <w:u w:val="single"/>
        </w:rPr>
        <w:t>nature</w:t>
      </w:r>
      <w:r w:rsidRPr="00190ECE">
        <w:t xml:space="preserve"> </w:t>
      </w:r>
      <w:r w:rsidRPr="00190ECE">
        <w:rPr>
          <w:b/>
        </w:rPr>
        <w:t>411</w:t>
      </w:r>
      <w:r w:rsidRPr="00190ECE">
        <w:t>(6839): 826-833.</w:t>
      </w:r>
    </w:p>
    <w:p w14:paraId="032AE4A5" w14:textId="77777777" w:rsidR="00190ECE" w:rsidRPr="00190ECE" w:rsidRDefault="00190ECE" w:rsidP="00FF5308">
      <w:pPr>
        <w:pStyle w:val="EndNoteBibliography"/>
        <w:ind w:left="720" w:hanging="720"/>
      </w:pPr>
      <w:r w:rsidRPr="00190ECE">
        <w:t xml:space="preserve">De Feyter, R., Y. Yang and D. W. Gabriel (1993). "Gene-for-genes interactions between cotton R genes and Xanthomonas campestris pv. malvacearum avr genes." </w:t>
      </w:r>
      <w:r w:rsidRPr="00190ECE">
        <w:rPr>
          <w:u w:val="single"/>
        </w:rPr>
        <w:t>Molecular plant-microbe interactions: MPMI</w:t>
      </w:r>
      <w:r w:rsidRPr="00190ECE">
        <w:t xml:space="preserve"> </w:t>
      </w:r>
      <w:r w:rsidRPr="00190ECE">
        <w:rPr>
          <w:b/>
        </w:rPr>
        <w:t>6</w:t>
      </w:r>
      <w:r w:rsidRPr="00190ECE">
        <w:t>(2): 225-237.</w:t>
      </w:r>
    </w:p>
    <w:p w14:paraId="472DCCC1" w14:textId="77777777" w:rsidR="00190ECE" w:rsidRPr="00190ECE" w:rsidRDefault="00190ECE" w:rsidP="00FF5308">
      <w:pPr>
        <w:pStyle w:val="EndNoteBibliography"/>
        <w:ind w:left="720" w:hanging="720"/>
      </w:pPr>
      <w:r w:rsidRPr="00190ECE">
        <w:t xml:space="preserve">Dean, R., J. A. Van Kan, Z. A. Pretorius, K. E. Hammond‐Kosack, A. Di Pietro, P. D. Spanu, J. J. Rudd, M. Dickman, R. Kahmann and J. Ellis (2012). "The Top 10 fungal pathogens in molecular plant pathology." </w:t>
      </w:r>
      <w:r w:rsidRPr="00190ECE">
        <w:rPr>
          <w:u w:val="single"/>
        </w:rPr>
        <w:t>Molecular plant pathology</w:t>
      </w:r>
      <w:r w:rsidRPr="00190ECE">
        <w:t xml:space="preserve"> </w:t>
      </w:r>
      <w:r w:rsidRPr="00190ECE">
        <w:rPr>
          <w:b/>
        </w:rPr>
        <w:t>13</w:t>
      </w:r>
      <w:r w:rsidRPr="00190ECE">
        <w:t>(4): 414-430.</w:t>
      </w:r>
    </w:p>
    <w:p w14:paraId="6C964803" w14:textId="77777777" w:rsidR="00190ECE" w:rsidRPr="00190ECE" w:rsidRDefault="00190ECE" w:rsidP="00FF5308">
      <w:pPr>
        <w:pStyle w:val="EndNoteBibliography"/>
        <w:ind w:left="720" w:hanging="720"/>
      </w:pPr>
      <w:r w:rsidRPr="00190ECE">
        <w:t xml:space="preserve">Deighton, N., I. Muckenschnabel, A. J. Colmenares, I. G. Collado and B. Williamson (2001). "Botrydial is produced in plant tissues infected by Botrytis cinerea." </w:t>
      </w:r>
      <w:r w:rsidRPr="00190ECE">
        <w:rPr>
          <w:u w:val="single"/>
        </w:rPr>
        <w:t>Phytochemistry</w:t>
      </w:r>
      <w:r w:rsidRPr="00190ECE">
        <w:t xml:space="preserve"> </w:t>
      </w:r>
      <w:r w:rsidRPr="00190ECE">
        <w:rPr>
          <w:b/>
        </w:rPr>
        <w:t>57</w:t>
      </w:r>
      <w:r w:rsidRPr="00190ECE">
        <w:t>(5): 689-692.</w:t>
      </w:r>
    </w:p>
    <w:p w14:paraId="5D80A582" w14:textId="77777777" w:rsidR="00190ECE" w:rsidRPr="00190ECE" w:rsidRDefault="00190ECE" w:rsidP="00FF5308">
      <w:pPr>
        <w:pStyle w:val="EndNoteBibliography"/>
        <w:ind w:left="720" w:hanging="720"/>
      </w:pPr>
      <w:r w:rsidRPr="00190ECE">
        <w:t xml:space="preserve">Denby, K. J., P. Kumar and D. J. Kliebenstein (2004). "Identification of Botrytis cinerea susceptibility loci in Arabidopsis thaliana." </w:t>
      </w:r>
      <w:r w:rsidRPr="00190ECE">
        <w:rPr>
          <w:u w:val="single"/>
        </w:rPr>
        <w:t>The Plant Journal</w:t>
      </w:r>
      <w:r w:rsidRPr="00190ECE">
        <w:t xml:space="preserve"> </w:t>
      </w:r>
      <w:r w:rsidRPr="00190ECE">
        <w:rPr>
          <w:b/>
        </w:rPr>
        <w:t>38</w:t>
      </w:r>
      <w:r w:rsidRPr="00190ECE">
        <w:t>(3): 473-486.</w:t>
      </w:r>
    </w:p>
    <w:p w14:paraId="20E0E303" w14:textId="77777777" w:rsidR="00190ECE" w:rsidRPr="00190ECE" w:rsidRDefault="00190ECE" w:rsidP="00FF5308">
      <w:pPr>
        <w:pStyle w:val="EndNoteBibliography"/>
        <w:ind w:left="720" w:hanging="720"/>
      </w:pPr>
      <w:r w:rsidRPr="00190ECE">
        <w:t xml:space="preserve">Desjardins, C. A., K. A. Cohen, V. Munsamy, T. Abeel, K. Maharaj, B. J. Walker, T. P. Shea, D. V. Almeida, A. L. Manson and A. Salazar (2016). "Genomic and functional analyses of Mycobacterium tuberculosis strains implicate ald in D-cycloserine resistance." </w:t>
      </w:r>
      <w:r w:rsidRPr="00190ECE">
        <w:rPr>
          <w:u w:val="single"/>
        </w:rPr>
        <w:t>Nature genetics</w:t>
      </w:r>
      <w:r w:rsidRPr="00190ECE">
        <w:t xml:space="preserve"> </w:t>
      </w:r>
      <w:r w:rsidRPr="00190ECE">
        <w:rPr>
          <w:b/>
        </w:rPr>
        <w:t>48</w:t>
      </w:r>
      <w:r w:rsidRPr="00190ECE">
        <w:t>(5): 544-551.</w:t>
      </w:r>
    </w:p>
    <w:p w14:paraId="7FDF48A7" w14:textId="77777777" w:rsidR="00190ECE" w:rsidRPr="00190ECE" w:rsidRDefault="00190ECE" w:rsidP="00FF5308">
      <w:pPr>
        <w:pStyle w:val="EndNoteBibliography"/>
        <w:ind w:left="720" w:hanging="720"/>
      </w:pPr>
      <w:r w:rsidRPr="00190ECE">
        <w:t xml:space="preserve">Dıaz, J., A. ten Have and J. A. van Kan (2002). "The role of ethylene and wound signaling in resistance of tomato to Botrytis cinerea." </w:t>
      </w:r>
      <w:r w:rsidRPr="00190ECE">
        <w:rPr>
          <w:u w:val="single"/>
        </w:rPr>
        <w:t>Plant physiology</w:t>
      </w:r>
      <w:r w:rsidRPr="00190ECE">
        <w:t xml:space="preserve"> </w:t>
      </w:r>
      <w:r w:rsidRPr="00190ECE">
        <w:rPr>
          <w:b/>
        </w:rPr>
        <w:t>129</w:t>
      </w:r>
      <w:r w:rsidRPr="00190ECE">
        <w:t>(3): 1341-1351.</w:t>
      </w:r>
    </w:p>
    <w:p w14:paraId="11B365B3" w14:textId="77777777" w:rsidR="00190ECE" w:rsidRPr="00190ECE" w:rsidRDefault="00190ECE" w:rsidP="00FF5308">
      <w:pPr>
        <w:pStyle w:val="EndNoteBibliography"/>
        <w:ind w:left="720" w:hanging="720"/>
      </w:pPr>
      <w:r w:rsidRPr="00190ECE">
        <w:t xml:space="preserve">Dodds, P. N. and J. P. Rathjen (2010). "Plant immunity: towards an integrated view of plant–pathogen interactions." </w:t>
      </w:r>
      <w:r w:rsidRPr="00190ECE">
        <w:rPr>
          <w:u w:val="single"/>
        </w:rPr>
        <w:t>Nature Reviews Genetics</w:t>
      </w:r>
      <w:r w:rsidRPr="00190ECE">
        <w:t xml:space="preserve"> </w:t>
      </w:r>
      <w:r w:rsidRPr="00190ECE">
        <w:rPr>
          <w:b/>
        </w:rPr>
        <w:t>11</w:t>
      </w:r>
      <w:r w:rsidRPr="00190ECE">
        <w:t>(8): 539-548.</w:t>
      </w:r>
    </w:p>
    <w:p w14:paraId="46BDA084" w14:textId="77777777" w:rsidR="00190ECE" w:rsidRPr="00190ECE" w:rsidRDefault="00190ECE" w:rsidP="00FF5308">
      <w:pPr>
        <w:pStyle w:val="EndNoteBibliography"/>
        <w:ind w:left="720" w:hanging="720"/>
      </w:pPr>
      <w:r w:rsidRPr="00190ECE">
        <w:t xml:space="preserve">Doebley, J. F., B. S. Gaut and B. D. Smith (2006). "The molecular genetics of crop domestication." </w:t>
      </w:r>
      <w:r w:rsidRPr="00190ECE">
        <w:rPr>
          <w:u w:val="single"/>
        </w:rPr>
        <w:t>Cell</w:t>
      </w:r>
      <w:r w:rsidRPr="00190ECE">
        <w:t xml:space="preserve"> </w:t>
      </w:r>
      <w:r w:rsidRPr="00190ECE">
        <w:rPr>
          <w:b/>
        </w:rPr>
        <w:t>127</w:t>
      </w:r>
      <w:r w:rsidRPr="00190ECE">
        <w:t>(7): 1309-1321.</w:t>
      </w:r>
    </w:p>
    <w:p w14:paraId="35987552" w14:textId="77777777" w:rsidR="00190ECE" w:rsidRPr="00190ECE" w:rsidRDefault="00190ECE" w:rsidP="00FF5308">
      <w:pPr>
        <w:pStyle w:val="EndNoteBibliography"/>
        <w:ind w:left="720" w:hanging="720"/>
      </w:pPr>
      <w:r w:rsidRPr="00190ECE">
        <w:t xml:space="preserve">Doerge, R. W. and G. A. Churchill (1996). "Permutation tests for multiple loci affecting a quantitative character." </w:t>
      </w:r>
      <w:r w:rsidRPr="00190ECE">
        <w:rPr>
          <w:u w:val="single"/>
        </w:rPr>
        <w:t>Genetics</w:t>
      </w:r>
      <w:r w:rsidRPr="00190ECE">
        <w:t xml:space="preserve"> </w:t>
      </w:r>
      <w:r w:rsidRPr="00190ECE">
        <w:rPr>
          <w:b/>
        </w:rPr>
        <w:t>142</w:t>
      </w:r>
      <w:r w:rsidRPr="00190ECE">
        <w:t>(1): 285-294.</w:t>
      </w:r>
    </w:p>
    <w:p w14:paraId="06DC0976" w14:textId="77777777" w:rsidR="00190ECE" w:rsidRPr="00190ECE" w:rsidRDefault="00190ECE" w:rsidP="00FF5308">
      <w:pPr>
        <w:pStyle w:val="EndNoteBibliography"/>
        <w:ind w:left="720" w:hanging="720"/>
      </w:pPr>
      <w:r w:rsidRPr="00190ECE">
        <w:t xml:space="preserve">Douglas Bates, M. M., Ben Bolker, Steve Walker (2015). "Fitting Linear Mixed-Effects Models Using lme4." </w:t>
      </w:r>
      <w:r w:rsidRPr="00190ECE">
        <w:rPr>
          <w:u w:val="single"/>
        </w:rPr>
        <w:t>Journal of Statistical Software</w:t>
      </w:r>
      <w:r w:rsidRPr="00190ECE">
        <w:t xml:space="preserve"> </w:t>
      </w:r>
      <w:r w:rsidRPr="00190ECE">
        <w:rPr>
          <w:b/>
        </w:rPr>
        <w:t>67</w:t>
      </w:r>
      <w:r w:rsidRPr="00190ECE">
        <w:t>(1): 1-48.</w:t>
      </w:r>
    </w:p>
    <w:p w14:paraId="3E5CBDDE" w14:textId="77777777" w:rsidR="00190ECE" w:rsidRPr="00190ECE" w:rsidRDefault="00190ECE" w:rsidP="00FF5308">
      <w:pPr>
        <w:pStyle w:val="EndNoteBibliography"/>
        <w:ind w:left="720" w:hanging="720"/>
      </w:pPr>
      <w:r w:rsidRPr="00190ECE">
        <w:t xml:space="preserve">Dwivedi, S. L., H. D. Upadhyaya, H. T. Stalker, M. W. Blair, D. J. Bertioli, S. Nielen and R. Ortiz (2008). "Enhancing crop gene pools with beneficial traits using wild relatives." </w:t>
      </w:r>
      <w:r w:rsidRPr="00190ECE">
        <w:rPr>
          <w:u w:val="single"/>
        </w:rPr>
        <w:t>Plant Breeding Reviews</w:t>
      </w:r>
      <w:r w:rsidRPr="00190ECE">
        <w:t xml:space="preserve"> </w:t>
      </w:r>
      <w:r w:rsidRPr="00190ECE">
        <w:rPr>
          <w:b/>
        </w:rPr>
        <w:t>30</w:t>
      </w:r>
      <w:r w:rsidRPr="00190ECE">
        <w:t>: 179.</w:t>
      </w:r>
    </w:p>
    <w:p w14:paraId="2D6AF26B" w14:textId="77777777" w:rsidR="00190ECE" w:rsidRPr="00190ECE" w:rsidRDefault="00190ECE" w:rsidP="00FF5308">
      <w:pPr>
        <w:pStyle w:val="EndNoteBibliography"/>
        <w:ind w:left="720" w:hanging="720"/>
      </w:pPr>
      <w:r w:rsidRPr="00190ECE">
        <w:t xml:space="preserve">Egashira, H., A. Kuwashima, H. Ishiguro, K. Fukushima, T. Kaya and S. Imanishi (2000). "Screening of wild accessions resistant to gray mold (Botrytis cinerea Pers.) in Lycopersicon." </w:t>
      </w:r>
      <w:r w:rsidRPr="00190ECE">
        <w:rPr>
          <w:u w:val="single"/>
        </w:rPr>
        <w:t>Acta physiologiae plantarum</w:t>
      </w:r>
      <w:r w:rsidRPr="00190ECE">
        <w:t xml:space="preserve"> </w:t>
      </w:r>
      <w:r w:rsidRPr="00190ECE">
        <w:rPr>
          <w:b/>
        </w:rPr>
        <w:t>22</w:t>
      </w:r>
      <w:r w:rsidRPr="00190ECE">
        <w:t>(3): 324-326.</w:t>
      </w:r>
    </w:p>
    <w:p w14:paraId="67926DC8" w14:textId="77777777" w:rsidR="00190ECE" w:rsidRPr="00190ECE" w:rsidRDefault="00190ECE" w:rsidP="00FF5308">
      <w:pPr>
        <w:pStyle w:val="EndNoteBibliography"/>
        <w:ind w:left="720" w:hanging="720"/>
      </w:pPr>
      <w:r w:rsidRPr="00190ECE">
        <w:t xml:space="preserve">Elad, Y., B. Williamson, P. Tudzynski and N. Delen (2007). Botrytis spp. and diseases they cause in agricultural systems–an introduction. </w:t>
      </w:r>
      <w:r w:rsidRPr="00190ECE">
        <w:rPr>
          <w:u w:val="single"/>
        </w:rPr>
        <w:t>Botrytis: Biology, pathology and control</w:t>
      </w:r>
      <w:r w:rsidRPr="00190ECE">
        <w:t>, Springer</w:t>
      </w:r>
      <w:r w:rsidRPr="00190ECE">
        <w:rPr>
          <w:b/>
        </w:rPr>
        <w:t xml:space="preserve">: </w:t>
      </w:r>
      <w:r w:rsidRPr="00190ECE">
        <w:t>1-8.</w:t>
      </w:r>
    </w:p>
    <w:p w14:paraId="6F97FA01" w14:textId="77777777" w:rsidR="00190ECE" w:rsidRPr="00190ECE" w:rsidRDefault="00190ECE" w:rsidP="00FF5308">
      <w:pPr>
        <w:pStyle w:val="EndNoteBibliography"/>
        <w:ind w:left="720" w:hanging="720"/>
        <w:rPr>
          <w:u w:val="single"/>
        </w:rPr>
      </w:pPr>
      <w:r w:rsidRPr="00190ECE">
        <w:t xml:space="preserve">Failmezger, H., Y. Yuan, O. Rueda, F. Markowetz and M. H. Failmezger (2012). "CRImage: CRImage a package to classify cells and calculate tumour cellularity." </w:t>
      </w:r>
      <w:r w:rsidRPr="00190ECE">
        <w:rPr>
          <w:u w:val="single"/>
        </w:rPr>
        <w:t>R package version 1.24.0.</w:t>
      </w:r>
    </w:p>
    <w:p w14:paraId="45D45F71" w14:textId="77777777" w:rsidR="00190ECE" w:rsidRPr="00190ECE" w:rsidRDefault="00190ECE" w:rsidP="00FF5308">
      <w:pPr>
        <w:pStyle w:val="EndNoteBibliography"/>
        <w:ind w:left="720" w:hanging="720"/>
      </w:pPr>
      <w:r w:rsidRPr="00190ECE">
        <w:t xml:space="preserve">Farhat, M. R., B. J. Shapiro, K. J. Kieser, R. Sultana, K. R. Jacobson, T. C. Victor, R. M. Warren, E. M. Streicher, A. Calver and A. Sloutsky (2013). "Genomic analysis identifies targets of convergent positive selection in drug-resistant Mycobacterium tuberculosis." </w:t>
      </w:r>
      <w:r w:rsidRPr="00190ECE">
        <w:rPr>
          <w:u w:val="single"/>
        </w:rPr>
        <w:t>Nature genetics</w:t>
      </w:r>
      <w:r w:rsidRPr="00190ECE">
        <w:t xml:space="preserve"> </w:t>
      </w:r>
      <w:r w:rsidRPr="00190ECE">
        <w:rPr>
          <w:b/>
        </w:rPr>
        <w:t>45</w:t>
      </w:r>
      <w:r w:rsidRPr="00190ECE">
        <w:t>(10): 1183-1189.</w:t>
      </w:r>
    </w:p>
    <w:p w14:paraId="1057B5CA" w14:textId="77777777" w:rsidR="00190ECE" w:rsidRPr="00190ECE" w:rsidRDefault="00190ECE" w:rsidP="00FF5308">
      <w:pPr>
        <w:pStyle w:val="EndNoteBibliography"/>
        <w:ind w:left="720" w:hanging="720"/>
      </w:pPr>
      <w:r w:rsidRPr="00190ECE">
        <w:t xml:space="preserve">Fekete, É., E. Fekete, L. Irinyi, L. Karaffa, M. Árnyasi, M. Asadollahi and E. Sándor (2012). "Genetic diversity of a Botrytis cinerea cryptic species complex in Hungary." </w:t>
      </w:r>
      <w:r w:rsidRPr="00190ECE">
        <w:rPr>
          <w:u w:val="single"/>
        </w:rPr>
        <w:t>Microbiological Research</w:t>
      </w:r>
      <w:r w:rsidRPr="00190ECE">
        <w:t xml:space="preserve"> </w:t>
      </w:r>
      <w:r w:rsidRPr="00190ECE">
        <w:rPr>
          <w:b/>
        </w:rPr>
        <w:t>167</w:t>
      </w:r>
      <w:r w:rsidRPr="00190ECE">
        <w:t>(5): 283-291.</w:t>
      </w:r>
    </w:p>
    <w:p w14:paraId="6E175C19" w14:textId="77777777" w:rsidR="00190ECE" w:rsidRPr="00190ECE" w:rsidRDefault="00190ECE" w:rsidP="00FF5308">
      <w:pPr>
        <w:pStyle w:val="EndNoteBibliography"/>
        <w:ind w:left="720" w:hanging="720"/>
      </w:pPr>
      <w:r w:rsidRPr="00190ECE">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190ECE">
        <w:rPr>
          <w:u w:val="single"/>
        </w:rPr>
        <w:t>Plant physiology</w:t>
      </w:r>
      <w:r w:rsidRPr="00190ECE">
        <w:t xml:space="preserve"> </w:t>
      </w:r>
      <w:r w:rsidRPr="00190ECE">
        <w:rPr>
          <w:b/>
        </w:rPr>
        <w:t>144</w:t>
      </w:r>
      <w:r w:rsidRPr="00190ECE">
        <w:t>(1): 367-379.</w:t>
      </w:r>
    </w:p>
    <w:p w14:paraId="2D62EC6C" w14:textId="77777777" w:rsidR="00190ECE" w:rsidRPr="00190ECE" w:rsidRDefault="00190ECE" w:rsidP="00FF5308">
      <w:pPr>
        <w:pStyle w:val="EndNoteBibliography"/>
        <w:ind w:left="720" w:hanging="720"/>
      </w:pPr>
      <w:r w:rsidRPr="00190ECE">
        <w:t xml:space="preserve">Ferrari, S., J. M. Plotnikova, G. De Lorenzo and F. M. Ausubel (2003). "Arabidopsis local resistance to Botrytis cinerea involves salicylic acid and camalexin and requires EDS4 and PAD2, but not SID2, EDS5 or PAD4." </w:t>
      </w:r>
      <w:r w:rsidRPr="00190ECE">
        <w:rPr>
          <w:u w:val="single"/>
        </w:rPr>
        <w:t>The Plant Journal</w:t>
      </w:r>
      <w:r w:rsidRPr="00190ECE">
        <w:t xml:space="preserve"> </w:t>
      </w:r>
      <w:r w:rsidRPr="00190ECE">
        <w:rPr>
          <w:b/>
        </w:rPr>
        <w:t>35</w:t>
      </w:r>
      <w:r w:rsidRPr="00190ECE">
        <w:t>(2): 193-205.</w:t>
      </w:r>
    </w:p>
    <w:p w14:paraId="693EAA9F" w14:textId="77777777" w:rsidR="00190ECE" w:rsidRPr="00190ECE" w:rsidRDefault="00190ECE" w:rsidP="00FF5308">
      <w:pPr>
        <w:pStyle w:val="EndNoteBibliography"/>
        <w:ind w:left="720" w:hanging="720"/>
      </w:pPr>
      <w:r w:rsidRPr="00190ECE">
        <w:t xml:space="preserve">Fillinger, S. and Y. Elad (2015). </w:t>
      </w:r>
      <w:r w:rsidRPr="00190ECE">
        <w:rPr>
          <w:u w:val="single"/>
        </w:rPr>
        <w:t>Botrytis-the Fungus, the Pathogen and Its Management in Agricultural Systems</w:t>
      </w:r>
      <w:r w:rsidRPr="00190ECE">
        <w:t>, Springer.</w:t>
      </w:r>
    </w:p>
    <w:p w14:paraId="5FDB11DE" w14:textId="77777777" w:rsidR="00190ECE" w:rsidRPr="00190ECE" w:rsidRDefault="00190ECE" w:rsidP="00FF5308">
      <w:pPr>
        <w:pStyle w:val="EndNoteBibliography"/>
        <w:ind w:left="720" w:hanging="720"/>
      </w:pPr>
      <w:r w:rsidRPr="00190ECE">
        <w:t xml:space="preserve">Finkers, R., Y. Bai, P. van den Berg, R. van Berloo, F. Meijer-Dekens, A. Ten Have, J. van Kan, P. Lindhout and A. W. van Heusden (2008). "Quantitative resistance to Botrytis cinerea from Solanum neorickii." </w:t>
      </w:r>
      <w:r w:rsidRPr="00190ECE">
        <w:rPr>
          <w:u w:val="single"/>
        </w:rPr>
        <w:t>Euphytica</w:t>
      </w:r>
      <w:r w:rsidRPr="00190ECE">
        <w:t xml:space="preserve"> </w:t>
      </w:r>
      <w:r w:rsidRPr="00190ECE">
        <w:rPr>
          <w:b/>
        </w:rPr>
        <w:t>159</w:t>
      </w:r>
      <w:r w:rsidRPr="00190ECE">
        <w:t>(1-2): 83-92.</w:t>
      </w:r>
    </w:p>
    <w:p w14:paraId="6B0EDD5D" w14:textId="77777777" w:rsidR="00190ECE" w:rsidRPr="00190ECE" w:rsidRDefault="00190ECE" w:rsidP="00FF5308">
      <w:pPr>
        <w:pStyle w:val="EndNoteBibliography"/>
        <w:ind w:left="720" w:hanging="720"/>
      </w:pPr>
      <w:r w:rsidRPr="00190ECE">
        <w:t xml:space="preserve">Finkers, R., A. W. van Heusden, F. Meijer-Dekens, J. A. van Kan, P. Maris and P. Lindhout (2007). "The construction of a Solanum habrochaites LYC4 introgression line population and the identification of QTLs for resistance to Botrytis cinerea." </w:t>
      </w:r>
      <w:r w:rsidRPr="00190ECE">
        <w:rPr>
          <w:u w:val="single"/>
        </w:rPr>
        <w:t>Theoretical and Applied Genetics</w:t>
      </w:r>
      <w:r w:rsidRPr="00190ECE">
        <w:t xml:space="preserve"> </w:t>
      </w:r>
      <w:r w:rsidRPr="00190ECE">
        <w:rPr>
          <w:b/>
        </w:rPr>
        <w:t>114</w:t>
      </w:r>
      <w:r w:rsidRPr="00190ECE">
        <w:t>(6): 1071-1080.</w:t>
      </w:r>
    </w:p>
    <w:p w14:paraId="700D02CB" w14:textId="77777777" w:rsidR="00190ECE" w:rsidRPr="00190ECE" w:rsidRDefault="00190ECE" w:rsidP="00FF5308">
      <w:pPr>
        <w:pStyle w:val="EndNoteBibliography"/>
        <w:ind w:left="720" w:hanging="720"/>
      </w:pPr>
      <w:r w:rsidRPr="00190ECE">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190ECE">
        <w:rPr>
          <w:u w:val="single"/>
        </w:rPr>
        <w:t>Frontiers in plant science</w:t>
      </w:r>
      <w:r w:rsidRPr="00190ECE">
        <w:t xml:space="preserve"> </w:t>
      </w:r>
      <w:r w:rsidRPr="00190ECE">
        <w:rPr>
          <w:b/>
        </w:rPr>
        <w:t>7</w:t>
      </w:r>
      <w:r w:rsidRPr="00190ECE">
        <w:t>.</w:t>
      </w:r>
    </w:p>
    <w:p w14:paraId="22A33DD8" w14:textId="77777777" w:rsidR="00190ECE" w:rsidRPr="00190ECE" w:rsidRDefault="00190ECE" w:rsidP="00FF5308">
      <w:pPr>
        <w:pStyle w:val="EndNoteBibliography"/>
        <w:ind w:left="720" w:hanging="720"/>
      </w:pPr>
      <w:r w:rsidRPr="00190ECE">
        <w:t xml:space="preserve">Gao, Y., Z. Liu, J. D. Faris, J. Richards, R. S. Brueggeman, X. Li, R. P. Oliver, B. A. McDonald and T. L. Friesen (2016). "Validation of genome-wide association studies as a tool to identify virulence factors in Parastagonospora nodorum." </w:t>
      </w:r>
      <w:r w:rsidRPr="00190ECE">
        <w:rPr>
          <w:u w:val="single"/>
        </w:rPr>
        <w:t>Phytopathology</w:t>
      </w:r>
      <w:r w:rsidRPr="00190ECE">
        <w:t xml:space="preserve"> </w:t>
      </w:r>
      <w:r w:rsidRPr="00190ECE">
        <w:rPr>
          <w:b/>
        </w:rPr>
        <w:t>106</w:t>
      </w:r>
      <w:r w:rsidRPr="00190ECE">
        <w:t>(10): 1177-1185.</w:t>
      </w:r>
    </w:p>
    <w:p w14:paraId="3894E55B" w14:textId="77777777" w:rsidR="00190ECE" w:rsidRPr="00190ECE" w:rsidRDefault="00190ECE" w:rsidP="00FF5308">
      <w:pPr>
        <w:pStyle w:val="EndNoteBibliography"/>
        <w:ind w:left="720" w:hanging="720"/>
      </w:pPr>
      <w:r w:rsidRPr="00190ECE">
        <w:t xml:space="preserve">Giraud, T., D. Fortini, C. Levis, C. Lamarque, P. Leroux, K. LoBuglio and Y. Brygoo (1999). "Two sibling species of the Botrytis cinerea complex, transposa and vacuma, are found in sympatry on numerous host plants." </w:t>
      </w:r>
      <w:r w:rsidRPr="00190ECE">
        <w:rPr>
          <w:u w:val="single"/>
        </w:rPr>
        <w:t>Phytopathology</w:t>
      </w:r>
      <w:r w:rsidRPr="00190ECE">
        <w:t xml:space="preserve"> </w:t>
      </w:r>
      <w:r w:rsidRPr="00190ECE">
        <w:rPr>
          <w:b/>
        </w:rPr>
        <w:t>89</w:t>
      </w:r>
      <w:r w:rsidRPr="00190ECE">
        <w:t>(10): 967-973.</w:t>
      </w:r>
    </w:p>
    <w:p w14:paraId="19E15EA3" w14:textId="77777777" w:rsidR="00190ECE" w:rsidRPr="00190ECE" w:rsidRDefault="00190ECE" w:rsidP="00FF5308">
      <w:pPr>
        <w:pStyle w:val="EndNoteBibliography"/>
        <w:ind w:left="720" w:hanging="720"/>
      </w:pPr>
      <w:r w:rsidRPr="00190ECE">
        <w:t xml:space="preserve">Glazebrook, J. (2005). "Contrasting mechanisms of defense against biotrophic and necrotrophic pathogens." </w:t>
      </w:r>
      <w:r w:rsidRPr="00190ECE">
        <w:rPr>
          <w:u w:val="single"/>
        </w:rPr>
        <w:t>Annu. Rev. Phytopathol.</w:t>
      </w:r>
      <w:r w:rsidRPr="00190ECE">
        <w:t xml:space="preserve"> </w:t>
      </w:r>
      <w:r w:rsidRPr="00190ECE">
        <w:rPr>
          <w:b/>
        </w:rPr>
        <w:t>43</w:t>
      </w:r>
      <w:r w:rsidRPr="00190ECE">
        <w:t>: 205-227.</w:t>
      </w:r>
    </w:p>
    <w:p w14:paraId="50F64363" w14:textId="77777777" w:rsidR="00190ECE" w:rsidRPr="00190ECE" w:rsidRDefault="00190ECE" w:rsidP="00FF5308">
      <w:pPr>
        <w:pStyle w:val="EndNoteBibliography"/>
        <w:ind w:left="720" w:hanging="720"/>
      </w:pPr>
      <w:r w:rsidRPr="00190ECE">
        <w:t xml:space="preserve">Goss, E. M. and J. Bergelson (2006). "Variation in resistance and virulence in the interaction between Arabidopsis thaliana and a bacterial pathogen." </w:t>
      </w:r>
      <w:r w:rsidRPr="00190ECE">
        <w:rPr>
          <w:u w:val="single"/>
        </w:rPr>
        <w:t>Evolution</w:t>
      </w:r>
      <w:r w:rsidRPr="00190ECE">
        <w:t xml:space="preserve"> </w:t>
      </w:r>
      <w:r w:rsidRPr="00190ECE">
        <w:rPr>
          <w:b/>
        </w:rPr>
        <w:t>60</w:t>
      </w:r>
      <w:r w:rsidRPr="00190ECE">
        <w:t>(8): 1562-1573.</w:t>
      </w:r>
    </w:p>
    <w:p w14:paraId="7C34E35C" w14:textId="77777777" w:rsidR="00190ECE" w:rsidRPr="00190ECE" w:rsidRDefault="00190ECE" w:rsidP="00FF5308">
      <w:pPr>
        <w:pStyle w:val="EndNoteBibliography"/>
        <w:ind w:left="720" w:hanging="720"/>
      </w:pPr>
      <w:r w:rsidRPr="00190ECE">
        <w:t xml:space="preserve">Guimaraes, R. L., R. T. Chetelat and H. U. Stotz (2004). "Resistance to Botrytis cinerea in Solanum lycopersicoides is dominant in hybrids with tomato, and involves induced hyphal death." </w:t>
      </w:r>
      <w:r w:rsidRPr="00190ECE">
        <w:rPr>
          <w:u w:val="single"/>
        </w:rPr>
        <w:t>European journal of plant pathology</w:t>
      </w:r>
      <w:r w:rsidRPr="00190ECE">
        <w:t xml:space="preserve"> </w:t>
      </w:r>
      <w:r w:rsidRPr="00190ECE">
        <w:rPr>
          <w:b/>
        </w:rPr>
        <w:t>110</w:t>
      </w:r>
      <w:r w:rsidRPr="00190ECE">
        <w:t>(1): 13-23.</w:t>
      </w:r>
    </w:p>
    <w:p w14:paraId="6C5BC019" w14:textId="77777777" w:rsidR="00190ECE" w:rsidRPr="00190ECE" w:rsidRDefault="00190ECE" w:rsidP="00FF5308">
      <w:pPr>
        <w:pStyle w:val="EndNoteBibliography"/>
        <w:ind w:left="720" w:hanging="720"/>
      </w:pPr>
      <w:r w:rsidRPr="00190ECE">
        <w:t xml:space="preserve">Hacquard, S., B. Kracher, T. Maekawa, S. Vernaldi, P. Schulze-Lefert and E. V. L. van Themaat (2013). "Mosaic genome structure of the barley powdery mildew pathogen and conservation of transcriptional programs in divergent hosts." </w:t>
      </w:r>
      <w:r w:rsidRPr="00190ECE">
        <w:rPr>
          <w:u w:val="single"/>
        </w:rPr>
        <w:t>Proceedings of the National Academy of Sciences</w:t>
      </w:r>
      <w:r w:rsidRPr="00190ECE">
        <w:t xml:space="preserve"> </w:t>
      </w:r>
      <w:r w:rsidRPr="00190ECE">
        <w:rPr>
          <w:b/>
        </w:rPr>
        <w:t>110</w:t>
      </w:r>
      <w:r w:rsidRPr="00190ECE">
        <w:t>(24): E2219-E2228.</w:t>
      </w:r>
    </w:p>
    <w:p w14:paraId="7A6E2693" w14:textId="77777777" w:rsidR="00190ECE" w:rsidRPr="00190ECE" w:rsidRDefault="00190ECE" w:rsidP="00FF5308">
      <w:pPr>
        <w:pStyle w:val="EndNoteBibliography"/>
        <w:ind w:left="720" w:hanging="720"/>
      </w:pPr>
      <w:r w:rsidRPr="00190ECE">
        <w:t xml:space="preserve">Hahn, M. (2014). "The rising threat of fungicide resistance in plant pathogenic fungi: Botrytis as a case study." </w:t>
      </w:r>
      <w:r w:rsidRPr="00190ECE">
        <w:rPr>
          <w:u w:val="single"/>
        </w:rPr>
        <w:t>Journal of chemical biology</w:t>
      </w:r>
      <w:r w:rsidRPr="00190ECE">
        <w:t xml:space="preserve"> </w:t>
      </w:r>
      <w:r w:rsidRPr="00190ECE">
        <w:rPr>
          <w:b/>
        </w:rPr>
        <w:t>7</w:t>
      </w:r>
      <w:r w:rsidRPr="00190ECE">
        <w:t>(4): 133-141.</w:t>
      </w:r>
    </w:p>
    <w:p w14:paraId="6CADC2AF" w14:textId="77777777" w:rsidR="00190ECE" w:rsidRPr="00190ECE" w:rsidRDefault="00190ECE" w:rsidP="00FF5308">
      <w:pPr>
        <w:pStyle w:val="EndNoteBibliography"/>
        <w:ind w:left="720" w:hanging="720"/>
      </w:pPr>
      <w:r w:rsidRPr="00190ECE">
        <w:t xml:space="preserve">Harren, K., B. Brandhoff, M. Knödler and B. Tudzynski (2013). "The high-affinity phosphodiesterase BcPde2 has impact on growth, differentiation and virulence of the phytopathogenic ascomycete Botrytis cinerea." </w:t>
      </w:r>
      <w:r w:rsidRPr="00190ECE">
        <w:rPr>
          <w:u w:val="single"/>
        </w:rPr>
        <w:t>PLOS one</w:t>
      </w:r>
      <w:r w:rsidRPr="00190ECE">
        <w:t xml:space="preserve"> </w:t>
      </w:r>
      <w:r w:rsidRPr="00190ECE">
        <w:rPr>
          <w:b/>
        </w:rPr>
        <w:t>8</w:t>
      </w:r>
      <w:r w:rsidRPr="00190ECE">
        <w:t>(11): e78525.</w:t>
      </w:r>
    </w:p>
    <w:p w14:paraId="7CCF552A" w14:textId="77777777" w:rsidR="00190ECE" w:rsidRPr="00190ECE" w:rsidRDefault="00190ECE" w:rsidP="00FF5308">
      <w:pPr>
        <w:pStyle w:val="EndNoteBibliography"/>
        <w:ind w:left="720" w:hanging="720"/>
      </w:pPr>
      <w:r w:rsidRPr="00190ECE">
        <w:t xml:space="preserve">Hevia, M. A., P. Canessa, H. Müller-Esparza and L. F. Larrondo (2015). "A circadian oscillator in the fungus Botrytis cinerea regulates virulence when infecting Arabidopsis thaliana." </w:t>
      </w:r>
      <w:r w:rsidRPr="00190ECE">
        <w:rPr>
          <w:u w:val="single"/>
        </w:rPr>
        <w:t>Proceedings of the National Academy of Sciences</w:t>
      </w:r>
      <w:r w:rsidRPr="00190ECE">
        <w:t xml:space="preserve"> </w:t>
      </w:r>
      <w:r w:rsidRPr="00190ECE">
        <w:rPr>
          <w:b/>
        </w:rPr>
        <w:t>112</w:t>
      </w:r>
      <w:r w:rsidRPr="00190ECE">
        <w:t>(28): 8744-8749.</w:t>
      </w:r>
    </w:p>
    <w:p w14:paraId="28581D4D" w14:textId="77777777" w:rsidR="00190ECE" w:rsidRPr="00190ECE" w:rsidRDefault="00190ECE" w:rsidP="00FF5308">
      <w:pPr>
        <w:pStyle w:val="EndNoteBibliography"/>
        <w:ind w:left="720" w:hanging="720"/>
      </w:pPr>
      <w:r w:rsidRPr="00190ECE">
        <w:t xml:space="preserve">Hyten, D. L., Q. Song, Y. Zhu, I.-Y. Choi, R. L. Nelson, J. M. Costa, J. E. Specht, R. C. Shoemaker and P. B. Cregan (2006). "Impacts of genetic bottlenecks on soybean genome diversity." </w:t>
      </w:r>
      <w:r w:rsidRPr="00190ECE">
        <w:rPr>
          <w:u w:val="single"/>
        </w:rPr>
        <w:t>Proceedings of the National Academy of Sciences</w:t>
      </w:r>
      <w:r w:rsidRPr="00190ECE">
        <w:t xml:space="preserve"> </w:t>
      </w:r>
      <w:r w:rsidRPr="00190ECE">
        <w:rPr>
          <w:b/>
        </w:rPr>
        <w:t>103</w:t>
      </w:r>
      <w:r w:rsidRPr="00190ECE">
        <w:t>(45): 16666-16671.</w:t>
      </w:r>
    </w:p>
    <w:p w14:paraId="693580AA" w14:textId="77777777" w:rsidR="00190ECE" w:rsidRPr="00190ECE" w:rsidRDefault="00190ECE" w:rsidP="00FF5308">
      <w:pPr>
        <w:pStyle w:val="EndNoteBibliography"/>
        <w:ind w:left="720" w:hanging="720"/>
      </w:pPr>
      <w:r w:rsidRPr="00190ECE">
        <w:t xml:space="preserve">Jombart, T. (2008). "adegenet: a R package for the multivariate analysis of genetic markers." </w:t>
      </w:r>
      <w:r w:rsidRPr="00190ECE">
        <w:rPr>
          <w:u w:val="single"/>
        </w:rPr>
        <w:t>Bioinformatics</w:t>
      </w:r>
      <w:r w:rsidRPr="00190ECE">
        <w:t xml:space="preserve"> </w:t>
      </w:r>
      <w:r w:rsidRPr="00190ECE">
        <w:rPr>
          <w:b/>
        </w:rPr>
        <w:t>24</w:t>
      </w:r>
      <w:r w:rsidRPr="00190ECE">
        <w:t>(11): 1403-1405.</w:t>
      </w:r>
    </w:p>
    <w:p w14:paraId="48B18364" w14:textId="77777777" w:rsidR="00190ECE" w:rsidRPr="00190ECE" w:rsidRDefault="00190ECE" w:rsidP="00FF5308">
      <w:pPr>
        <w:pStyle w:val="EndNoteBibliography"/>
        <w:ind w:left="720" w:hanging="720"/>
      </w:pPr>
      <w:r w:rsidRPr="00190ECE">
        <w:t xml:space="preserve">Jones, J. D. and J. L. Dangl (2006). "The plant immune system." </w:t>
      </w:r>
      <w:r w:rsidRPr="00190ECE">
        <w:rPr>
          <w:u w:val="single"/>
        </w:rPr>
        <w:t>Nature</w:t>
      </w:r>
      <w:r w:rsidRPr="00190ECE">
        <w:t xml:space="preserve"> </w:t>
      </w:r>
      <w:r w:rsidRPr="00190ECE">
        <w:rPr>
          <w:b/>
        </w:rPr>
        <w:t>444</w:t>
      </w:r>
      <w:r w:rsidRPr="00190ECE">
        <w:t>(7117): 323-329.</w:t>
      </w:r>
    </w:p>
    <w:p w14:paraId="613B8F61" w14:textId="77777777" w:rsidR="00190ECE" w:rsidRPr="00190ECE" w:rsidRDefault="00190ECE" w:rsidP="00FF5308">
      <w:pPr>
        <w:pStyle w:val="EndNoteBibliography"/>
        <w:ind w:left="720" w:hanging="720"/>
      </w:pPr>
      <w:r w:rsidRPr="00190ECE">
        <w:t xml:space="preserve">Karasov, T. L., E. Chae, J. J. Herman and J. Bergelson (2017). "Mechanisms to mitigate the trade-off between growth and defense." </w:t>
      </w:r>
      <w:r w:rsidRPr="00190ECE">
        <w:rPr>
          <w:u w:val="single"/>
        </w:rPr>
        <w:t>The Plant Cell</w:t>
      </w:r>
      <w:r w:rsidRPr="00190ECE">
        <w:t xml:space="preserve"> </w:t>
      </w:r>
      <w:r w:rsidRPr="00190ECE">
        <w:rPr>
          <w:b/>
        </w:rPr>
        <w:t>29</w:t>
      </w:r>
      <w:r w:rsidRPr="00190ECE">
        <w:t>(4): 666-680.</w:t>
      </w:r>
    </w:p>
    <w:p w14:paraId="05C6120C" w14:textId="77777777" w:rsidR="00190ECE" w:rsidRPr="00190ECE" w:rsidRDefault="00190ECE" w:rsidP="00FF5308">
      <w:pPr>
        <w:pStyle w:val="EndNoteBibliography"/>
        <w:ind w:left="720" w:hanging="720"/>
      </w:pPr>
      <w:r w:rsidRPr="00190ECE">
        <w:t xml:space="preserve">Katan, T. (1999). "Current status of vegetative compatibility groups in Fusarium oxysporum." </w:t>
      </w:r>
      <w:r w:rsidRPr="00190ECE">
        <w:rPr>
          <w:u w:val="single"/>
        </w:rPr>
        <w:t>Phytoparasitica</w:t>
      </w:r>
      <w:r w:rsidRPr="00190ECE">
        <w:t xml:space="preserve"> </w:t>
      </w:r>
      <w:r w:rsidRPr="00190ECE">
        <w:rPr>
          <w:b/>
        </w:rPr>
        <w:t>27</w:t>
      </w:r>
      <w:r w:rsidRPr="00190ECE">
        <w:t>(1): 51-64.</w:t>
      </w:r>
    </w:p>
    <w:p w14:paraId="459B0520" w14:textId="77777777" w:rsidR="00190ECE" w:rsidRPr="00190ECE" w:rsidRDefault="00190ECE" w:rsidP="00FF5308">
      <w:pPr>
        <w:pStyle w:val="EndNoteBibliography"/>
        <w:ind w:left="720" w:hanging="720"/>
      </w:pPr>
      <w:r w:rsidRPr="00190ECE">
        <w:t xml:space="preserve">Keen, N. (1992). "The molecular biology of disease resistance." </w:t>
      </w:r>
      <w:r w:rsidRPr="00190ECE">
        <w:rPr>
          <w:u w:val="single"/>
        </w:rPr>
        <w:t>Plant molecular biology</w:t>
      </w:r>
      <w:r w:rsidRPr="00190ECE">
        <w:t xml:space="preserve"> </w:t>
      </w:r>
      <w:r w:rsidRPr="00190ECE">
        <w:rPr>
          <w:b/>
        </w:rPr>
        <w:t>19</w:t>
      </w:r>
      <w:r w:rsidRPr="00190ECE">
        <w:t>(1): 109-122.</w:t>
      </w:r>
    </w:p>
    <w:p w14:paraId="4C75AC7E" w14:textId="77777777" w:rsidR="00190ECE" w:rsidRPr="00190ECE" w:rsidRDefault="00190ECE" w:rsidP="00FF5308">
      <w:pPr>
        <w:pStyle w:val="EndNoteBibliography"/>
        <w:ind w:left="720" w:hanging="720"/>
      </w:pPr>
      <w:r w:rsidRPr="00190ECE">
        <w:t xml:space="preserve">Kliebenstein, D. J., H. C. Rowe and K. J. Denby (2005). "Secondary metabolites influence Arabidopsis/Botrytis interactions: variation in host production and pathogen sensitivity." </w:t>
      </w:r>
      <w:r w:rsidRPr="00190ECE">
        <w:rPr>
          <w:u w:val="single"/>
        </w:rPr>
        <w:t>The Plant Journal</w:t>
      </w:r>
      <w:r w:rsidRPr="00190ECE">
        <w:t xml:space="preserve"> </w:t>
      </w:r>
      <w:r w:rsidRPr="00190ECE">
        <w:rPr>
          <w:b/>
        </w:rPr>
        <w:t>44</w:t>
      </w:r>
      <w:r w:rsidRPr="00190ECE">
        <w:t>(1): 25-36.</w:t>
      </w:r>
    </w:p>
    <w:p w14:paraId="27BD1109" w14:textId="77777777" w:rsidR="00190ECE" w:rsidRPr="00190ECE" w:rsidRDefault="00190ECE" w:rsidP="00FF5308">
      <w:pPr>
        <w:pStyle w:val="EndNoteBibliography"/>
        <w:ind w:left="720" w:hanging="720"/>
      </w:pPr>
      <w:r w:rsidRPr="00190ECE">
        <w:t xml:space="preserve">Koenig, D., J. M. Jiménez-Gómez, S. Kimura, D. Fulop, D. H. Chitwood, L. R. Headland, R. Kumar, M. F. Covington, U. K. Devisetty and A. V. Tat (2013). "Comparative transcriptomics reveals patterns of selection in domesticated and wild tomato." </w:t>
      </w:r>
      <w:r w:rsidRPr="00190ECE">
        <w:rPr>
          <w:u w:val="single"/>
        </w:rPr>
        <w:t>Proceedings of the National Academy of Sciences</w:t>
      </w:r>
      <w:r w:rsidRPr="00190ECE">
        <w:t xml:space="preserve"> </w:t>
      </w:r>
      <w:r w:rsidRPr="00190ECE">
        <w:rPr>
          <w:b/>
        </w:rPr>
        <w:t>110</w:t>
      </w:r>
      <w:r w:rsidRPr="00190ECE">
        <w:t>(28): E2655-E2662.</w:t>
      </w:r>
    </w:p>
    <w:p w14:paraId="7A8CBCEB" w14:textId="77777777" w:rsidR="00190ECE" w:rsidRPr="00190ECE" w:rsidRDefault="00190ECE" w:rsidP="00FF5308">
      <w:pPr>
        <w:pStyle w:val="EndNoteBibliography"/>
        <w:ind w:left="720" w:hanging="720"/>
      </w:pPr>
      <w:r w:rsidRPr="00190ECE">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190ECE">
        <w:rPr>
          <w:u w:val="single"/>
        </w:rPr>
        <w:t>Plant Physiology</w:t>
      </w:r>
      <w:r w:rsidRPr="00190ECE">
        <w:t>: pp. 00997.02015.</w:t>
      </w:r>
    </w:p>
    <w:p w14:paraId="5D437254" w14:textId="77777777" w:rsidR="00190ECE" w:rsidRPr="00190ECE" w:rsidRDefault="00190ECE" w:rsidP="00FF5308">
      <w:pPr>
        <w:pStyle w:val="EndNoteBibliography"/>
        <w:ind w:left="720" w:hanging="720"/>
      </w:pPr>
      <w:r w:rsidRPr="00190ECE">
        <w:t xml:space="preserve">Kover, P. X. and B. A. Schaal (2002). "Genetic variation for disease resistance and tolerance among Arabidopsis thaliana accessions." </w:t>
      </w:r>
      <w:r w:rsidRPr="00190ECE">
        <w:rPr>
          <w:u w:val="single"/>
        </w:rPr>
        <w:t>Proceedings of the National Academy of Sciences</w:t>
      </w:r>
      <w:r w:rsidRPr="00190ECE">
        <w:t xml:space="preserve"> </w:t>
      </w:r>
      <w:r w:rsidRPr="00190ECE">
        <w:rPr>
          <w:b/>
        </w:rPr>
        <w:t>99</w:t>
      </w:r>
      <w:r w:rsidRPr="00190ECE">
        <w:t>(17): 11270-11274.</w:t>
      </w:r>
    </w:p>
    <w:p w14:paraId="4EAED45E" w14:textId="77777777" w:rsidR="00190ECE" w:rsidRPr="00190ECE" w:rsidRDefault="00190ECE" w:rsidP="00FF5308">
      <w:pPr>
        <w:pStyle w:val="EndNoteBibliography"/>
        <w:ind w:left="720" w:hanging="720"/>
      </w:pPr>
      <w:r w:rsidRPr="00190ECE">
        <w:t xml:space="preserve">Kretschmer, M. and M. Hahn (2008). "Fungicide resistance and genetic diversity of Botrytis cinerea isolates from a vineyard in Germany." </w:t>
      </w:r>
      <w:r w:rsidRPr="00190ECE">
        <w:rPr>
          <w:u w:val="single"/>
        </w:rPr>
        <w:t>Journal of Plant Diseases and Protection</w:t>
      </w:r>
      <w:r w:rsidRPr="00190ECE">
        <w:t>: 214-219.</w:t>
      </w:r>
    </w:p>
    <w:p w14:paraId="458DA663" w14:textId="77777777" w:rsidR="00190ECE" w:rsidRPr="00190ECE" w:rsidRDefault="00190ECE" w:rsidP="00FF5308">
      <w:pPr>
        <w:pStyle w:val="EndNoteBibliography"/>
        <w:ind w:left="720" w:hanging="720"/>
      </w:pPr>
      <w:r w:rsidRPr="00190ECE">
        <w:t xml:space="preserve">Kurtz, S., A. Phillippy, A. L. Delcher, M. Smoot, M. Shumway, C. Antonescu and S. L. Salzberg (2004). "Versatile and open software for comparing large genomes." </w:t>
      </w:r>
      <w:r w:rsidRPr="00190ECE">
        <w:rPr>
          <w:u w:val="single"/>
        </w:rPr>
        <w:t>Genome biology</w:t>
      </w:r>
      <w:r w:rsidRPr="00190ECE">
        <w:t xml:space="preserve"> </w:t>
      </w:r>
      <w:r w:rsidRPr="00190ECE">
        <w:rPr>
          <w:b/>
        </w:rPr>
        <w:t>5</w:t>
      </w:r>
      <w:r w:rsidRPr="00190ECE">
        <w:t>(2): R12.</w:t>
      </w:r>
    </w:p>
    <w:p w14:paraId="6FC580D7" w14:textId="77777777" w:rsidR="00190ECE" w:rsidRPr="00190ECE" w:rsidRDefault="00190ECE" w:rsidP="00FF5308">
      <w:pPr>
        <w:pStyle w:val="EndNoteBibliography"/>
        <w:ind w:left="720" w:hanging="720"/>
      </w:pPr>
      <w:r w:rsidRPr="00190ECE">
        <w:t xml:space="preserve">Lin, T., G. Zhu, J. Zhang, X. Xu, Q. Yu, Z. Zheng, Z. Zhang, Y. Lun, S. Li and X. Wang (2014). "Genomic analyses provide insights into the history of tomato breeding." </w:t>
      </w:r>
      <w:r w:rsidRPr="00190ECE">
        <w:rPr>
          <w:u w:val="single"/>
        </w:rPr>
        <w:t>Nature genetics</w:t>
      </w:r>
      <w:r w:rsidRPr="00190ECE">
        <w:t xml:space="preserve"> </w:t>
      </w:r>
      <w:r w:rsidRPr="00190ECE">
        <w:rPr>
          <w:b/>
        </w:rPr>
        <w:t>46</w:t>
      </w:r>
      <w:r w:rsidRPr="00190ECE">
        <w:t>(11): 1220.</w:t>
      </w:r>
    </w:p>
    <w:p w14:paraId="72BD9CAE" w14:textId="77777777" w:rsidR="00190ECE" w:rsidRPr="00190ECE" w:rsidRDefault="00190ECE" w:rsidP="00FF5308">
      <w:pPr>
        <w:pStyle w:val="EndNoteBibliography"/>
        <w:ind w:left="720" w:hanging="720"/>
      </w:pPr>
      <w:r w:rsidRPr="00190ECE">
        <w:t xml:space="preserve">Liu, B., Y.-B. Hong, Y.-F. Zhang, X.-H. Li, L. Huang, H.-J. Zhang, D.-Y. Li and F.-M. Song (2014). "Tomato WRKY transcriptional factor SlDRW1 is required for disease resistance against Botrytis cinerea and tolerance to oxidative stress." </w:t>
      </w:r>
      <w:r w:rsidRPr="00190ECE">
        <w:rPr>
          <w:u w:val="single"/>
        </w:rPr>
        <w:t>Plant Science</w:t>
      </w:r>
      <w:r w:rsidRPr="00190ECE">
        <w:t xml:space="preserve"> </w:t>
      </w:r>
      <w:r w:rsidRPr="00190ECE">
        <w:rPr>
          <w:b/>
        </w:rPr>
        <w:t>227</w:t>
      </w:r>
      <w:r w:rsidRPr="00190ECE">
        <w:t>: 145-156.</w:t>
      </w:r>
    </w:p>
    <w:p w14:paraId="3C594F40" w14:textId="77777777" w:rsidR="00190ECE" w:rsidRPr="00190ECE" w:rsidRDefault="00190ECE" w:rsidP="00FF5308">
      <w:pPr>
        <w:pStyle w:val="EndNoteBibliography"/>
        <w:ind w:left="720" w:hanging="720"/>
      </w:pPr>
      <w:r w:rsidRPr="00190ECE">
        <w:t xml:space="preserve">Lo Presti, L., C. López Díaz, D. Turrà, A. Di Pietro, M. Hampel, K. Heimel and R. Kahmann (2016). "A conserved co‐chaperone is required for virulence in fungal plant pathogens." </w:t>
      </w:r>
      <w:r w:rsidRPr="00190ECE">
        <w:rPr>
          <w:u w:val="single"/>
        </w:rPr>
        <w:t>New Phytologist</w:t>
      </w:r>
      <w:r w:rsidRPr="00190ECE">
        <w:t xml:space="preserve"> </w:t>
      </w:r>
      <w:r w:rsidRPr="00190ECE">
        <w:rPr>
          <w:b/>
        </w:rPr>
        <w:t>209</w:t>
      </w:r>
      <w:r w:rsidRPr="00190ECE">
        <w:t>(3): 1135-1148.</w:t>
      </w:r>
    </w:p>
    <w:p w14:paraId="097237E7" w14:textId="77777777" w:rsidR="00190ECE" w:rsidRPr="00190ECE" w:rsidRDefault="00190ECE" w:rsidP="00FF5308">
      <w:pPr>
        <w:pStyle w:val="EndNoteBibliography"/>
        <w:ind w:left="720" w:hanging="720"/>
      </w:pPr>
      <w:r w:rsidRPr="00190ECE">
        <w:t xml:space="preserve">Loxdale, H. D., G. Lushai and J. A. Harvey (2011). "The evolutionary improbability of ‘generalism’in nature, with special reference to insects." </w:t>
      </w:r>
      <w:r w:rsidRPr="00190ECE">
        <w:rPr>
          <w:u w:val="single"/>
        </w:rPr>
        <w:t>Biological Journal of the Linnean Society</w:t>
      </w:r>
      <w:r w:rsidRPr="00190ECE">
        <w:t xml:space="preserve"> </w:t>
      </w:r>
      <w:r w:rsidRPr="00190ECE">
        <w:rPr>
          <w:b/>
        </w:rPr>
        <w:t>103</w:t>
      </w:r>
      <w:r w:rsidRPr="00190ECE">
        <w:t>(1): 1-18.</w:t>
      </w:r>
    </w:p>
    <w:p w14:paraId="48D9DDEB" w14:textId="77777777" w:rsidR="00190ECE" w:rsidRPr="00190ECE" w:rsidRDefault="00190ECE" w:rsidP="00FF5308">
      <w:pPr>
        <w:pStyle w:val="EndNoteBibliography"/>
        <w:ind w:left="720" w:hanging="720"/>
      </w:pPr>
      <w:r w:rsidRPr="00190ECE">
        <w:t xml:space="preserve">Ma, Z. and T. J. Michailides (2005). "Genetic structure of Botrytis cinerea populations from different host plants in California." </w:t>
      </w:r>
      <w:r w:rsidRPr="00190ECE">
        <w:rPr>
          <w:u w:val="single"/>
        </w:rPr>
        <w:t>Plant disease</w:t>
      </w:r>
      <w:r w:rsidRPr="00190ECE">
        <w:t xml:space="preserve"> </w:t>
      </w:r>
      <w:r w:rsidRPr="00190ECE">
        <w:rPr>
          <w:b/>
        </w:rPr>
        <w:t>89</w:t>
      </w:r>
      <w:r w:rsidRPr="00190ECE">
        <w:t>(10): 1083-1089.</w:t>
      </w:r>
    </w:p>
    <w:p w14:paraId="4E5C396B" w14:textId="77777777" w:rsidR="00190ECE" w:rsidRPr="00190ECE" w:rsidRDefault="00190ECE" w:rsidP="00FF5308">
      <w:pPr>
        <w:pStyle w:val="EndNoteBibliography"/>
        <w:ind w:left="720" w:hanging="720"/>
      </w:pPr>
      <w:r w:rsidRPr="00190ECE">
        <w:t xml:space="preserve">Martinez, F., D. Blancard, P. Lecomte, C. Levis, B. Dubos and M. Fermaud (2003). "Phenotypic differences between vacuma and transposa subpopulations of Botrytis cinerea." </w:t>
      </w:r>
      <w:r w:rsidRPr="00190ECE">
        <w:rPr>
          <w:u w:val="single"/>
        </w:rPr>
        <w:t>European Journal of Plant Pathology</w:t>
      </w:r>
      <w:r w:rsidRPr="00190ECE">
        <w:t xml:space="preserve"> </w:t>
      </w:r>
      <w:r w:rsidRPr="00190ECE">
        <w:rPr>
          <w:b/>
        </w:rPr>
        <w:t>109</w:t>
      </w:r>
      <w:r w:rsidRPr="00190ECE">
        <w:t>(5): 479-488.</w:t>
      </w:r>
    </w:p>
    <w:p w14:paraId="31F6066F" w14:textId="77777777" w:rsidR="00190ECE" w:rsidRPr="00190ECE" w:rsidRDefault="00190ECE" w:rsidP="00FF5308">
      <w:pPr>
        <w:pStyle w:val="EndNoteBibliography"/>
        <w:ind w:left="720" w:hanging="720"/>
      </w:pPr>
      <w:r w:rsidRPr="00190ECE">
        <w:t xml:space="preserve">Miller, J. and S. Tanksley (1990). "RFLP analysis of phylogenetic relationships and genetic variation in the genus Lycopersicon." </w:t>
      </w:r>
      <w:r w:rsidRPr="00190ECE">
        <w:rPr>
          <w:u w:val="single"/>
        </w:rPr>
        <w:t>TAG Theoretical and Applied Genetics</w:t>
      </w:r>
      <w:r w:rsidRPr="00190ECE">
        <w:t xml:space="preserve"> </w:t>
      </w:r>
      <w:r w:rsidRPr="00190ECE">
        <w:rPr>
          <w:b/>
        </w:rPr>
        <w:t>80</w:t>
      </w:r>
      <w:r w:rsidRPr="00190ECE">
        <w:t>(4): 437-448.</w:t>
      </w:r>
    </w:p>
    <w:p w14:paraId="14C83913" w14:textId="77777777" w:rsidR="00190ECE" w:rsidRPr="00190ECE" w:rsidRDefault="00190ECE" w:rsidP="00FF5308">
      <w:pPr>
        <w:pStyle w:val="EndNoteBibliography"/>
        <w:ind w:left="720" w:hanging="720"/>
      </w:pPr>
      <w:r w:rsidRPr="00190ECE">
        <w:t xml:space="preserve">Müller, N. A., C. L. Wijnen, A. Srinivasan, M. Ryngajllo, I. Ofner, T. Lin, A. Ranjan, D. West, J. N. Maloof and N. R. Sinha (2016). "Domestication selected for deceleration of the circadian clock in cultivated tomato." </w:t>
      </w:r>
      <w:r w:rsidRPr="00190ECE">
        <w:rPr>
          <w:u w:val="single"/>
        </w:rPr>
        <w:t>Nature genetics</w:t>
      </w:r>
      <w:r w:rsidRPr="00190ECE">
        <w:t xml:space="preserve"> </w:t>
      </w:r>
      <w:r w:rsidRPr="00190ECE">
        <w:rPr>
          <w:b/>
        </w:rPr>
        <w:t>48</w:t>
      </w:r>
      <w:r w:rsidRPr="00190ECE">
        <w:t>(1): 89-93.</w:t>
      </w:r>
    </w:p>
    <w:p w14:paraId="72B0CE28" w14:textId="77777777" w:rsidR="00190ECE" w:rsidRPr="00190ECE" w:rsidRDefault="00190ECE" w:rsidP="00FF5308">
      <w:pPr>
        <w:pStyle w:val="EndNoteBibliography"/>
        <w:ind w:left="720" w:hanging="720"/>
      </w:pPr>
      <w:r w:rsidRPr="00190ECE">
        <w:t xml:space="preserve">Nicot, P., A. Moretti, C. Romiti, M. Bardin, C. Caranta and H. Ferriere (2002). "Differences in susceptibility of pruning wounds and leaves to infection by Botrytis cinerea among wild tomato accessions." </w:t>
      </w:r>
      <w:r w:rsidRPr="00190ECE">
        <w:rPr>
          <w:u w:val="single"/>
        </w:rPr>
        <w:t>TGC Report</w:t>
      </w:r>
      <w:r w:rsidRPr="00190ECE">
        <w:t xml:space="preserve"> </w:t>
      </w:r>
      <w:r w:rsidRPr="00190ECE">
        <w:rPr>
          <w:b/>
        </w:rPr>
        <w:t>52</w:t>
      </w:r>
      <w:r w:rsidRPr="00190ECE">
        <w:t>: 24-26.</w:t>
      </w:r>
    </w:p>
    <w:p w14:paraId="086070D8" w14:textId="77777777" w:rsidR="00190ECE" w:rsidRPr="00190ECE" w:rsidRDefault="00190ECE" w:rsidP="00FF5308">
      <w:pPr>
        <w:pStyle w:val="EndNoteBibliography"/>
        <w:ind w:left="720" w:hanging="720"/>
      </w:pPr>
      <w:r w:rsidRPr="00190ECE">
        <w:t xml:space="preserve">Nicot, P. C. and A. Baille (1996). Integrated control of Botrytis cinerea on greenhouse tomatoes. </w:t>
      </w:r>
      <w:r w:rsidRPr="00190ECE">
        <w:rPr>
          <w:u w:val="single"/>
        </w:rPr>
        <w:t>Aerial Plant Surface Microbiology</w:t>
      </w:r>
      <w:r w:rsidRPr="00190ECE">
        <w:t>, Springer</w:t>
      </w:r>
      <w:r w:rsidRPr="00190ECE">
        <w:rPr>
          <w:b/>
        </w:rPr>
        <w:t xml:space="preserve">: </w:t>
      </w:r>
      <w:r w:rsidRPr="00190ECE">
        <w:t>169-189.</w:t>
      </w:r>
    </w:p>
    <w:p w14:paraId="4389E0D3" w14:textId="77777777" w:rsidR="00190ECE" w:rsidRPr="00190ECE" w:rsidRDefault="00190ECE" w:rsidP="00FF5308">
      <w:pPr>
        <w:pStyle w:val="EndNoteBibliography"/>
        <w:ind w:left="720" w:hanging="720"/>
      </w:pPr>
      <w:r w:rsidRPr="00190ECE">
        <w:t xml:space="preserve">Nomura, K., M. Melotto and S.-Y. He (2005). "Suppression of host defense in compatible plant–Pseudomonas syringae interactions." </w:t>
      </w:r>
      <w:r w:rsidRPr="00190ECE">
        <w:rPr>
          <w:u w:val="single"/>
        </w:rPr>
        <w:t>Current opinion in plant biology</w:t>
      </w:r>
      <w:r w:rsidRPr="00190ECE">
        <w:t xml:space="preserve"> </w:t>
      </w:r>
      <w:r w:rsidRPr="00190ECE">
        <w:rPr>
          <w:b/>
        </w:rPr>
        <w:t>8</w:t>
      </w:r>
      <w:r w:rsidRPr="00190ECE">
        <w:t>(4): 361-368.</w:t>
      </w:r>
    </w:p>
    <w:p w14:paraId="215E46E0" w14:textId="77777777" w:rsidR="00190ECE" w:rsidRPr="00190ECE" w:rsidRDefault="00190ECE" w:rsidP="00FF5308">
      <w:pPr>
        <w:pStyle w:val="EndNoteBibliography"/>
        <w:ind w:left="720" w:hanging="720"/>
      </w:pPr>
      <w:r w:rsidRPr="00190ECE">
        <w:t xml:space="preserve">Ober, U., W. Huang, M. Magwire, M. Schlather, H. Simianer and T. F. Mackay (2015). "Accounting for genetic architecture improves sequence based genomic prediction for a Drosophila fitness trait." </w:t>
      </w:r>
      <w:r w:rsidRPr="00190ECE">
        <w:rPr>
          <w:u w:val="single"/>
        </w:rPr>
        <w:t>PLoS One</w:t>
      </w:r>
      <w:r w:rsidRPr="00190ECE">
        <w:t xml:space="preserve"> </w:t>
      </w:r>
      <w:r w:rsidRPr="00190ECE">
        <w:rPr>
          <w:b/>
        </w:rPr>
        <w:t>10</w:t>
      </w:r>
      <w:r w:rsidRPr="00190ECE">
        <w:t>(5): e0126880.</w:t>
      </w:r>
    </w:p>
    <w:p w14:paraId="63D5C464" w14:textId="77777777" w:rsidR="00190ECE" w:rsidRPr="00190ECE" w:rsidRDefault="00190ECE" w:rsidP="00FF5308">
      <w:pPr>
        <w:pStyle w:val="EndNoteBibliography"/>
        <w:ind w:left="720" w:hanging="720"/>
      </w:pPr>
      <w:r w:rsidRPr="00190ECE">
        <w:t xml:space="preserve">Ormond, E. L., A. P. Thomas, P. J. Pugh, J. K. Pell and H. E. Roy (2010). "A fungal pathogen in time and space: the population dynamics of Beauveria bassiana in a conifer forest." </w:t>
      </w:r>
      <w:r w:rsidRPr="00190ECE">
        <w:rPr>
          <w:u w:val="single"/>
        </w:rPr>
        <w:t>FEMS microbiology ecology</w:t>
      </w:r>
      <w:r w:rsidRPr="00190ECE">
        <w:t xml:space="preserve"> </w:t>
      </w:r>
      <w:r w:rsidRPr="00190ECE">
        <w:rPr>
          <w:b/>
        </w:rPr>
        <w:t>74</w:t>
      </w:r>
      <w:r w:rsidRPr="00190ECE">
        <w:t>(1): 146-154.</w:t>
      </w:r>
    </w:p>
    <w:p w14:paraId="0B8F4AF8" w14:textId="77777777" w:rsidR="00190ECE" w:rsidRPr="00190ECE" w:rsidRDefault="00190ECE" w:rsidP="00FF5308">
      <w:pPr>
        <w:pStyle w:val="EndNoteBibliography"/>
        <w:ind w:left="720" w:hanging="720"/>
      </w:pPr>
      <w:r w:rsidRPr="00190ECE">
        <w:t xml:space="preserve">Panthee, D. R. and F. Chen (2010). "Genomics of fungal disease resistance in tomato." </w:t>
      </w:r>
      <w:r w:rsidRPr="00190ECE">
        <w:rPr>
          <w:u w:val="single"/>
        </w:rPr>
        <w:t>Current genomics</w:t>
      </w:r>
      <w:r w:rsidRPr="00190ECE">
        <w:t xml:space="preserve"> </w:t>
      </w:r>
      <w:r w:rsidRPr="00190ECE">
        <w:rPr>
          <w:b/>
        </w:rPr>
        <w:t>11</w:t>
      </w:r>
      <w:r w:rsidRPr="00190ECE">
        <w:t>(1): 30-39.</w:t>
      </w:r>
    </w:p>
    <w:p w14:paraId="264B5439" w14:textId="77777777" w:rsidR="00190ECE" w:rsidRPr="00190ECE" w:rsidRDefault="00190ECE" w:rsidP="00FF5308">
      <w:pPr>
        <w:pStyle w:val="EndNoteBibliography"/>
        <w:ind w:left="720" w:hanging="720"/>
      </w:pPr>
      <w:r w:rsidRPr="00190ECE">
        <w:t xml:space="preserve">Parlevliet, J. E. (2002). "Durability of resistance against fungal, bacterial and viral pathogens; present situation." </w:t>
      </w:r>
      <w:r w:rsidRPr="00190ECE">
        <w:rPr>
          <w:u w:val="single"/>
        </w:rPr>
        <w:t>Euphytica</w:t>
      </w:r>
      <w:r w:rsidRPr="00190ECE">
        <w:t xml:space="preserve"> </w:t>
      </w:r>
      <w:r w:rsidRPr="00190ECE">
        <w:rPr>
          <w:b/>
        </w:rPr>
        <w:t>124</w:t>
      </w:r>
      <w:r w:rsidRPr="00190ECE">
        <w:t>(2): 147-156.</w:t>
      </w:r>
    </w:p>
    <w:p w14:paraId="757E3BD8" w14:textId="77777777" w:rsidR="00190ECE" w:rsidRPr="00190ECE" w:rsidRDefault="00190ECE" w:rsidP="00FF5308">
      <w:pPr>
        <w:pStyle w:val="EndNoteBibliography"/>
        <w:ind w:left="720" w:hanging="720"/>
      </w:pPr>
      <w:r w:rsidRPr="00190ECE">
        <w:t xml:space="preserve">Pau, G., F. Fuchs, O. Sklyar, M. Boutros and W. Huber (2010). "EBImage—an R package for image processing with applications to cellular phenotypes." </w:t>
      </w:r>
      <w:r w:rsidRPr="00190ECE">
        <w:rPr>
          <w:u w:val="single"/>
        </w:rPr>
        <w:t>Bioinformatics</w:t>
      </w:r>
      <w:r w:rsidRPr="00190ECE">
        <w:t xml:space="preserve"> </w:t>
      </w:r>
      <w:r w:rsidRPr="00190ECE">
        <w:rPr>
          <w:b/>
        </w:rPr>
        <w:t>26</w:t>
      </w:r>
      <w:r w:rsidRPr="00190ECE">
        <w:t>(7): 979-981.</w:t>
      </w:r>
    </w:p>
    <w:p w14:paraId="4E2F9CB1" w14:textId="77777777" w:rsidR="00190ECE" w:rsidRPr="00190ECE" w:rsidRDefault="00190ECE" w:rsidP="00FF5308">
      <w:pPr>
        <w:pStyle w:val="EndNoteBibliography"/>
        <w:ind w:left="720" w:hanging="720"/>
      </w:pPr>
      <w:r w:rsidRPr="00190ECE">
        <w:t xml:space="preserve">Pedras, M. S. C. and P. W. Ahiahonu (2005). "Metabolism and detoxification of phytoalexins and analogs by phytopathogenic fungi." </w:t>
      </w:r>
      <w:r w:rsidRPr="00190ECE">
        <w:rPr>
          <w:u w:val="single"/>
        </w:rPr>
        <w:t>Phytochemistry</w:t>
      </w:r>
      <w:r w:rsidRPr="00190ECE">
        <w:t xml:space="preserve"> </w:t>
      </w:r>
      <w:r w:rsidRPr="00190ECE">
        <w:rPr>
          <w:b/>
        </w:rPr>
        <w:t>66</w:t>
      </w:r>
      <w:r w:rsidRPr="00190ECE">
        <w:t>(4): 391-411.</w:t>
      </w:r>
    </w:p>
    <w:p w14:paraId="1AFBF3A3" w14:textId="77777777" w:rsidR="00190ECE" w:rsidRPr="00190ECE" w:rsidRDefault="00190ECE" w:rsidP="00FF5308">
      <w:pPr>
        <w:pStyle w:val="EndNoteBibliography"/>
        <w:ind w:left="720" w:hanging="720"/>
      </w:pPr>
      <w:r w:rsidRPr="00190ECE">
        <w:t xml:space="preserve">Pedras, M. S. C., S. Hossain and R. B. Snitynsky (2011). "Detoxification of cruciferous phytoalexins in Botrytis cinerea: Spontaneous dimerization of a camalexin metabolite." </w:t>
      </w:r>
      <w:r w:rsidRPr="00190ECE">
        <w:rPr>
          <w:u w:val="single"/>
        </w:rPr>
        <w:t>Phytochemistry</w:t>
      </w:r>
      <w:r w:rsidRPr="00190ECE">
        <w:t xml:space="preserve"> </w:t>
      </w:r>
      <w:r w:rsidRPr="00190ECE">
        <w:rPr>
          <w:b/>
        </w:rPr>
        <w:t>72</w:t>
      </w:r>
      <w:r w:rsidRPr="00190ECE">
        <w:t>(2): 199-206.</w:t>
      </w:r>
    </w:p>
    <w:p w14:paraId="1EEF8B51" w14:textId="77777777" w:rsidR="00190ECE" w:rsidRPr="00190ECE" w:rsidRDefault="00190ECE" w:rsidP="00FF5308">
      <w:pPr>
        <w:pStyle w:val="EndNoteBibliography"/>
        <w:ind w:left="720" w:hanging="720"/>
      </w:pPr>
      <w:r w:rsidRPr="00190ECE">
        <w:t xml:space="preserve">Peralta, I., D. Spooner and S. Knapp (2008). "The taxonomy of tomatoes: a revision of wild tomatoes (Solanum section Lycopersicon) and their outgroup relatives in sections Juglandifolium and Lycopersicoides." </w:t>
      </w:r>
      <w:r w:rsidRPr="00190ECE">
        <w:rPr>
          <w:u w:val="single"/>
        </w:rPr>
        <w:t>Syst Bot Monogr</w:t>
      </w:r>
      <w:r w:rsidRPr="00190ECE">
        <w:t xml:space="preserve"> </w:t>
      </w:r>
      <w:r w:rsidRPr="00190ECE">
        <w:rPr>
          <w:b/>
        </w:rPr>
        <w:t>84</w:t>
      </w:r>
      <w:r w:rsidRPr="00190ECE">
        <w:t>: 1-186.</w:t>
      </w:r>
    </w:p>
    <w:p w14:paraId="63066E41" w14:textId="77777777" w:rsidR="00190ECE" w:rsidRPr="00190ECE" w:rsidRDefault="00190ECE" w:rsidP="00FF5308">
      <w:pPr>
        <w:pStyle w:val="EndNoteBibliography"/>
        <w:ind w:left="720" w:hanging="720"/>
      </w:pPr>
      <w:r w:rsidRPr="00190ECE">
        <w:t xml:space="preserve">Persoons, A., E. Morin, C. Delaruelle, T. Payen, F. Halkett, P. Frey, S. De Mita and S. Duplessis (2014). "Patterns of genomic variation in the poplar rust fungus Melampsora larici-populina identify pathogenesis-related factors." </w:t>
      </w:r>
      <w:r w:rsidRPr="00190ECE">
        <w:rPr>
          <w:u w:val="single"/>
        </w:rPr>
        <w:t>Frontiers in plant science</w:t>
      </w:r>
      <w:r w:rsidRPr="00190ECE">
        <w:t xml:space="preserve"> </w:t>
      </w:r>
      <w:r w:rsidRPr="00190ECE">
        <w:rPr>
          <w:b/>
        </w:rPr>
        <w:t>5</w:t>
      </w:r>
      <w:r w:rsidRPr="00190ECE">
        <w:t>.</w:t>
      </w:r>
    </w:p>
    <w:p w14:paraId="5F249F9F" w14:textId="77777777" w:rsidR="00190ECE" w:rsidRPr="00190ECE" w:rsidRDefault="00190ECE" w:rsidP="00FF5308">
      <w:pPr>
        <w:pStyle w:val="EndNoteBibliography"/>
        <w:ind w:left="720" w:hanging="720"/>
      </w:pPr>
      <w:r w:rsidRPr="00190ECE">
        <w:t xml:space="preserve">Pieterse, C. M., D. Van der Does, C. Zamioudis, A. Leon-Reyes and S. C. Van Wees (2012). "Hormonal modulation of plant immunity." </w:t>
      </w:r>
      <w:r w:rsidRPr="00190ECE">
        <w:rPr>
          <w:u w:val="single"/>
        </w:rPr>
        <w:t>Annual review of cell and developmental biology</w:t>
      </w:r>
      <w:r w:rsidRPr="00190ECE">
        <w:t xml:space="preserve"> </w:t>
      </w:r>
      <w:r w:rsidRPr="00190ECE">
        <w:rPr>
          <w:b/>
        </w:rPr>
        <w:t>28</w:t>
      </w:r>
      <w:r w:rsidRPr="00190ECE">
        <w:t>: 489-521.</w:t>
      </w:r>
    </w:p>
    <w:p w14:paraId="2B07460A" w14:textId="77777777" w:rsidR="00190ECE" w:rsidRPr="00190ECE" w:rsidRDefault="00190ECE" w:rsidP="00FF5308">
      <w:pPr>
        <w:pStyle w:val="EndNoteBibliography"/>
        <w:ind w:left="720" w:hanging="720"/>
      </w:pPr>
      <w:r w:rsidRPr="00190ECE">
        <w:t xml:space="preserve">Poland, J. A., P. J. Balint-Kurti, R. J. Wisser, R. C. Pratt and R. J. Nelson (2009). "Shades of gray: the world of quantitative disease resistance." </w:t>
      </w:r>
      <w:r w:rsidRPr="00190ECE">
        <w:rPr>
          <w:u w:val="single"/>
        </w:rPr>
        <w:t>Trends in plant science</w:t>
      </w:r>
      <w:r w:rsidRPr="00190ECE">
        <w:t xml:space="preserve"> </w:t>
      </w:r>
      <w:r w:rsidRPr="00190ECE">
        <w:rPr>
          <w:b/>
        </w:rPr>
        <w:t>14</w:t>
      </w:r>
      <w:r w:rsidRPr="00190ECE">
        <w:t>(1): 21-29.</w:t>
      </w:r>
    </w:p>
    <w:p w14:paraId="33A17A14" w14:textId="77777777" w:rsidR="00190ECE" w:rsidRPr="00190ECE" w:rsidRDefault="00190ECE" w:rsidP="00FF5308">
      <w:pPr>
        <w:pStyle w:val="EndNoteBibliography"/>
        <w:ind w:left="720" w:hanging="720"/>
      </w:pPr>
      <w:r w:rsidRPr="00190ECE">
        <w:t xml:space="preserve">Power, R. A., J. Parkhill and T. de Oliveira (2017). "Microbial genome-wide association studies: lessons from human GWAS." </w:t>
      </w:r>
      <w:r w:rsidRPr="00190ECE">
        <w:rPr>
          <w:u w:val="single"/>
        </w:rPr>
        <w:t>Nature Reviews Genetics</w:t>
      </w:r>
      <w:r w:rsidRPr="00190ECE">
        <w:t xml:space="preserve"> </w:t>
      </w:r>
      <w:r w:rsidRPr="00190ECE">
        <w:rPr>
          <w:b/>
        </w:rPr>
        <w:t>18</w:t>
      </w:r>
      <w:r w:rsidRPr="00190ECE">
        <w:t>(1): 41-50.</w:t>
      </w:r>
    </w:p>
    <w:p w14:paraId="1DC4B5D3" w14:textId="77777777" w:rsidR="00190ECE" w:rsidRPr="00190ECE" w:rsidRDefault="00190ECE" w:rsidP="00FF5308">
      <w:pPr>
        <w:pStyle w:val="EndNoteBibliography"/>
        <w:ind w:left="720" w:hanging="720"/>
      </w:pPr>
      <w:r w:rsidRPr="00190ECE">
        <w:t xml:space="preserve">Quidde, T., P. Büttner and P. Tudzynski (1999). "Evidence for three different specific saponin-detoxifying activities in Botrytis cinerea and cloning and functional analysis of a gene coding for a putative avenacinase." </w:t>
      </w:r>
      <w:r w:rsidRPr="00190ECE">
        <w:rPr>
          <w:u w:val="single"/>
        </w:rPr>
        <w:t>European Journal of Plant Pathology</w:t>
      </w:r>
      <w:r w:rsidRPr="00190ECE">
        <w:t xml:space="preserve"> </w:t>
      </w:r>
      <w:r w:rsidRPr="00190ECE">
        <w:rPr>
          <w:b/>
        </w:rPr>
        <w:t>105</w:t>
      </w:r>
      <w:r w:rsidRPr="00190ECE">
        <w:t>(3): 273-283.</w:t>
      </w:r>
    </w:p>
    <w:p w14:paraId="3586E6D6" w14:textId="77777777" w:rsidR="00190ECE" w:rsidRPr="00190ECE" w:rsidRDefault="00190ECE" w:rsidP="00FF5308">
      <w:pPr>
        <w:pStyle w:val="EndNoteBibliography"/>
        <w:ind w:left="720" w:hanging="720"/>
      </w:pPr>
      <w:r w:rsidRPr="00190ECE">
        <w:t xml:space="preserve">Quidde, T., A. Osbourn and P. Tudzynski (1998). "Detoxification of α-tomatine by Botrytis cinerea." </w:t>
      </w:r>
      <w:r w:rsidRPr="00190ECE">
        <w:rPr>
          <w:u w:val="single"/>
        </w:rPr>
        <w:t>Physiological and Molecular Plant Pathology</w:t>
      </w:r>
      <w:r w:rsidRPr="00190ECE">
        <w:t xml:space="preserve"> </w:t>
      </w:r>
      <w:r w:rsidRPr="00190ECE">
        <w:rPr>
          <w:b/>
        </w:rPr>
        <w:t>52</w:t>
      </w:r>
      <w:r w:rsidRPr="00190ECE">
        <w:t>(3): 151-165.</w:t>
      </w:r>
    </w:p>
    <w:p w14:paraId="5F652B69" w14:textId="77777777" w:rsidR="00190ECE" w:rsidRPr="00190ECE" w:rsidRDefault="00190ECE" w:rsidP="00FF5308">
      <w:pPr>
        <w:pStyle w:val="EndNoteBibliography"/>
        <w:ind w:left="720" w:hanging="720"/>
      </w:pPr>
      <w:r w:rsidRPr="00190ECE">
        <w:t xml:space="preserve">R Development Core Team (2008). "R: A language and environment for statistical computing." </w:t>
      </w:r>
      <w:r w:rsidRPr="00190ECE">
        <w:rPr>
          <w:u w:val="single"/>
        </w:rPr>
        <w:t>R Foundation for Statistical Computing,Vienna, Austria. ISBN 3-900051-07-0</w:t>
      </w:r>
      <w:r w:rsidRPr="00190ECE">
        <w:t>.</w:t>
      </w:r>
    </w:p>
    <w:p w14:paraId="1F78A141" w14:textId="77777777" w:rsidR="00190ECE" w:rsidRPr="00190ECE" w:rsidRDefault="00190ECE" w:rsidP="00FF5308">
      <w:pPr>
        <w:pStyle w:val="EndNoteBibliography"/>
        <w:ind w:left="720" w:hanging="720"/>
      </w:pPr>
      <w:r w:rsidRPr="00190ECE">
        <w:t xml:space="preserve">Romanazzi, G. and S. Droby (2016). Control Strategies for Postharvest Grey Mould on Fruit Crops. </w:t>
      </w:r>
      <w:r w:rsidRPr="00190ECE">
        <w:rPr>
          <w:u w:val="single"/>
        </w:rPr>
        <w:t>Botrytis–the Fungus, the Pathogen and its Management in Agricultural Systems</w:t>
      </w:r>
      <w:r w:rsidRPr="00190ECE">
        <w:t>, Springer</w:t>
      </w:r>
      <w:r w:rsidRPr="00190ECE">
        <w:rPr>
          <w:b/>
        </w:rPr>
        <w:t xml:space="preserve">: </w:t>
      </w:r>
      <w:r w:rsidRPr="00190ECE">
        <w:t>217-228.</w:t>
      </w:r>
    </w:p>
    <w:p w14:paraId="6F02837A" w14:textId="77777777" w:rsidR="00190ECE" w:rsidRPr="00190ECE" w:rsidRDefault="00190ECE" w:rsidP="00FF5308">
      <w:pPr>
        <w:pStyle w:val="EndNoteBibliography"/>
        <w:ind w:left="720" w:hanging="720"/>
      </w:pPr>
      <w:r w:rsidRPr="00190ECE">
        <w:t xml:space="preserve">Rosenthal, J. P. and R. Dirzo (1997). "Effects of life history, domestication and agronomic selection on plant defence against insects: evidence from maizes and wild relatives." </w:t>
      </w:r>
      <w:r w:rsidRPr="00190ECE">
        <w:rPr>
          <w:u w:val="single"/>
        </w:rPr>
        <w:t>Evolutionary Ecology</w:t>
      </w:r>
      <w:r w:rsidRPr="00190ECE">
        <w:t xml:space="preserve"> </w:t>
      </w:r>
      <w:r w:rsidRPr="00190ECE">
        <w:rPr>
          <w:b/>
        </w:rPr>
        <w:t>11</w:t>
      </w:r>
      <w:r w:rsidRPr="00190ECE">
        <w:t>(3): 337-355.</w:t>
      </w:r>
    </w:p>
    <w:p w14:paraId="7F3BB76B" w14:textId="77777777" w:rsidR="00190ECE" w:rsidRPr="00190ECE" w:rsidRDefault="00190ECE" w:rsidP="00FF5308">
      <w:pPr>
        <w:pStyle w:val="EndNoteBibliography"/>
        <w:ind w:left="720" w:hanging="720"/>
      </w:pPr>
      <w:r w:rsidRPr="00190ECE">
        <w:t xml:space="preserve">Rowe, H. C. and D. J. Kliebenstein (2007). "Elevated genetic variation within virulence-associated Botrytis cinerea polygalacturonase loci." </w:t>
      </w:r>
      <w:r w:rsidRPr="00190ECE">
        <w:rPr>
          <w:u w:val="single"/>
        </w:rPr>
        <w:t>Molecular Plant-Microbe Interactions</w:t>
      </w:r>
      <w:r w:rsidRPr="00190ECE">
        <w:t xml:space="preserve"> </w:t>
      </w:r>
      <w:r w:rsidRPr="00190ECE">
        <w:rPr>
          <w:b/>
        </w:rPr>
        <w:t>20</w:t>
      </w:r>
      <w:r w:rsidRPr="00190ECE">
        <w:t>(9): 1126-1137.</w:t>
      </w:r>
    </w:p>
    <w:p w14:paraId="49235C52" w14:textId="77777777" w:rsidR="00190ECE" w:rsidRPr="00190ECE" w:rsidRDefault="00190ECE" w:rsidP="00FF5308">
      <w:pPr>
        <w:pStyle w:val="EndNoteBibliography"/>
        <w:ind w:left="720" w:hanging="720"/>
      </w:pPr>
      <w:r w:rsidRPr="00190ECE">
        <w:t xml:space="preserve">Rowe, H. C. and D. J. Kliebenstein (2008). "Complex genetics control natural variation in Arabidopsis thaliana resistance to Botrytis cinerea." </w:t>
      </w:r>
      <w:r w:rsidRPr="00190ECE">
        <w:rPr>
          <w:u w:val="single"/>
        </w:rPr>
        <w:t>Genetics</w:t>
      </w:r>
      <w:r w:rsidRPr="00190ECE">
        <w:t xml:space="preserve"> </w:t>
      </w:r>
      <w:r w:rsidRPr="00190ECE">
        <w:rPr>
          <w:b/>
        </w:rPr>
        <w:t>180</w:t>
      </w:r>
      <w:r w:rsidRPr="00190ECE">
        <w:t>(4): 2237-2250.</w:t>
      </w:r>
    </w:p>
    <w:p w14:paraId="66D73C21" w14:textId="77777777" w:rsidR="00190ECE" w:rsidRPr="00190ECE" w:rsidRDefault="00190ECE" w:rsidP="00FF5308">
      <w:pPr>
        <w:pStyle w:val="EndNoteBibliography"/>
        <w:ind w:left="720" w:hanging="720"/>
      </w:pPr>
      <w:r w:rsidRPr="00190ECE">
        <w:t xml:space="preserve">Samuel, S., T. Veloukas, A. Papavasileiou and G. S. Karaoglanidis (2012). "Differences in frequency of transposable elements presence in Botrytis cinerea populations from several hosts in Greece." </w:t>
      </w:r>
      <w:r w:rsidRPr="00190ECE">
        <w:rPr>
          <w:u w:val="single"/>
        </w:rPr>
        <w:t>Plant disease</w:t>
      </w:r>
      <w:r w:rsidRPr="00190ECE">
        <w:t xml:space="preserve"> </w:t>
      </w:r>
      <w:r w:rsidRPr="00190ECE">
        <w:rPr>
          <w:b/>
        </w:rPr>
        <w:t>96</w:t>
      </w:r>
      <w:r w:rsidRPr="00190ECE">
        <w:t>(9): 1286-1290.</w:t>
      </w:r>
    </w:p>
    <w:p w14:paraId="691018EF" w14:textId="77777777" w:rsidR="00190ECE" w:rsidRPr="00190ECE" w:rsidRDefault="00190ECE" w:rsidP="00FF5308">
      <w:pPr>
        <w:pStyle w:val="EndNoteBibliography"/>
        <w:ind w:left="720" w:hanging="720"/>
      </w:pPr>
      <w:r w:rsidRPr="00190ECE">
        <w:t xml:space="preserve">Sauerbrunn, N. and N. L. Schlaich (2004). "PCC1: a merging point for pathogen defence and circadian signalling in Arabidopsis." </w:t>
      </w:r>
      <w:r w:rsidRPr="00190ECE">
        <w:rPr>
          <w:u w:val="single"/>
        </w:rPr>
        <w:t>Planta</w:t>
      </w:r>
      <w:r w:rsidRPr="00190ECE">
        <w:t xml:space="preserve"> </w:t>
      </w:r>
      <w:r w:rsidRPr="00190ECE">
        <w:rPr>
          <w:b/>
        </w:rPr>
        <w:t>218</w:t>
      </w:r>
      <w:r w:rsidRPr="00190ECE">
        <w:t>(4): 552-561.</w:t>
      </w:r>
    </w:p>
    <w:p w14:paraId="38C44E5F" w14:textId="77777777" w:rsidR="00190ECE" w:rsidRPr="00190ECE" w:rsidRDefault="00190ECE" w:rsidP="00FF5308">
      <w:pPr>
        <w:pStyle w:val="EndNoteBibliography"/>
        <w:ind w:left="720" w:hanging="720"/>
      </w:pPr>
      <w:r w:rsidRPr="00190ECE">
        <w:t xml:space="preserve">Schumacher, J., J.-M. Pradier, A. Simon, S. Traeger, J. Moraga, I. G. Collado, M. Viaud and B. Tudzynski (2012). "Natural variation in the VELVET gene bcvel1 affects virulence and light-dependent differentiation in Botrytis cinerea." </w:t>
      </w:r>
      <w:r w:rsidRPr="00190ECE">
        <w:rPr>
          <w:u w:val="single"/>
        </w:rPr>
        <w:t>PLoS One</w:t>
      </w:r>
      <w:r w:rsidRPr="00190ECE">
        <w:t xml:space="preserve"> </w:t>
      </w:r>
      <w:r w:rsidRPr="00190ECE">
        <w:rPr>
          <w:b/>
        </w:rPr>
        <w:t>7</w:t>
      </w:r>
      <w:r w:rsidRPr="00190ECE">
        <w:t>(10): e47840.</w:t>
      </w:r>
    </w:p>
    <w:p w14:paraId="292F156B" w14:textId="77777777" w:rsidR="00190ECE" w:rsidRPr="00190ECE" w:rsidRDefault="00190ECE" w:rsidP="00FF5308">
      <w:pPr>
        <w:pStyle w:val="EndNoteBibliography"/>
        <w:ind w:left="720" w:hanging="720"/>
      </w:pPr>
      <w:r w:rsidRPr="00190ECE">
        <w:t xml:space="preserve">Shen, X., M. Alam, F. Fikse and L. Rönnegård (2013). "A novel generalized ridge regression method for quantitative genetics." </w:t>
      </w:r>
      <w:r w:rsidRPr="00190ECE">
        <w:rPr>
          <w:u w:val="single"/>
        </w:rPr>
        <w:t>Genetics</w:t>
      </w:r>
      <w:r w:rsidRPr="00190ECE">
        <w:t xml:space="preserve"> </w:t>
      </w:r>
      <w:r w:rsidRPr="00190ECE">
        <w:rPr>
          <w:b/>
        </w:rPr>
        <w:t>193</w:t>
      </w:r>
      <w:r w:rsidRPr="00190ECE">
        <w:t>(4): 1255-1268.</w:t>
      </w:r>
    </w:p>
    <w:p w14:paraId="12892030" w14:textId="77777777" w:rsidR="00190ECE" w:rsidRPr="00190ECE" w:rsidRDefault="00190ECE" w:rsidP="00FF5308">
      <w:pPr>
        <w:pStyle w:val="EndNoteBibliography"/>
        <w:ind w:left="720" w:hanging="720"/>
      </w:pPr>
      <w:r w:rsidRPr="00190ECE">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190ECE">
        <w:rPr>
          <w:u w:val="single"/>
        </w:rPr>
        <w:t>Molecular plant-microbe interactions</w:t>
      </w:r>
      <w:r w:rsidRPr="00190ECE">
        <w:t xml:space="preserve"> </w:t>
      </w:r>
      <w:r w:rsidRPr="00190ECE">
        <w:rPr>
          <w:b/>
        </w:rPr>
        <w:t>18</w:t>
      </w:r>
      <w:r w:rsidRPr="00190ECE">
        <w:t>(6): 602-612.</w:t>
      </w:r>
    </w:p>
    <w:p w14:paraId="673D65F5" w14:textId="77777777" w:rsidR="00190ECE" w:rsidRPr="00190ECE" w:rsidRDefault="00190ECE" w:rsidP="00FF5308">
      <w:pPr>
        <w:pStyle w:val="EndNoteBibliography"/>
        <w:ind w:left="720" w:hanging="720"/>
      </w:pPr>
      <w:r w:rsidRPr="00190ECE">
        <w:t xml:space="preserve">Sim, S.-C., G. Durstewitz, J. Plieske, R. Wieseke, M. W. Ganal, A. Van Deynze, J. P. Hamilton, C. R. Buell, M. Causse and S. Wijeratne (2012). "Development of a large SNP genotyping array and generation of high-density genetic maps in tomato." </w:t>
      </w:r>
      <w:r w:rsidRPr="00190ECE">
        <w:rPr>
          <w:u w:val="single"/>
        </w:rPr>
        <w:t>PloS one</w:t>
      </w:r>
      <w:r w:rsidRPr="00190ECE">
        <w:t xml:space="preserve"> </w:t>
      </w:r>
      <w:r w:rsidRPr="00190ECE">
        <w:rPr>
          <w:b/>
        </w:rPr>
        <w:t>7</w:t>
      </w:r>
      <w:r w:rsidRPr="00190ECE">
        <w:t>(7): e40563.</w:t>
      </w:r>
    </w:p>
    <w:p w14:paraId="1695BEA9" w14:textId="77777777" w:rsidR="00190ECE" w:rsidRPr="00190ECE" w:rsidRDefault="00190ECE" w:rsidP="00FF5308">
      <w:pPr>
        <w:pStyle w:val="EndNoteBibliography"/>
        <w:ind w:left="720" w:hanging="720"/>
      </w:pPr>
      <w:r w:rsidRPr="00190ECE">
        <w:t>Smale, M. (1996). "Understanding global trends in the use of wheat diversity and international flows of wheat genetic resources."</w:t>
      </w:r>
    </w:p>
    <w:p w14:paraId="4273315F" w14:textId="77777777" w:rsidR="00190ECE" w:rsidRPr="00190ECE" w:rsidRDefault="00190ECE" w:rsidP="00FF5308">
      <w:pPr>
        <w:pStyle w:val="EndNoteBibliography"/>
        <w:ind w:left="720" w:hanging="720"/>
      </w:pPr>
      <w:r w:rsidRPr="00190ECE">
        <w:t xml:space="preserve">Staats, M. and J. A. van Kan (2012). "Genome update of Botrytis cinerea strains B05. 10 and T4." </w:t>
      </w:r>
      <w:r w:rsidRPr="00190ECE">
        <w:rPr>
          <w:u w:val="single"/>
        </w:rPr>
        <w:t>Eukaryotic cell</w:t>
      </w:r>
      <w:r w:rsidRPr="00190ECE">
        <w:t xml:space="preserve"> </w:t>
      </w:r>
      <w:r w:rsidRPr="00190ECE">
        <w:rPr>
          <w:b/>
        </w:rPr>
        <w:t>11</w:t>
      </w:r>
      <w:r w:rsidRPr="00190ECE">
        <w:t>(11): 1413-1414.</w:t>
      </w:r>
    </w:p>
    <w:p w14:paraId="1363E384" w14:textId="77777777" w:rsidR="00190ECE" w:rsidRPr="00190ECE" w:rsidRDefault="00190ECE" w:rsidP="00FF5308">
      <w:pPr>
        <w:pStyle w:val="EndNoteBibliography"/>
        <w:ind w:left="720" w:hanging="720"/>
      </w:pPr>
      <w:r w:rsidRPr="00190ECE">
        <w:t xml:space="preserve">Stefanato, F. L., E. Abou‐Mansour, A. Buchala, M. Kretschmer, A. Mosbach, M. Hahn, C. G. Bochet, J. P. Métraux and H. j. Schoonbeek (2009). "The ABC transporter BcatrB from Botrytis cinerea exports camalexin and is a virulence factor on Arabidopsis thaliana." </w:t>
      </w:r>
      <w:r w:rsidRPr="00190ECE">
        <w:rPr>
          <w:u w:val="single"/>
        </w:rPr>
        <w:t>The Plant Journal</w:t>
      </w:r>
      <w:r w:rsidRPr="00190ECE">
        <w:t xml:space="preserve"> </w:t>
      </w:r>
      <w:r w:rsidRPr="00190ECE">
        <w:rPr>
          <w:b/>
        </w:rPr>
        <w:t>58</w:t>
      </w:r>
      <w:r w:rsidRPr="00190ECE">
        <w:t>(3): 499-510.</w:t>
      </w:r>
    </w:p>
    <w:p w14:paraId="1DD13065" w14:textId="77777777" w:rsidR="00190ECE" w:rsidRPr="00190ECE" w:rsidRDefault="00190ECE" w:rsidP="00FF5308">
      <w:pPr>
        <w:pStyle w:val="EndNoteBibliography"/>
        <w:ind w:left="720" w:hanging="720"/>
      </w:pPr>
      <w:r w:rsidRPr="00190ECE">
        <w:t xml:space="preserve">Stukenbrock, E. H. and B. A. McDonald (2008). "The origins of plant pathogens in agro-ecosystems." </w:t>
      </w:r>
      <w:r w:rsidRPr="00190ECE">
        <w:rPr>
          <w:u w:val="single"/>
        </w:rPr>
        <w:t>Annu. Rev. Phytopathol.</w:t>
      </w:r>
      <w:r w:rsidRPr="00190ECE">
        <w:t xml:space="preserve"> </w:t>
      </w:r>
      <w:r w:rsidRPr="00190ECE">
        <w:rPr>
          <w:b/>
        </w:rPr>
        <w:t>46</w:t>
      </w:r>
      <w:r w:rsidRPr="00190ECE">
        <w:t>: 75-100.</w:t>
      </w:r>
    </w:p>
    <w:p w14:paraId="01052FC1" w14:textId="77777777" w:rsidR="00190ECE" w:rsidRPr="00190ECE" w:rsidRDefault="00190ECE" w:rsidP="00FF5308">
      <w:pPr>
        <w:pStyle w:val="EndNoteBibliography"/>
        <w:ind w:left="720" w:hanging="720"/>
      </w:pPr>
      <w:r w:rsidRPr="00190ECE">
        <w:t xml:space="preserve">Talas, F., R. Kalih, T. Miedaner and B. A. McDonald (2016). "Genome-wide association study identifies novel candidate genes for aggressiveness, deoxynivalenol production, and azole sensitivity in natural field populations of Fusarium graminearum." </w:t>
      </w:r>
      <w:r w:rsidRPr="00190ECE">
        <w:rPr>
          <w:u w:val="single"/>
        </w:rPr>
        <w:t>Molecular Plant-Microbe Interactions</w:t>
      </w:r>
      <w:r w:rsidRPr="00190ECE">
        <w:t xml:space="preserve"> </w:t>
      </w:r>
      <w:r w:rsidRPr="00190ECE">
        <w:rPr>
          <w:b/>
        </w:rPr>
        <w:t>29</w:t>
      </w:r>
      <w:r w:rsidRPr="00190ECE">
        <w:t>(5): 417-430.</w:t>
      </w:r>
    </w:p>
    <w:p w14:paraId="55DDFC57" w14:textId="77777777" w:rsidR="00190ECE" w:rsidRPr="00190ECE" w:rsidRDefault="00190ECE" w:rsidP="00FF5308">
      <w:pPr>
        <w:pStyle w:val="EndNoteBibliography"/>
        <w:ind w:left="720" w:hanging="720"/>
      </w:pPr>
      <w:r w:rsidRPr="00190ECE">
        <w:t xml:space="preserve">Tanksley, S. D. (2004). "The genetic, developmental, and molecular bases of fruit size and shape variation in tomato." </w:t>
      </w:r>
      <w:r w:rsidRPr="00190ECE">
        <w:rPr>
          <w:u w:val="single"/>
        </w:rPr>
        <w:t>The plant cell</w:t>
      </w:r>
      <w:r w:rsidRPr="00190ECE">
        <w:t xml:space="preserve"> </w:t>
      </w:r>
      <w:r w:rsidRPr="00190ECE">
        <w:rPr>
          <w:b/>
        </w:rPr>
        <w:t>16</w:t>
      </w:r>
      <w:r w:rsidRPr="00190ECE">
        <w:t>(suppl 1): S181-S189.</w:t>
      </w:r>
    </w:p>
    <w:p w14:paraId="2EBC317A" w14:textId="77777777" w:rsidR="00190ECE" w:rsidRPr="00190ECE" w:rsidRDefault="00190ECE" w:rsidP="00FF5308">
      <w:pPr>
        <w:pStyle w:val="EndNoteBibliography"/>
        <w:ind w:left="720" w:hanging="720"/>
      </w:pPr>
      <w:r w:rsidRPr="00190ECE">
        <w:t xml:space="preserve">Tanksley, S. D. and S. R. McCouch (1997). "Seed banks and molecular maps: unlocking genetic potential from the wild." </w:t>
      </w:r>
      <w:r w:rsidRPr="00190ECE">
        <w:rPr>
          <w:u w:val="single"/>
        </w:rPr>
        <w:t>Science</w:t>
      </w:r>
      <w:r w:rsidRPr="00190ECE">
        <w:t xml:space="preserve"> </w:t>
      </w:r>
      <w:r w:rsidRPr="00190ECE">
        <w:rPr>
          <w:b/>
        </w:rPr>
        <w:t>277</w:t>
      </w:r>
      <w:r w:rsidRPr="00190ECE">
        <w:t>(5329): 1063-1066.</w:t>
      </w:r>
    </w:p>
    <w:p w14:paraId="66123E64" w14:textId="77777777" w:rsidR="00190ECE" w:rsidRPr="00190ECE" w:rsidRDefault="00190ECE" w:rsidP="00FF5308">
      <w:pPr>
        <w:pStyle w:val="EndNoteBibliography"/>
        <w:ind w:left="720" w:hanging="720"/>
      </w:pPr>
      <w:r w:rsidRPr="00190ECE">
        <w:t xml:space="preserve">ten Have, A., W. Mulder, J. Visser and J. A. van Kan (1998). "The endopolygalacturonase gene Bcpg1 is required for full virulence of Botrytis cinerea." </w:t>
      </w:r>
      <w:r w:rsidRPr="00190ECE">
        <w:rPr>
          <w:u w:val="single"/>
        </w:rPr>
        <w:t>Molecular Plant-Microbe Interactions</w:t>
      </w:r>
      <w:r w:rsidRPr="00190ECE">
        <w:t xml:space="preserve"> </w:t>
      </w:r>
      <w:r w:rsidRPr="00190ECE">
        <w:rPr>
          <w:b/>
        </w:rPr>
        <w:t>11</w:t>
      </w:r>
      <w:r w:rsidRPr="00190ECE">
        <w:t>(10): 1009-1016.</w:t>
      </w:r>
    </w:p>
    <w:p w14:paraId="79D50CB0" w14:textId="77777777" w:rsidR="00190ECE" w:rsidRPr="00190ECE" w:rsidRDefault="00190ECE" w:rsidP="00FF5308">
      <w:pPr>
        <w:pStyle w:val="EndNoteBibliography"/>
        <w:ind w:left="720" w:hanging="720"/>
      </w:pPr>
      <w:r w:rsidRPr="00190ECE">
        <w:t xml:space="preserve">Ten Have, A., R. van Berloo, P. Lindhout and J. A. van Kan (2007). "Partial stem and leaf resistance against the fungal pathogen Botrytis cinerea in wild relatives of tomato." </w:t>
      </w:r>
      <w:r w:rsidRPr="00190ECE">
        <w:rPr>
          <w:u w:val="single"/>
        </w:rPr>
        <w:t>European journal of plant pathology</w:t>
      </w:r>
      <w:r w:rsidRPr="00190ECE">
        <w:t xml:space="preserve"> </w:t>
      </w:r>
      <w:r w:rsidRPr="00190ECE">
        <w:rPr>
          <w:b/>
        </w:rPr>
        <w:t>117</w:t>
      </w:r>
      <w:r w:rsidRPr="00190ECE">
        <w:t>(2): 153-166.</w:t>
      </w:r>
    </w:p>
    <w:p w14:paraId="36161DE9" w14:textId="77777777" w:rsidR="00190ECE" w:rsidRPr="00190ECE" w:rsidRDefault="00190ECE" w:rsidP="00FF5308">
      <w:pPr>
        <w:pStyle w:val="EndNoteBibliography"/>
        <w:ind w:left="720" w:hanging="720"/>
      </w:pPr>
      <w:r w:rsidRPr="00190ECE">
        <w:t xml:space="preserve">Tiffin, P. and D. A. Moeller (2006). "Molecular evolution of plant immune system genes." </w:t>
      </w:r>
      <w:r w:rsidRPr="00190ECE">
        <w:rPr>
          <w:u w:val="single"/>
        </w:rPr>
        <w:t>Trends in genetics</w:t>
      </w:r>
      <w:r w:rsidRPr="00190ECE">
        <w:t xml:space="preserve"> </w:t>
      </w:r>
      <w:r w:rsidRPr="00190ECE">
        <w:rPr>
          <w:b/>
        </w:rPr>
        <w:t>22</w:t>
      </w:r>
      <w:r w:rsidRPr="00190ECE">
        <w:t>(12): 662-670.</w:t>
      </w:r>
    </w:p>
    <w:p w14:paraId="4A6E3189" w14:textId="77777777" w:rsidR="00190ECE" w:rsidRPr="00190ECE" w:rsidRDefault="00190ECE" w:rsidP="00FF5308">
      <w:pPr>
        <w:pStyle w:val="EndNoteBibliography"/>
        <w:ind w:left="720" w:hanging="720"/>
      </w:pPr>
      <w:r w:rsidRPr="00190ECE">
        <w:t xml:space="preserve">Upadhyaya, N. M., D. P. Garnica, H. Karaoglu, J. Sperschneider, A. Nemri, B. Xu, R. Mago, C. A. Cuomo, J. P. Rathjen and R. F. Park (2014). "Comparative genomics of Australian isolates of the wheat stem rust pathogen Puccinia graminis f. sp. tritici reveals extensive polymorphism in candidate effector genes." </w:t>
      </w:r>
      <w:r w:rsidRPr="00190ECE">
        <w:rPr>
          <w:u w:val="single"/>
        </w:rPr>
        <w:t>Frontiers in plant science</w:t>
      </w:r>
      <w:r w:rsidRPr="00190ECE">
        <w:t xml:space="preserve"> </w:t>
      </w:r>
      <w:r w:rsidRPr="00190ECE">
        <w:rPr>
          <w:b/>
        </w:rPr>
        <w:t>5</w:t>
      </w:r>
      <w:r w:rsidRPr="00190ECE">
        <w:t>.</w:t>
      </w:r>
    </w:p>
    <w:p w14:paraId="3A568401" w14:textId="77777777" w:rsidR="00190ECE" w:rsidRPr="00190ECE" w:rsidRDefault="00190ECE" w:rsidP="00FF5308">
      <w:pPr>
        <w:pStyle w:val="EndNoteBibliography"/>
        <w:ind w:left="720" w:hanging="720"/>
      </w:pPr>
      <w:r w:rsidRPr="00190ECE">
        <w:t xml:space="preserve">Uyttenhove, C., L. Pilotte, I. Théate, V. Stroobant, D. Colau, N. Parmentier, T. Boon and B. J. Van den Eynde (2003). "Evidence for a tumoral immune resistance mechanism based on tryptophan degradation by indoleamine 2, 3-dioxygenase." </w:t>
      </w:r>
      <w:r w:rsidRPr="00190ECE">
        <w:rPr>
          <w:u w:val="single"/>
        </w:rPr>
        <w:t>Nature medicine</w:t>
      </w:r>
      <w:r w:rsidRPr="00190ECE">
        <w:t xml:space="preserve"> </w:t>
      </w:r>
      <w:r w:rsidRPr="00190ECE">
        <w:rPr>
          <w:b/>
        </w:rPr>
        <w:t>9</w:t>
      </w:r>
      <w:r w:rsidRPr="00190ECE">
        <w:t>(10): 1269-1274.</w:t>
      </w:r>
    </w:p>
    <w:p w14:paraId="3E082C81" w14:textId="77777777" w:rsidR="00190ECE" w:rsidRPr="00190ECE" w:rsidRDefault="00190ECE" w:rsidP="00FF5308">
      <w:pPr>
        <w:pStyle w:val="EndNoteBibliography"/>
        <w:ind w:left="720" w:hanging="720"/>
      </w:pPr>
      <w:r w:rsidRPr="00190ECE">
        <w:t xml:space="preserve">Valette-Collet, O., A. Cimerman, P. Reignault, C. Levis and M. Boccara (2003). "Disruption of Botrytis cinerea pectin methylesterase gene Bcpme1 reduces virulence on several host plants." </w:t>
      </w:r>
      <w:r w:rsidRPr="00190ECE">
        <w:rPr>
          <w:u w:val="single"/>
        </w:rPr>
        <w:t>Molecular Plant-Microbe Interactions</w:t>
      </w:r>
      <w:r w:rsidRPr="00190ECE">
        <w:t xml:space="preserve"> </w:t>
      </w:r>
      <w:r w:rsidRPr="00190ECE">
        <w:rPr>
          <w:b/>
        </w:rPr>
        <w:t>16</w:t>
      </w:r>
      <w:r w:rsidRPr="00190ECE">
        <w:t>(4): 360-367.</w:t>
      </w:r>
    </w:p>
    <w:p w14:paraId="2D1C8D24" w14:textId="77777777" w:rsidR="00190ECE" w:rsidRPr="00190ECE" w:rsidRDefault="00190ECE" w:rsidP="00FF5308">
      <w:pPr>
        <w:pStyle w:val="EndNoteBibliography"/>
        <w:ind w:left="720" w:hanging="720"/>
      </w:pPr>
      <w:r w:rsidRPr="00190ECE">
        <w:t xml:space="preserve">Viaud, M., A.-F. Adam-Blondon, J. Amselem, P. Bally, A. Cimerman, B. Dalmais-Lenaers, N. Lapalu, M.-H. Lebrun, B. Poinssot and J. M. Pradier (2012). "Le génome de Botrytis décrypté." </w:t>
      </w:r>
      <w:r w:rsidRPr="00190ECE">
        <w:rPr>
          <w:u w:val="single"/>
        </w:rPr>
        <w:t>Revue des oenologues et des techniques vitivinicoles et oenologiques</w:t>
      </w:r>
      <w:r w:rsidRPr="00190ECE">
        <w:t>(142): 9-11.</w:t>
      </w:r>
    </w:p>
    <w:p w14:paraId="0886FF08" w14:textId="77777777" w:rsidR="00190ECE" w:rsidRPr="00190ECE" w:rsidRDefault="00190ECE" w:rsidP="00FF5308">
      <w:pPr>
        <w:pStyle w:val="EndNoteBibliography"/>
        <w:ind w:left="720" w:hanging="720"/>
      </w:pPr>
      <w:r w:rsidRPr="00190ECE">
        <w:t xml:space="preserve">Vleeshouwers, V. G. and R. P. Oliver (2014). "Effectors as tools in disease resistance breeding against biotrophic, hemibiotrophic, and necrotrophic plant pathogens." </w:t>
      </w:r>
      <w:r w:rsidRPr="00190ECE">
        <w:rPr>
          <w:u w:val="single"/>
        </w:rPr>
        <w:t>Molecular plant-microbe interactions</w:t>
      </w:r>
      <w:r w:rsidRPr="00190ECE">
        <w:t xml:space="preserve"> </w:t>
      </w:r>
      <w:r w:rsidRPr="00190ECE">
        <w:rPr>
          <w:b/>
        </w:rPr>
        <w:t>27</w:t>
      </w:r>
      <w:r w:rsidRPr="00190ECE">
        <w:t>(3): 196-206.</w:t>
      </w:r>
    </w:p>
    <w:p w14:paraId="5F8AA1F7" w14:textId="77777777" w:rsidR="00190ECE" w:rsidRPr="00190ECE" w:rsidRDefault="00190ECE" w:rsidP="00FF5308">
      <w:pPr>
        <w:pStyle w:val="EndNoteBibliography"/>
        <w:ind w:left="720" w:hanging="720"/>
      </w:pPr>
      <w:r w:rsidRPr="00190ECE">
        <w:t xml:space="preserve">Weyman, P. D., Z. Pan, Q. Feng, D. G. Gilchrist and R. M. Bostock (2006). "A circadian rhythm-regulated tomato gene is induced by arachidonic acid and Phythophthora infestans infection." </w:t>
      </w:r>
      <w:r w:rsidRPr="00190ECE">
        <w:rPr>
          <w:u w:val="single"/>
        </w:rPr>
        <w:t>Plant physiology</w:t>
      </w:r>
      <w:r w:rsidRPr="00190ECE">
        <w:t xml:space="preserve"> </w:t>
      </w:r>
      <w:r w:rsidRPr="00190ECE">
        <w:rPr>
          <w:b/>
        </w:rPr>
        <w:t>140</w:t>
      </w:r>
      <w:r w:rsidRPr="00190ECE">
        <w:t>(1): 235-248.</w:t>
      </w:r>
    </w:p>
    <w:p w14:paraId="0A850041" w14:textId="77777777" w:rsidR="00190ECE" w:rsidRPr="00190ECE" w:rsidRDefault="00190ECE" w:rsidP="00FF5308">
      <w:pPr>
        <w:pStyle w:val="EndNoteBibliography"/>
        <w:ind w:left="720" w:hanging="720"/>
      </w:pPr>
      <w:r w:rsidRPr="00190ECE">
        <w:t xml:space="preserve">Wicker, T., S. Oberhaensli, F. Parlange, J. P. Buchmann, M. Shatalina, S. Roffler, R. Ben-David, J. Doležel, H. Šimková and P. Schulze-Lefert (2013). "The wheat powdery mildew genome shows the unique evolution of an obligate biotroph." </w:t>
      </w:r>
      <w:r w:rsidRPr="00190ECE">
        <w:rPr>
          <w:u w:val="single"/>
        </w:rPr>
        <w:t>Nature Genetics</w:t>
      </w:r>
      <w:r w:rsidRPr="00190ECE">
        <w:t xml:space="preserve"> </w:t>
      </w:r>
      <w:r w:rsidRPr="00190ECE">
        <w:rPr>
          <w:b/>
        </w:rPr>
        <w:t>45</w:t>
      </w:r>
      <w:r w:rsidRPr="00190ECE">
        <w:t>(9): 1092-1096.</w:t>
      </w:r>
    </w:p>
    <w:p w14:paraId="4519658E" w14:textId="77777777" w:rsidR="00190ECE" w:rsidRPr="00190ECE" w:rsidRDefault="00190ECE" w:rsidP="00FF5308">
      <w:pPr>
        <w:pStyle w:val="EndNoteBibliography"/>
        <w:ind w:left="720" w:hanging="720"/>
      </w:pPr>
      <w:r w:rsidRPr="00190ECE">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190ECE">
        <w:rPr>
          <w:u w:val="single"/>
        </w:rPr>
        <w:t>Frontiers in plant science</w:t>
      </w:r>
      <w:r w:rsidRPr="00190ECE">
        <w:t xml:space="preserve"> </w:t>
      </w:r>
      <w:r w:rsidRPr="00190ECE">
        <w:rPr>
          <w:b/>
        </w:rPr>
        <w:t>8</w:t>
      </w:r>
      <w:r w:rsidRPr="00190ECE">
        <w:t>.</w:t>
      </w:r>
    </w:p>
    <w:p w14:paraId="6E38459E" w14:textId="77777777" w:rsidR="00190ECE" w:rsidRPr="00190ECE" w:rsidRDefault="00190ECE" w:rsidP="00FF5308">
      <w:pPr>
        <w:pStyle w:val="EndNoteBibliography"/>
        <w:ind w:left="720" w:hanging="720"/>
      </w:pPr>
      <w:r w:rsidRPr="00190ECE">
        <w:t xml:space="preserve">Zerbino, D. R., P. Achuthan, W. Akanni, M. R. Amode, D. Barrell, J. Bhai, K. Billis, C. Cummins, A. Gall and C. G. Girón (2017). "Ensembl 2018." </w:t>
      </w:r>
      <w:r w:rsidRPr="00190ECE">
        <w:rPr>
          <w:u w:val="single"/>
        </w:rPr>
        <w:t>Nucleic acids research</w:t>
      </w:r>
      <w:r w:rsidRPr="00190ECE">
        <w:t xml:space="preserve"> </w:t>
      </w:r>
      <w:r w:rsidRPr="00190ECE">
        <w:rPr>
          <w:b/>
        </w:rPr>
        <w:t>46</w:t>
      </w:r>
      <w:r w:rsidRPr="00190ECE">
        <w:t>(D1): D754-D761.</w:t>
      </w:r>
    </w:p>
    <w:p w14:paraId="561FD0C2" w14:textId="77777777" w:rsidR="00190ECE" w:rsidRPr="00190ECE" w:rsidRDefault="00190ECE" w:rsidP="00FF5308">
      <w:pPr>
        <w:pStyle w:val="EndNoteBibliography"/>
        <w:ind w:left="720" w:hanging="720"/>
      </w:pPr>
      <w:r w:rsidRPr="00190ECE">
        <w:t xml:space="preserve">Zhang, L., A. Khan, D. Nino-Liu and M. Foolad (2002). "A molecular linkage map of tomato displaying chromosomal locations of resistance gene analogs based on a Lycopersicon esculentum× Lycopersicon hirsutum cross." </w:t>
      </w:r>
      <w:r w:rsidRPr="00190ECE">
        <w:rPr>
          <w:u w:val="single"/>
        </w:rPr>
        <w:t>Genome</w:t>
      </w:r>
      <w:r w:rsidRPr="00190ECE">
        <w:t xml:space="preserve"> </w:t>
      </w:r>
      <w:r w:rsidRPr="00190ECE">
        <w:rPr>
          <w:b/>
        </w:rPr>
        <w:t>45</w:t>
      </w:r>
      <w:r w:rsidRPr="00190ECE">
        <w:t>(1): 133-146.</w:t>
      </w:r>
    </w:p>
    <w:p w14:paraId="0CE2FA0D" w14:textId="77777777" w:rsidR="00190ECE" w:rsidRPr="00190ECE" w:rsidRDefault="00190ECE" w:rsidP="00FF5308">
      <w:pPr>
        <w:pStyle w:val="EndNoteBibliography"/>
        <w:ind w:left="720" w:hanging="720"/>
      </w:pPr>
      <w:r w:rsidRPr="00190ECE">
        <w:t>Zhang, W., J. A. Corwin, D. Copeland, J. Feusier, R. Eshbaugh, F. Chen, S. Atwell and D. J. Kliebenstein (2017). "Differential Canalization across Arabidopsis Defenses against Botrytis cinerea Genetic Variation."</w:t>
      </w:r>
    </w:p>
    <w:p w14:paraId="520702E2" w14:textId="77777777" w:rsidR="00190ECE" w:rsidRPr="00190ECE" w:rsidRDefault="00190ECE" w:rsidP="00FF5308">
      <w:pPr>
        <w:pStyle w:val="EndNoteBibliography"/>
        <w:ind w:left="720" w:hanging="720"/>
      </w:pPr>
      <w:r w:rsidRPr="00190ECE">
        <w:t xml:space="preserve">Zhou, X. and M. Stephens (2012). "Genome-wide efficient mixed-model analysis for association studies." </w:t>
      </w:r>
      <w:r w:rsidRPr="00190ECE">
        <w:rPr>
          <w:u w:val="single"/>
        </w:rPr>
        <w:t>Nature genetics</w:t>
      </w:r>
      <w:r w:rsidRPr="00190ECE">
        <w:t xml:space="preserve"> </w:t>
      </w:r>
      <w:r w:rsidRPr="00190ECE">
        <w:rPr>
          <w:b/>
        </w:rPr>
        <w:t>44</w:t>
      </w:r>
      <w:r w:rsidRPr="00190ECE">
        <w:t>(7): 821.</w:t>
      </w:r>
    </w:p>
    <w:p w14:paraId="56D1F03F" w14:textId="77777777" w:rsidR="00190ECE" w:rsidRPr="00190ECE" w:rsidRDefault="00190ECE" w:rsidP="00FF5308">
      <w:pPr>
        <w:pStyle w:val="EndNoteBibliography"/>
        <w:ind w:left="720" w:hanging="720"/>
      </w:pPr>
      <w:r w:rsidRPr="00190ECE">
        <w:t xml:space="preserve">Zipfel, C., S. Robatzek, L. Navarro and E. J. Oakeley (2004). "Bacterial disease resistance in Arabidopsis through flagellin perception." </w:t>
      </w:r>
      <w:r w:rsidRPr="00190ECE">
        <w:rPr>
          <w:u w:val="single"/>
        </w:rPr>
        <w:t>Nature</w:t>
      </w:r>
      <w:r w:rsidRPr="00190ECE">
        <w:t xml:space="preserve"> </w:t>
      </w:r>
      <w:r w:rsidRPr="00190ECE">
        <w:rPr>
          <w:b/>
        </w:rPr>
        <w:t>428</w:t>
      </w:r>
      <w:r w:rsidRPr="00190ECE">
        <w:t>(6984): 764.</w:t>
      </w:r>
    </w:p>
    <w:p w14:paraId="40AD776A" w14:textId="77777777" w:rsidR="00190ECE" w:rsidRPr="00190ECE" w:rsidRDefault="00190ECE" w:rsidP="00FF5308">
      <w:pPr>
        <w:pStyle w:val="EndNoteBibliography"/>
        <w:ind w:left="720" w:hanging="720"/>
      </w:pPr>
      <w:r w:rsidRPr="00190ECE">
        <w:t xml:space="preserve">Züst, T. and A. A. Agrawal (2017). "Trade-offs between plant growth and defense against insect herbivory: an emerging mechanistic synthesis." </w:t>
      </w:r>
      <w:r w:rsidRPr="00190ECE">
        <w:rPr>
          <w:u w:val="single"/>
        </w:rPr>
        <w:t>Annual review of plant biology</w:t>
      </w:r>
      <w:r w:rsidRPr="00190ECE">
        <w:t xml:space="preserve"> </w:t>
      </w:r>
      <w:r w:rsidRPr="00190ECE">
        <w:rPr>
          <w:b/>
        </w:rPr>
        <w:t>68</w:t>
      </w:r>
      <w:r w:rsidRPr="00190ECE">
        <w:t>: 513-534.</w:t>
      </w:r>
    </w:p>
    <w:p w14:paraId="4FDF3002" w14:textId="7A9EFF1A" w:rsidR="0097612A" w:rsidRPr="00572481" w:rsidRDefault="00416136" w:rsidP="00FF5308">
      <w:pPr>
        <w:spacing w:line="480" w:lineRule="auto"/>
        <w:ind w:left="720" w:hanging="720"/>
        <w:rPr>
          <w:sz w:val="24"/>
          <w:szCs w:val="24"/>
        </w:rPr>
      </w:pPr>
      <w:r>
        <w:rPr>
          <w:sz w:val="24"/>
          <w:szCs w:val="24"/>
        </w:rPr>
        <w:fldChar w:fldCharType="end"/>
      </w:r>
    </w:p>
    <w:sectPr w:rsidR="0097612A" w:rsidRPr="00572481" w:rsidSect="00B770AF">
      <w:footerReference w:type="default" r:id="rId5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16" w:author="Dan Kliebenstein" w:date="2018-05-18T16:17:00Z" w:initials="DK">
    <w:p w14:paraId="5719BF33" w14:textId="59BDB947" w:rsidR="00A03AD5" w:rsidRDefault="00A03AD5">
      <w:pPr>
        <w:pStyle w:val="CommentText"/>
      </w:pPr>
      <w:r>
        <w:rPr>
          <w:rStyle w:val="CommentReference"/>
        </w:rPr>
        <w:annotationRef/>
      </w:r>
      <w:r>
        <w:t>Why 91 for T4 but 94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719BF3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46FBB0" w14:textId="77777777" w:rsidR="00A03AD5" w:rsidRDefault="00A03AD5" w:rsidP="00B770AF">
      <w:r>
        <w:separator/>
      </w:r>
    </w:p>
  </w:endnote>
  <w:endnote w:type="continuationSeparator" w:id="0">
    <w:p w14:paraId="46FBD6B3" w14:textId="77777777" w:rsidR="00A03AD5" w:rsidRDefault="00A03AD5"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32732711"/>
      <w:docPartObj>
        <w:docPartGallery w:val="Page Numbers (Bottom of Page)"/>
        <w:docPartUnique/>
      </w:docPartObj>
    </w:sdtPr>
    <w:sdtEndPr>
      <w:rPr>
        <w:noProof/>
      </w:rPr>
    </w:sdtEndPr>
    <w:sdtContent>
      <w:p w14:paraId="1857105A" w14:textId="3C99F013" w:rsidR="00A03AD5" w:rsidRDefault="00A03AD5">
        <w:pPr>
          <w:pStyle w:val="Footer"/>
          <w:jc w:val="right"/>
        </w:pPr>
        <w:r>
          <w:fldChar w:fldCharType="begin"/>
        </w:r>
        <w:r>
          <w:instrText xml:space="preserve"> PAGE   \* MERGEFORMAT </w:instrText>
        </w:r>
        <w:r>
          <w:fldChar w:fldCharType="separate"/>
        </w:r>
        <w:r w:rsidR="00EC2B40">
          <w:rPr>
            <w:noProof/>
          </w:rPr>
          <w:t>34</w:t>
        </w:r>
        <w:r>
          <w:rPr>
            <w:noProof/>
          </w:rPr>
          <w:fldChar w:fldCharType="end"/>
        </w:r>
      </w:p>
    </w:sdtContent>
  </w:sdt>
  <w:p w14:paraId="2A87802D" w14:textId="77777777" w:rsidR="00A03AD5" w:rsidRDefault="00A03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59D299" w14:textId="77777777" w:rsidR="00A03AD5" w:rsidRDefault="00A03AD5" w:rsidP="00B770AF">
      <w:r>
        <w:separator/>
      </w:r>
    </w:p>
  </w:footnote>
  <w:footnote w:type="continuationSeparator" w:id="0">
    <w:p w14:paraId="245DE991" w14:textId="77777777" w:rsidR="00A03AD5" w:rsidRDefault="00A03AD5" w:rsidP="00B7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 S">
    <w15:presenceInfo w15:providerId="Windows Live" w15:userId="1d30a5f3d6ab6a43"/>
  </w15:person>
  <w15:person w15:author="Dan Kliebenstein">
    <w15:presenceInfo w15:providerId="AD" w15:userId="S-1-5-21-3516884288-2819916808-3028616173-43793"/>
  </w15:person>
  <w15:person w15:author="nesol">
    <w15:presenceInfo w15:providerId="None" w15:userId="nes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2tzszjfd2zjed0e8psfdtd0daafwwr002&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1&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1130&lt;/item&gt;&lt;/record-ids&gt;&lt;/item&gt;&lt;/Libraries&gt;"/>
  </w:docVars>
  <w:rsids>
    <w:rsidRoot w:val="00E76177"/>
    <w:rsid w:val="0001188E"/>
    <w:rsid w:val="00012693"/>
    <w:rsid w:val="00013F49"/>
    <w:rsid w:val="00016D5A"/>
    <w:rsid w:val="0002008C"/>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6149"/>
    <w:rsid w:val="0005618A"/>
    <w:rsid w:val="0005656C"/>
    <w:rsid w:val="00062A83"/>
    <w:rsid w:val="00063A14"/>
    <w:rsid w:val="000666E8"/>
    <w:rsid w:val="00066E36"/>
    <w:rsid w:val="000700B8"/>
    <w:rsid w:val="00070C45"/>
    <w:rsid w:val="00070D24"/>
    <w:rsid w:val="00072CD7"/>
    <w:rsid w:val="0007423C"/>
    <w:rsid w:val="00075FF0"/>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3F81"/>
    <w:rsid w:val="000C4344"/>
    <w:rsid w:val="000C4D30"/>
    <w:rsid w:val="000C4DD8"/>
    <w:rsid w:val="000D087F"/>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00F1"/>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2A6D"/>
    <w:rsid w:val="00183B7F"/>
    <w:rsid w:val="00190ECE"/>
    <w:rsid w:val="001923E8"/>
    <w:rsid w:val="0019360C"/>
    <w:rsid w:val="00194896"/>
    <w:rsid w:val="00194A40"/>
    <w:rsid w:val="00196E78"/>
    <w:rsid w:val="00197A11"/>
    <w:rsid w:val="001A4719"/>
    <w:rsid w:val="001A47DC"/>
    <w:rsid w:val="001B1226"/>
    <w:rsid w:val="001B4836"/>
    <w:rsid w:val="001B4A61"/>
    <w:rsid w:val="001B63A8"/>
    <w:rsid w:val="001B6FE3"/>
    <w:rsid w:val="001C0C1B"/>
    <w:rsid w:val="001C0D4A"/>
    <w:rsid w:val="001C2529"/>
    <w:rsid w:val="001C5B50"/>
    <w:rsid w:val="001C5C72"/>
    <w:rsid w:val="001C5DE1"/>
    <w:rsid w:val="001C7AD0"/>
    <w:rsid w:val="001C7FDA"/>
    <w:rsid w:val="001D1F96"/>
    <w:rsid w:val="001D3CDA"/>
    <w:rsid w:val="001D4286"/>
    <w:rsid w:val="001D4F8D"/>
    <w:rsid w:val="001D7B0D"/>
    <w:rsid w:val="001D7E8D"/>
    <w:rsid w:val="001E0D39"/>
    <w:rsid w:val="001E4A5F"/>
    <w:rsid w:val="001F21B6"/>
    <w:rsid w:val="001F2695"/>
    <w:rsid w:val="001F318E"/>
    <w:rsid w:val="001F3C31"/>
    <w:rsid w:val="001F3E05"/>
    <w:rsid w:val="001F46F8"/>
    <w:rsid w:val="001F4FA6"/>
    <w:rsid w:val="00200F30"/>
    <w:rsid w:val="00201913"/>
    <w:rsid w:val="00205DCE"/>
    <w:rsid w:val="002070FC"/>
    <w:rsid w:val="00207B28"/>
    <w:rsid w:val="00210E6E"/>
    <w:rsid w:val="0021189C"/>
    <w:rsid w:val="002122BA"/>
    <w:rsid w:val="002128AA"/>
    <w:rsid w:val="0021348F"/>
    <w:rsid w:val="0021544C"/>
    <w:rsid w:val="00215625"/>
    <w:rsid w:val="002176E8"/>
    <w:rsid w:val="0022004A"/>
    <w:rsid w:val="00220EA8"/>
    <w:rsid w:val="0022108E"/>
    <w:rsid w:val="00222FE4"/>
    <w:rsid w:val="0022372E"/>
    <w:rsid w:val="00223B11"/>
    <w:rsid w:val="00225CB0"/>
    <w:rsid w:val="002341FD"/>
    <w:rsid w:val="00234632"/>
    <w:rsid w:val="00236995"/>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18B"/>
    <w:rsid w:val="002B2629"/>
    <w:rsid w:val="002B35B9"/>
    <w:rsid w:val="002B7378"/>
    <w:rsid w:val="002C1157"/>
    <w:rsid w:val="002C1318"/>
    <w:rsid w:val="002C63EB"/>
    <w:rsid w:val="002C6CAE"/>
    <w:rsid w:val="002D1B03"/>
    <w:rsid w:val="002D51E1"/>
    <w:rsid w:val="002D569C"/>
    <w:rsid w:val="002D7C4D"/>
    <w:rsid w:val="002E0F7F"/>
    <w:rsid w:val="002E28FD"/>
    <w:rsid w:val="002E5804"/>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53E"/>
    <w:rsid w:val="003419B2"/>
    <w:rsid w:val="00343333"/>
    <w:rsid w:val="00344272"/>
    <w:rsid w:val="0034430B"/>
    <w:rsid w:val="003444AC"/>
    <w:rsid w:val="003444D9"/>
    <w:rsid w:val="00344784"/>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646D"/>
    <w:rsid w:val="003E70BE"/>
    <w:rsid w:val="003E7349"/>
    <w:rsid w:val="003F0A42"/>
    <w:rsid w:val="003F1CAD"/>
    <w:rsid w:val="003F292E"/>
    <w:rsid w:val="003F2A1B"/>
    <w:rsid w:val="003F3C58"/>
    <w:rsid w:val="003F5AA6"/>
    <w:rsid w:val="004007E9"/>
    <w:rsid w:val="004017B8"/>
    <w:rsid w:val="00402360"/>
    <w:rsid w:val="00402701"/>
    <w:rsid w:val="00403957"/>
    <w:rsid w:val="00403BBD"/>
    <w:rsid w:val="00404552"/>
    <w:rsid w:val="00404C06"/>
    <w:rsid w:val="00410703"/>
    <w:rsid w:val="00411592"/>
    <w:rsid w:val="00411B7E"/>
    <w:rsid w:val="004126C8"/>
    <w:rsid w:val="00415881"/>
    <w:rsid w:val="00416136"/>
    <w:rsid w:val="0041714B"/>
    <w:rsid w:val="004174BA"/>
    <w:rsid w:val="0042140A"/>
    <w:rsid w:val="00421A0B"/>
    <w:rsid w:val="0042327E"/>
    <w:rsid w:val="004254F5"/>
    <w:rsid w:val="004263A2"/>
    <w:rsid w:val="0042682B"/>
    <w:rsid w:val="00427063"/>
    <w:rsid w:val="004279EC"/>
    <w:rsid w:val="00430EAC"/>
    <w:rsid w:val="00432869"/>
    <w:rsid w:val="0043516B"/>
    <w:rsid w:val="00436F19"/>
    <w:rsid w:val="0043785D"/>
    <w:rsid w:val="0044031C"/>
    <w:rsid w:val="00441BF7"/>
    <w:rsid w:val="0044410E"/>
    <w:rsid w:val="00444B79"/>
    <w:rsid w:val="0044762C"/>
    <w:rsid w:val="00447EF9"/>
    <w:rsid w:val="004508F1"/>
    <w:rsid w:val="00450902"/>
    <w:rsid w:val="00454C1E"/>
    <w:rsid w:val="004569EC"/>
    <w:rsid w:val="00457120"/>
    <w:rsid w:val="0046115D"/>
    <w:rsid w:val="00461AE7"/>
    <w:rsid w:val="00461EBF"/>
    <w:rsid w:val="00463E6F"/>
    <w:rsid w:val="00471076"/>
    <w:rsid w:val="00473114"/>
    <w:rsid w:val="00473AA6"/>
    <w:rsid w:val="00473ACC"/>
    <w:rsid w:val="004744E1"/>
    <w:rsid w:val="004760CA"/>
    <w:rsid w:val="004766F2"/>
    <w:rsid w:val="00477EE5"/>
    <w:rsid w:val="00483511"/>
    <w:rsid w:val="004836F6"/>
    <w:rsid w:val="0048466E"/>
    <w:rsid w:val="00491F26"/>
    <w:rsid w:val="00493503"/>
    <w:rsid w:val="00494935"/>
    <w:rsid w:val="00496F1B"/>
    <w:rsid w:val="0049758B"/>
    <w:rsid w:val="004A0709"/>
    <w:rsid w:val="004A0949"/>
    <w:rsid w:val="004A134F"/>
    <w:rsid w:val="004A1B55"/>
    <w:rsid w:val="004A428B"/>
    <w:rsid w:val="004A51ED"/>
    <w:rsid w:val="004A6AE6"/>
    <w:rsid w:val="004B451C"/>
    <w:rsid w:val="004B7A8C"/>
    <w:rsid w:val="004B7C6E"/>
    <w:rsid w:val="004C185F"/>
    <w:rsid w:val="004C1ADB"/>
    <w:rsid w:val="004C21DA"/>
    <w:rsid w:val="004C372B"/>
    <w:rsid w:val="004C6F15"/>
    <w:rsid w:val="004C7CFA"/>
    <w:rsid w:val="004D38F6"/>
    <w:rsid w:val="004D42B7"/>
    <w:rsid w:val="004D6C07"/>
    <w:rsid w:val="004D6EC4"/>
    <w:rsid w:val="004D7AF9"/>
    <w:rsid w:val="004E0DD7"/>
    <w:rsid w:val="004E20FE"/>
    <w:rsid w:val="004E24F5"/>
    <w:rsid w:val="004E4DDA"/>
    <w:rsid w:val="004E5A9E"/>
    <w:rsid w:val="004F012E"/>
    <w:rsid w:val="004F17F2"/>
    <w:rsid w:val="004F4F2D"/>
    <w:rsid w:val="004F7F9A"/>
    <w:rsid w:val="00502CFB"/>
    <w:rsid w:val="00505921"/>
    <w:rsid w:val="00505B78"/>
    <w:rsid w:val="00505EAB"/>
    <w:rsid w:val="00510B7F"/>
    <w:rsid w:val="00510E9C"/>
    <w:rsid w:val="0051158A"/>
    <w:rsid w:val="0051168B"/>
    <w:rsid w:val="005158C1"/>
    <w:rsid w:val="00517AFA"/>
    <w:rsid w:val="00520E5A"/>
    <w:rsid w:val="00521629"/>
    <w:rsid w:val="00522C45"/>
    <w:rsid w:val="00527A5D"/>
    <w:rsid w:val="00530DA9"/>
    <w:rsid w:val="00532EBA"/>
    <w:rsid w:val="0053312D"/>
    <w:rsid w:val="005339D5"/>
    <w:rsid w:val="00533C07"/>
    <w:rsid w:val="00533C2A"/>
    <w:rsid w:val="00534732"/>
    <w:rsid w:val="005352C3"/>
    <w:rsid w:val="00535F6E"/>
    <w:rsid w:val="005370B1"/>
    <w:rsid w:val="00540B3E"/>
    <w:rsid w:val="0054317F"/>
    <w:rsid w:val="00543D88"/>
    <w:rsid w:val="00545305"/>
    <w:rsid w:val="0054531C"/>
    <w:rsid w:val="005515BD"/>
    <w:rsid w:val="005533EE"/>
    <w:rsid w:val="005538FD"/>
    <w:rsid w:val="00553BDC"/>
    <w:rsid w:val="00554F23"/>
    <w:rsid w:val="00556634"/>
    <w:rsid w:val="0055730F"/>
    <w:rsid w:val="005602D8"/>
    <w:rsid w:val="00561797"/>
    <w:rsid w:val="00561E35"/>
    <w:rsid w:val="005639F2"/>
    <w:rsid w:val="00565BF2"/>
    <w:rsid w:val="005665ED"/>
    <w:rsid w:val="00566D60"/>
    <w:rsid w:val="00567AFE"/>
    <w:rsid w:val="00572481"/>
    <w:rsid w:val="0057455A"/>
    <w:rsid w:val="005802AD"/>
    <w:rsid w:val="0058052E"/>
    <w:rsid w:val="005847FE"/>
    <w:rsid w:val="005859AA"/>
    <w:rsid w:val="005862D6"/>
    <w:rsid w:val="00587041"/>
    <w:rsid w:val="00587F2F"/>
    <w:rsid w:val="00590160"/>
    <w:rsid w:val="00591543"/>
    <w:rsid w:val="00592F7C"/>
    <w:rsid w:val="005970F3"/>
    <w:rsid w:val="00597242"/>
    <w:rsid w:val="0059795E"/>
    <w:rsid w:val="005A224E"/>
    <w:rsid w:val="005A234C"/>
    <w:rsid w:val="005A32CB"/>
    <w:rsid w:val="005A3A13"/>
    <w:rsid w:val="005A4150"/>
    <w:rsid w:val="005A4ECB"/>
    <w:rsid w:val="005A53C3"/>
    <w:rsid w:val="005A544C"/>
    <w:rsid w:val="005A7716"/>
    <w:rsid w:val="005B1302"/>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1A4E"/>
    <w:rsid w:val="005F71AF"/>
    <w:rsid w:val="005F7408"/>
    <w:rsid w:val="006046FA"/>
    <w:rsid w:val="00605543"/>
    <w:rsid w:val="006068CF"/>
    <w:rsid w:val="006115F0"/>
    <w:rsid w:val="006127A5"/>
    <w:rsid w:val="006158B2"/>
    <w:rsid w:val="00623B67"/>
    <w:rsid w:val="0062421C"/>
    <w:rsid w:val="00625929"/>
    <w:rsid w:val="00626599"/>
    <w:rsid w:val="00632015"/>
    <w:rsid w:val="00635624"/>
    <w:rsid w:val="0064046D"/>
    <w:rsid w:val="006410B8"/>
    <w:rsid w:val="00650319"/>
    <w:rsid w:val="0065243C"/>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2F"/>
    <w:rsid w:val="00687947"/>
    <w:rsid w:val="00692C40"/>
    <w:rsid w:val="00695F36"/>
    <w:rsid w:val="006A1323"/>
    <w:rsid w:val="006A1D00"/>
    <w:rsid w:val="006A6D7B"/>
    <w:rsid w:val="006A6FB6"/>
    <w:rsid w:val="006B4DBC"/>
    <w:rsid w:val="006B5011"/>
    <w:rsid w:val="006B54EE"/>
    <w:rsid w:val="006B6D32"/>
    <w:rsid w:val="006B7D97"/>
    <w:rsid w:val="006C1C31"/>
    <w:rsid w:val="006C499C"/>
    <w:rsid w:val="006C7FE0"/>
    <w:rsid w:val="006D3CB6"/>
    <w:rsid w:val="006D434C"/>
    <w:rsid w:val="006D459D"/>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28AA"/>
    <w:rsid w:val="00702CA1"/>
    <w:rsid w:val="00704866"/>
    <w:rsid w:val="007057E8"/>
    <w:rsid w:val="00705F13"/>
    <w:rsid w:val="00706E82"/>
    <w:rsid w:val="00706F1B"/>
    <w:rsid w:val="00710DE6"/>
    <w:rsid w:val="00716067"/>
    <w:rsid w:val="007170E9"/>
    <w:rsid w:val="007201E6"/>
    <w:rsid w:val="00722316"/>
    <w:rsid w:val="007240A7"/>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2DBD"/>
    <w:rsid w:val="007943D9"/>
    <w:rsid w:val="00796342"/>
    <w:rsid w:val="007A191A"/>
    <w:rsid w:val="007A1D3B"/>
    <w:rsid w:val="007A2D52"/>
    <w:rsid w:val="007A414F"/>
    <w:rsid w:val="007A4628"/>
    <w:rsid w:val="007A744C"/>
    <w:rsid w:val="007A7AF3"/>
    <w:rsid w:val="007B203C"/>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4E7F"/>
    <w:rsid w:val="008478A5"/>
    <w:rsid w:val="00847ADB"/>
    <w:rsid w:val="00847F0D"/>
    <w:rsid w:val="00850B05"/>
    <w:rsid w:val="00854928"/>
    <w:rsid w:val="00854A87"/>
    <w:rsid w:val="00855B91"/>
    <w:rsid w:val="00857694"/>
    <w:rsid w:val="00861B3B"/>
    <w:rsid w:val="00864CF6"/>
    <w:rsid w:val="00865D8D"/>
    <w:rsid w:val="00865EDB"/>
    <w:rsid w:val="008664CC"/>
    <w:rsid w:val="008701DA"/>
    <w:rsid w:val="00870396"/>
    <w:rsid w:val="00870D27"/>
    <w:rsid w:val="00871989"/>
    <w:rsid w:val="00871C26"/>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592"/>
    <w:rsid w:val="008B1FAA"/>
    <w:rsid w:val="008B2680"/>
    <w:rsid w:val="008B366F"/>
    <w:rsid w:val="008B50B7"/>
    <w:rsid w:val="008B530E"/>
    <w:rsid w:val="008B5C25"/>
    <w:rsid w:val="008B76F7"/>
    <w:rsid w:val="008C1E09"/>
    <w:rsid w:val="008C2128"/>
    <w:rsid w:val="008C2294"/>
    <w:rsid w:val="008C22E9"/>
    <w:rsid w:val="008C506F"/>
    <w:rsid w:val="008C52A1"/>
    <w:rsid w:val="008C568F"/>
    <w:rsid w:val="008C713C"/>
    <w:rsid w:val="008D0527"/>
    <w:rsid w:val="008D0E21"/>
    <w:rsid w:val="008D11A7"/>
    <w:rsid w:val="008D28CD"/>
    <w:rsid w:val="008D3FE5"/>
    <w:rsid w:val="008D4F2C"/>
    <w:rsid w:val="008D768E"/>
    <w:rsid w:val="008E0E9E"/>
    <w:rsid w:val="008E5F1F"/>
    <w:rsid w:val="008E6715"/>
    <w:rsid w:val="008E68AA"/>
    <w:rsid w:val="008F3BDD"/>
    <w:rsid w:val="008F425E"/>
    <w:rsid w:val="008F47C7"/>
    <w:rsid w:val="008F65C4"/>
    <w:rsid w:val="008F7E60"/>
    <w:rsid w:val="0090670B"/>
    <w:rsid w:val="00907A4A"/>
    <w:rsid w:val="00913826"/>
    <w:rsid w:val="0091385C"/>
    <w:rsid w:val="00915683"/>
    <w:rsid w:val="00917199"/>
    <w:rsid w:val="00920521"/>
    <w:rsid w:val="00921B4A"/>
    <w:rsid w:val="00921C53"/>
    <w:rsid w:val="0092425F"/>
    <w:rsid w:val="00924546"/>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4C6"/>
    <w:rsid w:val="009A2734"/>
    <w:rsid w:val="009A5C4F"/>
    <w:rsid w:val="009A731B"/>
    <w:rsid w:val="009B1DD0"/>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3AD5"/>
    <w:rsid w:val="00A0646B"/>
    <w:rsid w:val="00A16843"/>
    <w:rsid w:val="00A172A1"/>
    <w:rsid w:val="00A172E3"/>
    <w:rsid w:val="00A20172"/>
    <w:rsid w:val="00A205B0"/>
    <w:rsid w:val="00A2269E"/>
    <w:rsid w:val="00A24C96"/>
    <w:rsid w:val="00A252D7"/>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676D8"/>
    <w:rsid w:val="00A710D9"/>
    <w:rsid w:val="00A71D18"/>
    <w:rsid w:val="00A7418A"/>
    <w:rsid w:val="00A74267"/>
    <w:rsid w:val="00A7542E"/>
    <w:rsid w:val="00A758DF"/>
    <w:rsid w:val="00A765A1"/>
    <w:rsid w:val="00A772F5"/>
    <w:rsid w:val="00A804CB"/>
    <w:rsid w:val="00A811CB"/>
    <w:rsid w:val="00A81BCD"/>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2599B"/>
    <w:rsid w:val="00B27CB5"/>
    <w:rsid w:val="00B3367D"/>
    <w:rsid w:val="00B34204"/>
    <w:rsid w:val="00B3570C"/>
    <w:rsid w:val="00B376C6"/>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47CC"/>
    <w:rsid w:val="00BB5375"/>
    <w:rsid w:val="00BB795E"/>
    <w:rsid w:val="00BC36F7"/>
    <w:rsid w:val="00BC4616"/>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274C1"/>
    <w:rsid w:val="00C30074"/>
    <w:rsid w:val="00C30B68"/>
    <w:rsid w:val="00C330D2"/>
    <w:rsid w:val="00C33B56"/>
    <w:rsid w:val="00C341C9"/>
    <w:rsid w:val="00C344A5"/>
    <w:rsid w:val="00C34FB7"/>
    <w:rsid w:val="00C3507D"/>
    <w:rsid w:val="00C36A31"/>
    <w:rsid w:val="00C407DA"/>
    <w:rsid w:val="00C409C8"/>
    <w:rsid w:val="00C415CE"/>
    <w:rsid w:val="00C41799"/>
    <w:rsid w:val="00C41B23"/>
    <w:rsid w:val="00C436F8"/>
    <w:rsid w:val="00C448B0"/>
    <w:rsid w:val="00C449F6"/>
    <w:rsid w:val="00C44A9A"/>
    <w:rsid w:val="00C44D43"/>
    <w:rsid w:val="00C45886"/>
    <w:rsid w:val="00C51BBB"/>
    <w:rsid w:val="00C53BA7"/>
    <w:rsid w:val="00C54721"/>
    <w:rsid w:val="00C560C2"/>
    <w:rsid w:val="00C5620F"/>
    <w:rsid w:val="00C568A4"/>
    <w:rsid w:val="00C56D14"/>
    <w:rsid w:val="00C6118B"/>
    <w:rsid w:val="00C623D9"/>
    <w:rsid w:val="00C62C06"/>
    <w:rsid w:val="00C62E3D"/>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171"/>
    <w:rsid w:val="00D03A16"/>
    <w:rsid w:val="00D03E48"/>
    <w:rsid w:val="00D043F5"/>
    <w:rsid w:val="00D1009F"/>
    <w:rsid w:val="00D1350F"/>
    <w:rsid w:val="00D13728"/>
    <w:rsid w:val="00D1667C"/>
    <w:rsid w:val="00D20BC2"/>
    <w:rsid w:val="00D21C1F"/>
    <w:rsid w:val="00D24AD0"/>
    <w:rsid w:val="00D26737"/>
    <w:rsid w:val="00D26DA9"/>
    <w:rsid w:val="00D27AAA"/>
    <w:rsid w:val="00D3121D"/>
    <w:rsid w:val="00D32C9D"/>
    <w:rsid w:val="00D33F40"/>
    <w:rsid w:val="00D349F6"/>
    <w:rsid w:val="00D34FF7"/>
    <w:rsid w:val="00D36B3C"/>
    <w:rsid w:val="00D417ED"/>
    <w:rsid w:val="00D41C0D"/>
    <w:rsid w:val="00D4223F"/>
    <w:rsid w:val="00D427D6"/>
    <w:rsid w:val="00D439F9"/>
    <w:rsid w:val="00D43D9E"/>
    <w:rsid w:val="00D468C9"/>
    <w:rsid w:val="00D46F73"/>
    <w:rsid w:val="00D477E5"/>
    <w:rsid w:val="00D5093E"/>
    <w:rsid w:val="00D53C6D"/>
    <w:rsid w:val="00D54347"/>
    <w:rsid w:val="00D56E71"/>
    <w:rsid w:val="00D61809"/>
    <w:rsid w:val="00D62555"/>
    <w:rsid w:val="00D66E95"/>
    <w:rsid w:val="00D6757A"/>
    <w:rsid w:val="00D67BAC"/>
    <w:rsid w:val="00D702E6"/>
    <w:rsid w:val="00D70F24"/>
    <w:rsid w:val="00D71B30"/>
    <w:rsid w:val="00D741FF"/>
    <w:rsid w:val="00D7511B"/>
    <w:rsid w:val="00D759AF"/>
    <w:rsid w:val="00D777CC"/>
    <w:rsid w:val="00D77859"/>
    <w:rsid w:val="00D83170"/>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07973"/>
    <w:rsid w:val="00E10516"/>
    <w:rsid w:val="00E11E04"/>
    <w:rsid w:val="00E14338"/>
    <w:rsid w:val="00E1446F"/>
    <w:rsid w:val="00E14E45"/>
    <w:rsid w:val="00E159AC"/>
    <w:rsid w:val="00E160CF"/>
    <w:rsid w:val="00E17067"/>
    <w:rsid w:val="00E1739D"/>
    <w:rsid w:val="00E17FB6"/>
    <w:rsid w:val="00E20E22"/>
    <w:rsid w:val="00E210A2"/>
    <w:rsid w:val="00E2127D"/>
    <w:rsid w:val="00E26DA5"/>
    <w:rsid w:val="00E27E88"/>
    <w:rsid w:val="00E310BD"/>
    <w:rsid w:val="00E310DC"/>
    <w:rsid w:val="00E32AA9"/>
    <w:rsid w:val="00E33AB3"/>
    <w:rsid w:val="00E35BD9"/>
    <w:rsid w:val="00E37CED"/>
    <w:rsid w:val="00E4049F"/>
    <w:rsid w:val="00E41145"/>
    <w:rsid w:val="00E4166C"/>
    <w:rsid w:val="00E4188C"/>
    <w:rsid w:val="00E4356C"/>
    <w:rsid w:val="00E437E9"/>
    <w:rsid w:val="00E4499D"/>
    <w:rsid w:val="00E5266A"/>
    <w:rsid w:val="00E5272B"/>
    <w:rsid w:val="00E5329A"/>
    <w:rsid w:val="00E536FD"/>
    <w:rsid w:val="00E53D12"/>
    <w:rsid w:val="00E54248"/>
    <w:rsid w:val="00E54CEE"/>
    <w:rsid w:val="00E5522B"/>
    <w:rsid w:val="00E55832"/>
    <w:rsid w:val="00E6013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B40"/>
    <w:rsid w:val="00EC2EC2"/>
    <w:rsid w:val="00EC41EB"/>
    <w:rsid w:val="00EC661E"/>
    <w:rsid w:val="00EC72CD"/>
    <w:rsid w:val="00ED17B2"/>
    <w:rsid w:val="00ED1C13"/>
    <w:rsid w:val="00ED45DB"/>
    <w:rsid w:val="00EE114F"/>
    <w:rsid w:val="00EE3044"/>
    <w:rsid w:val="00EE40D8"/>
    <w:rsid w:val="00EE4543"/>
    <w:rsid w:val="00EE56F7"/>
    <w:rsid w:val="00EE6645"/>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07B"/>
    <w:rsid w:val="00F84BF6"/>
    <w:rsid w:val="00F86FAA"/>
    <w:rsid w:val="00F9057D"/>
    <w:rsid w:val="00F90C40"/>
    <w:rsid w:val="00F919BB"/>
    <w:rsid w:val="00F947B4"/>
    <w:rsid w:val="00F94C1A"/>
    <w:rsid w:val="00F94F58"/>
    <w:rsid w:val="00FA359A"/>
    <w:rsid w:val="00FA4ED9"/>
    <w:rsid w:val="00FA61BA"/>
    <w:rsid w:val="00FA6EF3"/>
    <w:rsid w:val="00FA7F5C"/>
    <w:rsid w:val="00FB6D1C"/>
    <w:rsid w:val="00FB6FB3"/>
    <w:rsid w:val="00FC1392"/>
    <w:rsid w:val="00FC6086"/>
    <w:rsid w:val="00FC71BF"/>
    <w:rsid w:val="00FC7461"/>
    <w:rsid w:val="00FD07E7"/>
    <w:rsid w:val="00FD1429"/>
    <w:rsid w:val="00FD28D9"/>
    <w:rsid w:val="00FD2B5C"/>
    <w:rsid w:val="00FD31A2"/>
    <w:rsid w:val="00FD3221"/>
    <w:rsid w:val="00FD66D5"/>
    <w:rsid w:val="00FD6C46"/>
    <w:rsid w:val="00FD6D56"/>
    <w:rsid w:val="00FE0CB0"/>
    <w:rsid w:val="00FE1550"/>
    <w:rsid w:val="00FE1826"/>
    <w:rsid w:val="00FE1BFF"/>
    <w:rsid w:val="00FE299F"/>
    <w:rsid w:val="00FE341C"/>
    <w:rsid w:val="00FE7C80"/>
    <w:rsid w:val="00FF08BA"/>
    <w:rsid w:val="00FF18D1"/>
    <w:rsid w:val="00FF1E8F"/>
    <w:rsid w:val="00FF4C2B"/>
    <w:rsid w:val="00FF5308"/>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15:docId w15:val="{B5E6F8E1-AF44-4F68-A7D4-FB2E4042BB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01913"/>
    <w:rPr>
      <w:rFonts w:ascii="Calibri" w:hAnsi="Calibri" w:cs="Calibri"/>
      <w:noProof/>
    </w:rPr>
  </w:style>
  <w:style w:type="paragraph" w:customStyle="1" w:styleId="EndNoteBibliography">
    <w:name w:val="EndNote Bibliography"/>
    <w:basedOn w:val="Normal"/>
    <w:link w:val="EndNoteBibliographyChar"/>
    <w:rsid w:val="00201913"/>
    <w:rPr>
      <w:rFonts w:ascii="Calibri" w:hAnsi="Calibri" w:cs="Calibri"/>
      <w:noProof/>
    </w:rPr>
  </w:style>
  <w:style w:type="character" w:customStyle="1" w:styleId="EndNoteBibliographyChar">
    <w:name w:val="EndNote Bibliography Char"/>
    <w:basedOn w:val="DefaultParagraphFont"/>
    <w:link w:val="EndNoteBibliography"/>
    <w:rsid w:val="00201913"/>
    <w:rPr>
      <w:rFonts w:ascii="Calibri" w:hAnsi="Calibri" w:cs="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customStyle="1" w:styleId="UnresolvedMention1">
    <w:name w:val="Unresolved Mention1"/>
    <w:basedOn w:val="DefaultParagraphFont"/>
    <w:uiPriority w:val="99"/>
    <w:semiHidden/>
    <w:unhideWhenUsed/>
    <w:rsid w:val="006879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19480579">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284239051">
      <w:bodyDiv w:val="1"/>
      <w:marLeft w:val="0"/>
      <w:marRight w:val="0"/>
      <w:marTop w:val="0"/>
      <w:marBottom w:val="0"/>
      <w:divBdr>
        <w:top w:val="none" w:sz="0" w:space="0" w:color="auto"/>
        <w:left w:val="none" w:sz="0" w:space="0" w:color="auto"/>
        <w:bottom w:val="none" w:sz="0" w:space="0" w:color="auto"/>
        <w:right w:val="none" w:sz="0" w:space="0" w:color="auto"/>
      </w:divBdr>
    </w:div>
    <w:div w:id="301614299">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589587776">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jpe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www.broadinstitute.org/" TargetMode="External"/><Relationship Id="rId8" Type="http://schemas.openxmlformats.org/officeDocument/2006/relationships/image" Target="media/image1.tiff"/><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423A19-3A52-483D-AA92-3E5F40DBDF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2787</TotalTime>
  <Pages>54</Pages>
  <Words>21687</Words>
  <Characters>123620</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145017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Dan Kliebenstein</cp:lastModifiedBy>
  <cp:revision>14</cp:revision>
  <cp:lastPrinted>2018-01-26T01:31:00Z</cp:lastPrinted>
  <dcterms:created xsi:type="dcterms:W3CDTF">2018-05-16T18:37:00Z</dcterms:created>
  <dcterms:modified xsi:type="dcterms:W3CDTF">2018-05-18T23:27:00Z</dcterms:modified>
</cp:coreProperties>
</file>